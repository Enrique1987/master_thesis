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E9A747" w14:textId="77777777" w:rsidR="00C712D4" w:rsidRPr="00BB3A41" w:rsidDel="003F512E" w:rsidRDefault="00C712D4" w:rsidP="00C712D4">
      <w:pPr>
        <w:pStyle w:val="KeinLeerraum"/>
        <w:rPr>
          <w:del w:id="1" w:author="Jesús Carretero" w:date="2019-09-18T11:50:00Z"/>
          <w:rFonts w:asciiTheme="minorHAnsi" w:hAnsiTheme="minorHAnsi" w:cstheme="minorHAnsi"/>
          <w:lang w:val="en-US"/>
        </w:rPr>
      </w:pPr>
    </w:p>
    <w:p w14:paraId="6BC315BF" w14:textId="77777777" w:rsidR="002909E6" w:rsidRPr="00BB3A41" w:rsidDel="003F512E" w:rsidRDefault="002909E6" w:rsidP="00C712D4">
      <w:pPr>
        <w:pStyle w:val="KeinLeerraum"/>
        <w:rPr>
          <w:del w:id="2" w:author="Jesús Carretero" w:date="2019-09-18T11:51:00Z"/>
          <w:rFonts w:asciiTheme="minorHAnsi" w:hAnsiTheme="minorHAnsi" w:cstheme="minorHAnsi"/>
          <w:lang w:val="en-US"/>
        </w:rPr>
      </w:pPr>
    </w:p>
    <w:p w14:paraId="3626411D" w14:textId="77777777" w:rsidR="00C712D4" w:rsidRPr="00BB3A41" w:rsidRDefault="00C712D4" w:rsidP="00C712D4">
      <w:pPr>
        <w:pStyle w:val="KeinLeerraum"/>
        <w:rPr>
          <w:rFonts w:asciiTheme="minorHAnsi" w:hAnsiTheme="minorHAnsi" w:cstheme="minorHAnsi"/>
          <w:lang w:val="en-US"/>
        </w:rPr>
      </w:pPr>
    </w:p>
    <w:p w14:paraId="749CD1C5" w14:textId="3C71C85C" w:rsidR="00D54FF8" w:rsidRPr="00BB3A41" w:rsidRDefault="0099743E" w:rsidP="0099743E">
      <w:pPr>
        <w:rPr>
          <w:rFonts w:asciiTheme="minorHAnsi" w:hAnsiTheme="minorHAnsi" w:cstheme="minorHAnsi"/>
        </w:rPr>
      </w:pPr>
      <w:r>
        <w:rPr>
          <w:rFonts w:asciiTheme="minorHAnsi" w:hAnsiTheme="minorHAnsi" w:cstheme="minorHAnsi"/>
        </w:rPr>
        <w:t xml:space="preserve">                                  </w:t>
      </w:r>
      <w:r w:rsidR="0022365D" w:rsidRPr="00BB3A41">
        <w:rPr>
          <w:rFonts w:asciiTheme="minorHAnsi" w:hAnsiTheme="minorHAnsi" w:cstheme="minorHAnsi"/>
          <w:noProof/>
          <w:lang w:eastAsia="es-ES"/>
        </w:rPr>
        <w:drawing>
          <wp:inline distT="0" distB="0" distL="0" distR="0" wp14:anchorId="11F8467E" wp14:editId="785CD53D">
            <wp:extent cx="3133725" cy="981075"/>
            <wp:effectExtent l="0" t="0" r="9525" b="9525"/>
            <wp:docPr id="1" name="Imagen 6"/>
            <wp:cNvGraphicFramePr/>
            <a:graphic xmlns:a="http://schemas.openxmlformats.org/drawingml/2006/main">
              <a:graphicData uri="http://schemas.openxmlformats.org/drawingml/2006/picture">
                <pic:pic xmlns:pic="http://schemas.openxmlformats.org/drawingml/2006/picture">
                  <pic:nvPicPr>
                    <pic:cNvPr id="1" name="Imagen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116" cy="989337"/>
                    </a:xfrm>
                    <a:prstGeom prst="rect">
                      <a:avLst/>
                    </a:prstGeom>
                    <a:noFill/>
                    <a:ln>
                      <a:noFill/>
                    </a:ln>
                  </pic:spPr>
                </pic:pic>
              </a:graphicData>
            </a:graphic>
          </wp:inline>
        </w:drawing>
      </w:r>
    </w:p>
    <w:p w14:paraId="3F286369" w14:textId="77777777" w:rsidR="006B2FCD" w:rsidRPr="00BB3A41" w:rsidDel="003F512E" w:rsidRDefault="006B2FCD">
      <w:pPr>
        <w:jc w:val="left"/>
        <w:rPr>
          <w:del w:id="3" w:author="Jesús Carretero" w:date="2019-09-18T11:51:00Z"/>
          <w:rFonts w:asciiTheme="minorHAnsi" w:hAnsiTheme="minorHAnsi" w:cstheme="minorHAnsi"/>
          <w:b/>
          <w:sz w:val="32"/>
          <w:szCs w:val="32"/>
        </w:rPr>
        <w:pPrChange w:id="4" w:author="Jesús Carretero" w:date="2019-09-18T11:50:00Z">
          <w:pPr>
            <w:jc w:val="center"/>
          </w:pPr>
        </w:pPrChange>
      </w:pPr>
      <w:bookmarkStart w:id="5" w:name="_Toc294560185"/>
      <w:bookmarkStart w:id="6" w:name="_Toc294560360"/>
      <w:bookmarkStart w:id="7" w:name="_Toc294606071"/>
      <w:bookmarkStart w:id="8" w:name="_Toc294650943"/>
      <w:bookmarkStart w:id="9" w:name="_Toc294651024"/>
      <w:bookmarkStart w:id="10" w:name="_Toc294651099"/>
      <w:bookmarkStart w:id="11" w:name="_Toc294651259"/>
      <w:bookmarkStart w:id="12" w:name="_Toc294684643"/>
    </w:p>
    <w:p w14:paraId="0B7A7BE7" w14:textId="77777777" w:rsidR="006B2FCD" w:rsidRPr="00BB3A41" w:rsidRDefault="006B2FCD">
      <w:pPr>
        <w:jc w:val="left"/>
        <w:rPr>
          <w:rFonts w:asciiTheme="minorHAnsi" w:hAnsiTheme="minorHAnsi" w:cstheme="minorHAnsi"/>
          <w:b/>
          <w:sz w:val="32"/>
          <w:szCs w:val="32"/>
        </w:rPr>
        <w:pPrChange w:id="13" w:author="Jesús Carretero" w:date="2019-09-18T11:51:00Z">
          <w:pPr>
            <w:jc w:val="center"/>
          </w:pPr>
        </w:pPrChange>
      </w:pPr>
    </w:p>
    <w:p w14:paraId="74F00EB4" w14:textId="77777777" w:rsidR="00D54FF8" w:rsidRPr="00BB3A41" w:rsidRDefault="00D54FF8" w:rsidP="006B2FCD">
      <w:pPr>
        <w:pStyle w:val="Textkrper"/>
        <w:jc w:val="center"/>
        <w:rPr>
          <w:rFonts w:asciiTheme="minorHAnsi" w:hAnsiTheme="minorHAnsi" w:cstheme="minorHAnsi"/>
          <w:b/>
          <w:bCs/>
          <w:i w:val="0"/>
          <w:iCs w:val="0"/>
          <w:sz w:val="40"/>
        </w:rPr>
      </w:pPr>
      <w:r w:rsidRPr="00BB3A41">
        <w:rPr>
          <w:rFonts w:asciiTheme="minorHAnsi" w:hAnsiTheme="minorHAnsi" w:cstheme="minorHAnsi"/>
          <w:b/>
          <w:bCs/>
          <w:i w:val="0"/>
          <w:iCs w:val="0"/>
          <w:sz w:val="40"/>
        </w:rPr>
        <w:t>UNIVERSIDAD EUROPEA DE MADRID</w:t>
      </w:r>
      <w:bookmarkEnd w:id="5"/>
      <w:bookmarkEnd w:id="6"/>
      <w:bookmarkEnd w:id="7"/>
      <w:bookmarkEnd w:id="8"/>
      <w:bookmarkEnd w:id="9"/>
      <w:bookmarkEnd w:id="10"/>
      <w:bookmarkEnd w:id="11"/>
      <w:bookmarkEnd w:id="12"/>
    </w:p>
    <w:p w14:paraId="3870FBAA" w14:textId="77777777" w:rsidR="00D54FF8" w:rsidRPr="00BB3A41" w:rsidRDefault="00D54FF8" w:rsidP="00D54FF8">
      <w:pPr>
        <w:jc w:val="center"/>
        <w:rPr>
          <w:rFonts w:asciiTheme="minorHAnsi" w:hAnsiTheme="minorHAnsi" w:cstheme="minorHAnsi"/>
          <w:sz w:val="28"/>
        </w:rPr>
      </w:pPr>
    </w:p>
    <w:p w14:paraId="61736E5D" w14:textId="77777777" w:rsidR="00D54FF8" w:rsidRPr="00BB3A41" w:rsidRDefault="00DA0C08" w:rsidP="006B2FCD">
      <w:pPr>
        <w:pStyle w:val="Textkrper"/>
        <w:spacing w:line="480" w:lineRule="auto"/>
        <w:ind w:right="-136"/>
        <w:jc w:val="center"/>
        <w:rPr>
          <w:rFonts w:asciiTheme="minorHAnsi" w:hAnsiTheme="minorHAnsi" w:cstheme="minorHAnsi"/>
          <w:b/>
          <w:bCs/>
          <w:i w:val="0"/>
          <w:iCs w:val="0"/>
          <w:sz w:val="32"/>
          <w:szCs w:val="32"/>
        </w:rPr>
      </w:pPr>
      <w:r w:rsidRPr="00BB3A41">
        <w:rPr>
          <w:rFonts w:asciiTheme="minorHAnsi" w:hAnsiTheme="minorHAnsi" w:cstheme="minorHAnsi"/>
          <w:b/>
          <w:bCs/>
          <w:i w:val="0"/>
          <w:iCs w:val="0"/>
          <w:sz w:val="32"/>
          <w:szCs w:val="32"/>
        </w:rPr>
        <w:t>ESCUELA DE ARQUITECTURA, INGENIERÍA Y DISEÑO</w:t>
      </w:r>
    </w:p>
    <w:p w14:paraId="245DDC2D" w14:textId="77777777" w:rsidR="00DA0C08" w:rsidRPr="00BB3A41" w:rsidRDefault="00DA0C08" w:rsidP="006B2FCD">
      <w:pPr>
        <w:pStyle w:val="Textkrper"/>
        <w:spacing w:line="480" w:lineRule="auto"/>
        <w:ind w:right="-136"/>
        <w:jc w:val="center"/>
        <w:rPr>
          <w:rFonts w:asciiTheme="minorHAnsi" w:hAnsiTheme="minorHAnsi" w:cstheme="minorHAnsi"/>
          <w:b/>
          <w:bCs/>
          <w:sz w:val="28"/>
        </w:rPr>
      </w:pPr>
    </w:p>
    <w:p w14:paraId="5114B9D7" w14:textId="3F74B8CC" w:rsidR="00D54FF8" w:rsidRPr="00BB3A41" w:rsidDel="003F512E" w:rsidRDefault="00EE7D86" w:rsidP="00D54FF8">
      <w:pPr>
        <w:jc w:val="center"/>
        <w:rPr>
          <w:del w:id="14" w:author="Jesús Carretero" w:date="2019-09-18T11:50:00Z"/>
          <w:rFonts w:asciiTheme="minorHAnsi" w:eastAsia="Times New Roman" w:hAnsiTheme="minorHAnsi" w:cstheme="minorHAnsi"/>
          <w:b/>
          <w:bCs/>
          <w:sz w:val="32"/>
          <w:szCs w:val="32"/>
          <w:lang w:eastAsia="es-ES"/>
        </w:rPr>
      </w:pPr>
      <w:r w:rsidRPr="00BB3A41">
        <w:rPr>
          <w:rFonts w:asciiTheme="minorHAnsi" w:eastAsia="Times New Roman" w:hAnsiTheme="minorHAnsi" w:cstheme="minorHAnsi"/>
          <w:b/>
          <w:bCs/>
          <w:sz w:val="32"/>
          <w:szCs w:val="32"/>
          <w:lang w:eastAsia="es-ES"/>
        </w:rPr>
        <w:t>MÁSTER UNIVERSITARIO EN ANÁLISIS DE GRANDES CANTIDADES DE DATOS-MBI / BIG DATA ANALYTICS-MBI</w:t>
      </w:r>
    </w:p>
    <w:p w14:paraId="7D1C3BC2" w14:textId="77777777" w:rsidR="005B2488" w:rsidRDefault="005B2488">
      <w:pPr>
        <w:jc w:val="center"/>
        <w:rPr>
          <w:rFonts w:asciiTheme="minorHAnsi" w:eastAsia="Times New Roman" w:hAnsiTheme="minorHAnsi" w:cstheme="minorHAnsi"/>
          <w:b/>
          <w:bCs/>
          <w:sz w:val="32"/>
          <w:szCs w:val="32"/>
          <w:lang w:eastAsia="es-ES"/>
        </w:rPr>
        <w:pPrChange w:id="15" w:author="Jesús Carretero" w:date="2019-09-18T11:50:00Z">
          <w:pPr/>
        </w:pPrChange>
      </w:pPr>
    </w:p>
    <w:p w14:paraId="287435B6" w14:textId="77777777" w:rsidR="005B2488" w:rsidRDefault="005B2488" w:rsidP="005B2488">
      <w:pPr>
        <w:rPr>
          <w:rFonts w:asciiTheme="minorHAnsi" w:eastAsia="Times New Roman" w:hAnsiTheme="minorHAnsi" w:cstheme="minorHAnsi"/>
          <w:b/>
          <w:bCs/>
          <w:sz w:val="32"/>
          <w:szCs w:val="32"/>
          <w:lang w:eastAsia="es-ES"/>
        </w:rPr>
      </w:pPr>
    </w:p>
    <w:p w14:paraId="6F7731DD" w14:textId="5974D060" w:rsidR="00BB3A41" w:rsidRPr="0099743E" w:rsidRDefault="005B2488" w:rsidP="005B2488">
      <w:pPr>
        <w:rPr>
          <w:rFonts w:asciiTheme="minorHAnsi" w:hAnsiTheme="minorHAnsi" w:cstheme="minorHAnsi"/>
          <w:sz w:val="40"/>
          <w:szCs w:val="40"/>
        </w:rPr>
      </w:pPr>
      <w:r>
        <w:rPr>
          <w:rFonts w:asciiTheme="minorHAnsi" w:hAnsiTheme="minorHAnsi" w:cstheme="minorHAnsi"/>
          <w:b/>
          <w:sz w:val="40"/>
          <w:szCs w:val="40"/>
        </w:rPr>
        <w:t xml:space="preserve">Arquitectura </w:t>
      </w:r>
      <w:r w:rsidR="00BB3A41" w:rsidRPr="0099743E">
        <w:rPr>
          <w:rFonts w:asciiTheme="minorHAnsi" w:hAnsiTheme="minorHAnsi" w:cstheme="minorHAnsi"/>
          <w:b/>
          <w:sz w:val="40"/>
          <w:szCs w:val="40"/>
        </w:rPr>
        <w:t>Big Data</w:t>
      </w:r>
      <w:r>
        <w:rPr>
          <w:rFonts w:asciiTheme="minorHAnsi" w:hAnsiTheme="minorHAnsi" w:cstheme="minorHAnsi"/>
          <w:b/>
          <w:sz w:val="40"/>
          <w:szCs w:val="40"/>
        </w:rPr>
        <w:t>: Pipel</w:t>
      </w:r>
      <w:r w:rsidR="00BB3A41" w:rsidRPr="0099743E">
        <w:rPr>
          <w:rFonts w:asciiTheme="minorHAnsi" w:hAnsiTheme="minorHAnsi" w:cstheme="minorHAnsi"/>
          <w:b/>
          <w:sz w:val="40"/>
          <w:szCs w:val="40"/>
        </w:rPr>
        <w:t>ine</w:t>
      </w:r>
      <w:r>
        <w:rPr>
          <w:rFonts w:asciiTheme="minorHAnsi" w:hAnsiTheme="minorHAnsi" w:cstheme="minorHAnsi"/>
          <w:b/>
          <w:sz w:val="40"/>
          <w:szCs w:val="40"/>
        </w:rPr>
        <w:t xml:space="preserve"> y Monitorización</w:t>
      </w:r>
    </w:p>
    <w:p w14:paraId="2986625D" w14:textId="77777777" w:rsidR="0099743E" w:rsidRDefault="0099743E" w:rsidP="0099743E">
      <w:pPr>
        <w:rPr>
          <w:rFonts w:asciiTheme="minorHAnsi" w:hAnsiTheme="minorHAnsi" w:cstheme="minorHAnsi"/>
          <w:b/>
          <w:sz w:val="48"/>
        </w:rPr>
      </w:pPr>
    </w:p>
    <w:p w14:paraId="71F9657C" w14:textId="7CE648DE" w:rsidR="0099743E" w:rsidRDefault="00BB3A41" w:rsidP="0099743E">
      <w:pPr>
        <w:ind w:left="2124" w:firstLine="708"/>
        <w:rPr>
          <w:rFonts w:asciiTheme="minorHAnsi" w:hAnsiTheme="minorHAnsi" w:cstheme="minorHAnsi"/>
          <w:b/>
          <w:bCs/>
          <w:sz w:val="28"/>
        </w:rPr>
      </w:pPr>
      <w:r w:rsidRPr="00BB3A41">
        <w:rPr>
          <w:rFonts w:asciiTheme="minorHAnsi" w:hAnsiTheme="minorHAnsi" w:cstheme="minorHAnsi"/>
          <w:b/>
          <w:bCs/>
          <w:sz w:val="28"/>
        </w:rPr>
        <w:t xml:space="preserve">Enrique Benito Casado </w:t>
      </w:r>
    </w:p>
    <w:p w14:paraId="386093F6" w14:textId="77777777" w:rsidR="00524D3B" w:rsidRDefault="00BB3A41" w:rsidP="00BB3A41">
      <w:pPr>
        <w:jc w:val="center"/>
        <w:rPr>
          <w:ins w:id="16" w:author="Jesús Carretero" w:date="2019-09-18T11:51:00Z"/>
          <w:rFonts w:asciiTheme="minorHAnsi" w:hAnsiTheme="minorHAnsi" w:cstheme="minorHAnsi"/>
          <w:b/>
          <w:bCs/>
          <w:sz w:val="28"/>
        </w:rPr>
      </w:pPr>
      <w:r w:rsidRPr="00BB3A41">
        <w:rPr>
          <w:rFonts w:asciiTheme="minorHAnsi" w:hAnsiTheme="minorHAnsi" w:cstheme="minorHAnsi"/>
          <w:b/>
          <w:bCs/>
          <w:sz w:val="28"/>
        </w:rPr>
        <w:t>CURSO 2018-201</w:t>
      </w:r>
      <w:ins w:id="17" w:author="Jesús Carretero" w:date="2019-09-18T11:51:00Z">
        <w:r w:rsidR="003F512E">
          <w:rPr>
            <w:rFonts w:asciiTheme="minorHAnsi" w:hAnsiTheme="minorHAnsi" w:cstheme="minorHAnsi"/>
            <w:b/>
            <w:bCs/>
            <w:sz w:val="28"/>
          </w:rPr>
          <w:t>9</w:t>
        </w:r>
      </w:ins>
      <w:del w:id="18" w:author="Jesús Carretero" w:date="2019-09-18T11:50:00Z">
        <w:r w:rsidRPr="00BB3A41" w:rsidDel="003F512E">
          <w:rPr>
            <w:rFonts w:asciiTheme="minorHAnsi" w:hAnsiTheme="minorHAnsi" w:cstheme="minorHAnsi"/>
            <w:b/>
            <w:bCs/>
            <w:sz w:val="28"/>
          </w:rPr>
          <w:delText>9</w:delText>
        </w:r>
      </w:del>
    </w:p>
    <w:p w14:paraId="1C32A224" w14:textId="77777777" w:rsidR="003F512E" w:rsidRDefault="003F512E" w:rsidP="00BB3A41">
      <w:pPr>
        <w:jc w:val="center"/>
        <w:rPr>
          <w:ins w:id="19" w:author="Jesús Carretero" w:date="2019-09-18T11:51:00Z"/>
          <w:rFonts w:asciiTheme="minorHAnsi" w:hAnsiTheme="minorHAnsi" w:cstheme="minorHAnsi"/>
          <w:b/>
          <w:bCs/>
          <w:sz w:val="28"/>
        </w:rPr>
      </w:pPr>
    </w:p>
    <w:p w14:paraId="279708C4" w14:textId="1B04A4CA" w:rsidR="003F512E" w:rsidRPr="00BB3A41" w:rsidRDefault="003F512E" w:rsidP="00BB3A41">
      <w:pPr>
        <w:jc w:val="center"/>
        <w:rPr>
          <w:rFonts w:asciiTheme="minorHAnsi" w:hAnsiTheme="minorHAnsi" w:cstheme="minorHAnsi"/>
          <w:b/>
          <w:bCs/>
          <w:sz w:val="28"/>
        </w:rPr>
        <w:sectPr w:rsidR="003F512E" w:rsidRPr="00BB3A41" w:rsidSect="00B31D25">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68380AB6" w14:textId="77777777" w:rsidR="00D54FF8" w:rsidRPr="00BB3A41" w:rsidRDefault="00D54FF8">
      <w:pPr>
        <w:jc w:val="left"/>
        <w:rPr>
          <w:rFonts w:asciiTheme="minorHAnsi" w:hAnsiTheme="minorHAnsi" w:cstheme="minorHAnsi"/>
          <w:b/>
          <w:bCs/>
          <w:sz w:val="28"/>
        </w:rPr>
        <w:pPrChange w:id="24" w:author="Jesús Carretero" w:date="2019-09-18T11:50:00Z">
          <w:pPr>
            <w:jc w:val="center"/>
          </w:pPr>
        </w:pPrChange>
      </w:pPr>
    </w:p>
    <w:p w14:paraId="1A895A18" w14:textId="79BF1370" w:rsidR="00D54FF8" w:rsidRPr="00EC2610" w:rsidRDefault="002D7AD4" w:rsidP="00EE7D86">
      <w:pPr>
        <w:spacing w:after="0" w:line="240" w:lineRule="auto"/>
        <w:rPr>
          <w:rFonts w:asciiTheme="minorHAnsi" w:hAnsiTheme="minorHAnsi" w:cstheme="minorHAnsi"/>
          <w:b/>
          <w:bCs/>
          <w:sz w:val="28"/>
        </w:rPr>
      </w:pPr>
      <w:r w:rsidRPr="00EC2610">
        <w:rPr>
          <w:rFonts w:asciiTheme="minorHAnsi" w:hAnsiTheme="minorHAnsi" w:cstheme="minorHAnsi"/>
          <w:b/>
          <w:bCs/>
          <w:sz w:val="28"/>
        </w:rPr>
        <w:br w:type="page"/>
      </w:r>
      <w:r w:rsidR="00D54FF8" w:rsidRPr="00EC2610">
        <w:rPr>
          <w:rFonts w:asciiTheme="minorHAnsi" w:hAnsiTheme="minorHAnsi" w:cstheme="minorHAnsi"/>
          <w:b/>
        </w:rPr>
        <w:lastRenderedPageBreak/>
        <w:t>TÍTULO</w:t>
      </w:r>
      <w:r w:rsidR="00D54FF8" w:rsidRPr="00EC2610">
        <w:rPr>
          <w:rFonts w:asciiTheme="minorHAnsi" w:hAnsiTheme="minorHAnsi" w:cstheme="minorHAnsi"/>
        </w:rPr>
        <w:t xml:space="preserve">: </w:t>
      </w:r>
      <w:r w:rsidR="00946E7C" w:rsidRPr="00EC2610">
        <w:rPr>
          <w:rFonts w:asciiTheme="minorHAnsi" w:hAnsiTheme="minorHAnsi" w:cstheme="minorHAnsi"/>
          <w:color w:val="000000"/>
          <w:szCs w:val="48"/>
        </w:rPr>
        <w:t xml:space="preserve"> </w:t>
      </w:r>
      <w:r w:rsidR="0075289B">
        <w:rPr>
          <w:rFonts w:asciiTheme="minorHAnsi" w:hAnsiTheme="minorHAnsi" w:cstheme="minorHAnsi"/>
          <w:color w:val="000000"/>
          <w:szCs w:val="48"/>
        </w:rPr>
        <w:t xml:space="preserve">ARQUITECTURA BIG DATA: </w:t>
      </w:r>
      <w:r w:rsidR="00946E7C" w:rsidRPr="00EC2610">
        <w:rPr>
          <w:rFonts w:asciiTheme="minorHAnsi" w:hAnsiTheme="minorHAnsi" w:cstheme="minorHAnsi"/>
          <w:color w:val="000000"/>
          <w:szCs w:val="48"/>
        </w:rPr>
        <w:t>PIPELINE</w:t>
      </w:r>
      <w:r w:rsidR="0075289B">
        <w:rPr>
          <w:rFonts w:asciiTheme="minorHAnsi" w:hAnsiTheme="minorHAnsi" w:cstheme="minorHAnsi"/>
          <w:color w:val="000000"/>
          <w:szCs w:val="48"/>
        </w:rPr>
        <w:t xml:space="preserve"> Y MONITORIZACION</w:t>
      </w:r>
    </w:p>
    <w:p w14:paraId="22521C65" w14:textId="77777777" w:rsidR="00D54FF8" w:rsidRPr="00EC2610" w:rsidRDefault="00D54FF8" w:rsidP="00D54FF8">
      <w:pPr>
        <w:rPr>
          <w:rFonts w:asciiTheme="minorHAnsi" w:hAnsiTheme="minorHAnsi" w:cstheme="minorHAnsi"/>
        </w:rPr>
      </w:pPr>
    </w:p>
    <w:p w14:paraId="431801B8" w14:textId="3BD6872B" w:rsidR="00D54FF8" w:rsidRPr="00BB3A41" w:rsidRDefault="00D54FF8" w:rsidP="00D54FF8">
      <w:pPr>
        <w:rPr>
          <w:rFonts w:asciiTheme="minorHAnsi" w:hAnsiTheme="minorHAnsi" w:cstheme="minorHAnsi"/>
        </w:rPr>
      </w:pPr>
      <w:r w:rsidRPr="00BB3A41">
        <w:rPr>
          <w:rFonts w:asciiTheme="minorHAnsi" w:hAnsiTheme="minorHAnsi" w:cstheme="minorHAnsi"/>
          <w:b/>
        </w:rPr>
        <w:t>AUTOR</w:t>
      </w:r>
      <w:r w:rsidRPr="00BB3A41">
        <w:rPr>
          <w:rFonts w:asciiTheme="minorHAnsi" w:hAnsiTheme="minorHAnsi" w:cstheme="minorHAnsi"/>
        </w:rPr>
        <w:t xml:space="preserve">: </w:t>
      </w:r>
      <w:r w:rsidR="00946E7C">
        <w:rPr>
          <w:rFonts w:asciiTheme="minorHAnsi" w:hAnsiTheme="minorHAnsi" w:cstheme="minorHAnsi"/>
        </w:rPr>
        <w:t>ENRIQUE BENITO CASADO</w:t>
      </w:r>
    </w:p>
    <w:p w14:paraId="0B06BE13" w14:textId="77777777" w:rsidR="00D54FF8" w:rsidRPr="00BB3A41" w:rsidRDefault="00D54FF8" w:rsidP="00D54FF8">
      <w:pPr>
        <w:ind w:firstLine="708"/>
        <w:rPr>
          <w:rFonts w:asciiTheme="minorHAnsi" w:hAnsiTheme="minorHAnsi" w:cstheme="minorHAnsi"/>
        </w:rPr>
      </w:pPr>
    </w:p>
    <w:p w14:paraId="1CB6844B" w14:textId="38871EB5" w:rsidR="00D54FF8" w:rsidRPr="00BB3A41" w:rsidRDefault="00964BB0" w:rsidP="00D54FF8">
      <w:pPr>
        <w:rPr>
          <w:rFonts w:asciiTheme="minorHAnsi" w:hAnsiTheme="minorHAnsi" w:cstheme="minorHAnsi"/>
        </w:rPr>
      </w:pPr>
      <w:r w:rsidRPr="00BB3A41">
        <w:rPr>
          <w:rFonts w:asciiTheme="minorHAnsi" w:hAnsiTheme="minorHAnsi" w:cstheme="minorHAnsi"/>
          <w:b/>
        </w:rPr>
        <w:t>TITULACIÓN</w:t>
      </w:r>
      <w:r w:rsidR="00D54FF8" w:rsidRPr="00BB3A41">
        <w:rPr>
          <w:rFonts w:asciiTheme="minorHAnsi" w:hAnsiTheme="minorHAnsi" w:cstheme="minorHAnsi"/>
        </w:rPr>
        <w:t xml:space="preserve">: </w:t>
      </w:r>
      <w:r w:rsidR="002909E6" w:rsidRPr="00BB3A41">
        <w:rPr>
          <w:rFonts w:asciiTheme="minorHAnsi" w:hAnsiTheme="minorHAnsi" w:cstheme="minorHAnsi"/>
        </w:rPr>
        <w:t xml:space="preserve">MASTER UNIVERSITARIO EN </w:t>
      </w:r>
      <w:r w:rsidR="00946E7C">
        <w:rPr>
          <w:rFonts w:asciiTheme="minorHAnsi" w:hAnsiTheme="minorHAnsi" w:cstheme="minorHAnsi"/>
        </w:rPr>
        <w:t>BIG DATA ANALYTICS</w:t>
      </w:r>
    </w:p>
    <w:p w14:paraId="20FDFD3A" w14:textId="77777777" w:rsidR="001D0024" w:rsidRPr="00BB3A41" w:rsidRDefault="001D0024" w:rsidP="00D54FF8">
      <w:pPr>
        <w:rPr>
          <w:rFonts w:asciiTheme="minorHAnsi" w:hAnsiTheme="minorHAnsi" w:cstheme="minorHAnsi"/>
        </w:rPr>
      </w:pPr>
    </w:p>
    <w:p w14:paraId="4AE85497" w14:textId="03201FB1" w:rsidR="00D54FF8" w:rsidRPr="00BB3A41" w:rsidRDefault="00D54FF8" w:rsidP="00D54FF8">
      <w:pPr>
        <w:rPr>
          <w:rFonts w:asciiTheme="minorHAnsi" w:hAnsiTheme="minorHAnsi" w:cstheme="minorHAnsi"/>
        </w:rPr>
      </w:pPr>
      <w:r w:rsidRPr="00BB3A41">
        <w:rPr>
          <w:rFonts w:asciiTheme="minorHAnsi" w:hAnsiTheme="minorHAnsi" w:cstheme="minorHAnsi"/>
          <w:b/>
        </w:rPr>
        <w:t>DIRECTOR DEL PROYECTO</w:t>
      </w:r>
      <w:r w:rsidR="0099743E">
        <w:rPr>
          <w:rFonts w:asciiTheme="minorHAnsi" w:hAnsiTheme="minorHAnsi" w:cstheme="minorHAnsi"/>
        </w:rPr>
        <w:t>: JESUS CARRETERO</w:t>
      </w:r>
    </w:p>
    <w:p w14:paraId="4E01F960" w14:textId="77777777" w:rsidR="00D54FF8" w:rsidRPr="00BB3A41" w:rsidRDefault="00D54FF8" w:rsidP="00D54FF8">
      <w:pPr>
        <w:rPr>
          <w:rFonts w:asciiTheme="minorHAnsi" w:hAnsiTheme="minorHAnsi" w:cstheme="minorHAnsi"/>
        </w:rPr>
      </w:pPr>
    </w:p>
    <w:p w14:paraId="23E4B101" w14:textId="77777777" w:rsidR="00EE7D86" w:rsidRPr="00BB3A41" w:rsidRDefault="00EE7D86" w:rsidP="00D54FF8">
      <w:pPr>
        <w:rPr>
          <w:rFonts w:asciiTheme="minorHAnsi" w:hAnsiTheme="minorHAnsi" w:cstheme="minorHAnsi"/>
          <w:bCs/>
        </w:rPr>
      </w:pPr>
      <w:r w:rsidRPr="00BB3A41">
        <w:rPr>
          <w:rFonts w:asciiTheme="minorHAnsi" w:hAnsiTheme="minorHAnsi" w:cstheme="minorHAnsi"/>
          <w:b/>
        </w:rPr>
        <w:t xml:space="preserve">EDICIÓN: </w:t>
      </w:r>
      <w:r w:rsidRPr="00BB3A41">
        <w:rPr>
          <w:rFonts w:asciiTheme="minorHAnsi" w:hAnsiTheme="minorHAnsi" w:cstheme="minorHAnsi"/>
          <w:bCs/>
        </w:rPr>
        <w:t xml:space="preserve"> 2018- 2019</w:t>
      </w:r>
    </w:p>
    <w:p w14:paraId="22A37BEE" w14:textId="1AB8BEBC" w:rsidR="00EE7D86" w:rsidRPr="00BB3A41" w:rsidRDefault="00EE7D86" w:rsidP="00EE7D86">
      <w:pPr>
        <w:rPr>
          <w:rFonts w:asciiTheme="minorHAnsi" w:hAnsiTheme="minorHAnsi" w:cstheme="minorHAnsi"/>
          <w:bCs/>
        </w:rPr>
      </w:pPr>
      <w:r w:rsidRPr="00BB3A41">
        <w:rPr>
          <w:rFonts w:asciiTheme="minorHAnsi" w:hAnsiTheme="minorHAnsi" w:cstheme="minorHAnsi"/>
          <w:b/>
        </w:rPr>
        <w:t xml:space="preserve">CONVOCATORIA: </w:t>
      </w:r>
      <w:r w:rsidR="0099743E">
        <w:rPr>
          <w:rFonts w:asciiTheme="minorHAnsi" w:hAnsiTheme="minorHAnsi" w:cstheme="minorHAnsi"/>
          <w:bCs/>
        </w:rPr>
        <w:t xml:space="preserve"> PRIMERA </w:t>
      </w:r>
    </w:p>
    <w:p w14:paraId="6F5A68F5" w14:textId="01EFBB2F" w:rsidR="00EE7D86" w:rsidRPr="00BB3A41" w:rsidRDefault="00EE7D86" w:rsidP="00D54FF8">
      <w:pPr>
        <w:rPr>
          <w:rFonts w:asciiTheme="minorHAnsi" w:hAnsiTheme="minorHAnsi" w:cstheme="minorHAnsi"/>
          <w:bCs/>
        </w:rPr>
      </w:pPr>
    </w:p>
    <w:p w14:paraId="3CC8AD85" w14:textId="6D4E25BF" w:rsidR="00D54FF8" w:rsidRPr="00BB3A41" w:rsidRDefault="00D54FF8" w:rsidP="00D54FF8">
      <w:pPr>
        <w:rPr>
          <w:rFonts w:asciiTheme="minorHAnsi" w:hAnsiTheme="minorHAnsi" w:cstheme="minorHAnsi"/>
        </w:rPr>
      </w:pPr>
      <w:r w:rsidRPr="00BB3A41">
        <w:rPr>
          <w:rFonts w:asciiTheme="minorHAnsi" w:hAnsiTheme="minorHAnsi" w:cstheme="minorHAnsi"/>
          <w:b/>
        </w:rPr>
        <w:t>FECHA</w:t>
      </w:r>
      <w:r w:rsidRPr="00BB3A41">
        <w:rPr>
          <w:rFonts w:asciiTheme="minorHAnsi" w:hAnsiTheme="minorHAnsi" w:cstheme="minorHAnsi"/>
        </w:rPr>
        <w:t>:</w:t>
      </w:r>
      <w:r w:rsidR="0099743E">
        <w:rPr>
          <w:rFonts w:asciiTheme="minorHAnsi" w:hAnsiTheme="minorHAnsi" w:cstheme="minorHAnsi"/>
        </w:rPr>
        <w:t xml:space="preserve"> SEPTIEMBRE de 2019</w:t>
      </w:r>
    </w:p>
    <w:p w14:paraId="79B59264" w14:textId="77777777" w:rsidR="00BF19A9" w:rsidRPr="00BB3A41" w:rsidRDefault="00BF19A9" w:rsidP="00BF19A9">
      <w:pPr>
        <w:rPr>
          <w:rFonts w:asciiTheme="minorHAnsi" w:hAnsiTheme="minorHAnsi" w:cstheme="minorHAnsi"/>
          <w:color w:val="FF0000"/>
          <w:szCs w:val="96"/>
        </w:rPr>
      </w:pPr>
    </w:p>
    <w:p w14:paraId="45BE06AE" w14:textId="77777777" w:rsidR="00713D5F" w:rsidRPr="00BB3A41" w:rsidRDefault="00713D5F">
      <w:pPr>
        <w:spacing w:after="0" w:line="240" w:lineRule="auto"/>
        <w:rPr>
          <w:rFonts w:asciiTheme="minorHAnsi" w:hAnsiTheme="minorHAnsi" w:cstheme="minorHAnsi"/>
          <w:b/>
          <w:sz w:val="44"/>
          <w:szCs w:val="44"/>
        </w:rPr>
      </w:pPr>
      <w:r w:rsidRPr="00BB3A41">
        <w:rPr>
          <w:rFonts w:asciiTheme="minorHAnsi" w:hAnsiTheme="minorHAnsi" w:cstheme="minorHAnsi"/>
        </w:rPr>
        <w:br w:type="page"/>
      </w:r>
    </w:p>
    <w:p w14:paraId="261320E5" w14:textId="77B4B7DE" w:rsidR="00D54FF8" w:rsidRDefault="00D54FF8" w:rsidP="00942C98">
      <w:pPr>
        <w:pStyle w:val="berschrift1"/>
        <w:numPr>
          <w:ilvl w:val="0"/>
          <w:numId w:val="0"/>
        </w:numPr>
        <w:rPr>
          <w:rFonts w:asciiTheme="minorHAnsi" w:hAnsiTheme="minorHAnsi" w:cstheme="minorHAnsi"/>
        </w:rPr>
      </w:pPr>
      <w:bookmarkStart w:id="25" w:name="_Toc20170497"/>
      <w:r w:rsidRPr="00BB3A41">
        <w:rPr>
          <w:rFonts w:asciiTheme="minorHAnsi" w:hAnsiTheme="minorHAnsi" w:cstheme="minorHAnsi"/>
        </w:rPr>
        <w:lastRenderedPageBreak/>
        <w:t>RESUMEN</w:t>
      </w:r>
      <w:bookmarkEnd w:id="25"/>
    </w:p>
    <w:p w14:paraId="6AFEC000" w14:textId="77777777" w:rsidR="00D35CF4" w:rsidRPr="00D35CF4" w:rsidRDefault="00D35CF4" w:rsidP="00D35CF4"/>
    <w:p w14:paraId="29830D9F" w14:textId="3EC1E36E" w:rsidR="00D35CF4" w:rsidRDefault="00D35CF4">
      <w:pPr>
        <w:pPrChange w:id="26" w:author="Jesús Carretero" w:date="2019-09-18T11:52:00Z">
          <w:pPr>
            <w:pStyle w:val="KeinLeerraum"/>
          </w:pPr>
        </w:pPrChange>
      </w:pPr>
      <w:r w:rsidRPr="0040742A">
        <w:t xml:space="preserve">Con la </w:t>
      </w:r>
      <w:r w:rsidR="0075289B">
        <w:t>realización el proyecto, “A</w:t>
      </w:r>
      <w:r w:rsidRPr="0040742A">
        <w:t xml:space="preserve">rquitectura </w:t>
      </w:r>
      <w:r w:rsidR="0075289B">
        <w:t xml:space="preserve">Big Data: </w:t>
      </w:r>
      <w:r w:rsidRPr="0040742A">
        <w:t>Pipeline</w:t>
      </w:r>
      <w:r w:rsidR="0075289B">
        <w:t xml:space="preserve"> y monitorización”</w:t>
      </w:r>
      <w:r w:rsidRPr="0040742A">
        <w:t xml:space="preserve">, </w:t>
      </w:r>
      <w:r>
        <w:t xml:space="preserve">pretendemos construir un sistema capaz de recorrer el ciclo de vida del dato, desde que este se captura de este, pasando por la ingesta de este mismo, haciendo hincapié en cómo se almacenaría (de manera distribuida) </w:t>
      </w:r>
      <w:del w:id="27" w:author="Jesús Carretero" w:date="2019-09-23T21:43:00Z">
        <w:r w:rsidR="0075289B" w:rsidDel="00953C42">
          <w:delText xml:space="preserve"> </w:delText>
        </w:r>
      </w:del>
      <w:r w:rsidR="0075289B">
        <w:t>pero además queremos poner foco en todo lo que conlleva una monitorización en una infraestructura Big Data, tanto de Logs como de los datos que se han ido produciendo</w:t>
      </w:r>
      <w:r>
        <w:t xml:space="preserve">. </w:t>
      </w:r>
    </w:p>
    <w:p w14:paraId="23AE63D5" w14:textId="77777777" w:rsidR="00D35CF4" w:rsidDel="00395213" w:rsidRDefault="00D35CF4" w:rsidP="00D35CF4">
      <w:pPr>
        <w:pStyle w:val="KeinLeerraum"/>
        <w:rPr>
          <w:del w:id="28" w:author="Jesús Carretero" w:date="2019-09-18T11:52:00Z"/>
          <w:rFonts w:asciiTheme="minorHAnsi" w:hAnsiTheme="minorHAnsi" w:cstheme="minorHAnsi"/>
        </w:rPr>
      </w:pPr>
    </w:p>
    <w:p w14:paraId="74389866" w14:textId="77777777" w:rsidR="00D35CF4" w:rsidRDefault="00D35CF4" w:rsidP="00D35CF4">
      <w:pPr>
        <w:pStyle w:val="KeinLeerraum"/>
        <w:rPr>
          <w:rFonts w:asciiTheme="minorHAnsi" w:hAnsiTheme="minorHAnsi" w:cstheme="minorHAnsi"/>
        </w:rPr>
      </w:pPr>
    </w:p>
    <w:p w14:paraId="3A3B7FD6" w14:textId="594857ED" w:rsidR="00D35CF4" w:rsidRDefault="00D35CF4">
      <w:pPr>
        <w:pPrChange w:id="29" w:author="Jesús Carretero" w:date="2019-09-18T11:52:00Z">
          <w:pPr>
            <w:pStyle w:val="KeinLeerraum"/>
          </w:pPr>
        </w:pPrChange>
      </w:pPr>
      <w:r>
        <w:t xml:space="preserve">La ingesta de datos se hace a través de unos </w:t>
      </w:r>
      <w:r w:rsidR="00993A75">
        <w:t>scripts</w:t>
      </w:r>
      <w:r>
        <w:t xml:space="preserve"> que recorren la web descargándose las noticias de economía. Apache Kafka es utilizado como para el soporte y la distribución de la llegada masiva de eventos. El almacenamiento de datos de manera distribuida corre a cargo de MongoDB una base de datos orientada a documentos donde se nuestros datos se almacenarán en formato Json. Por </w:t>
      </w:r>
      <w:del w:id="30" w:author="Jesús Carretero" w:date="2019-09-23T21:12:00Z">
        <w:r w:rsidDel="00A332F4">
          <w:delText>ultimo</w:delText>
        </w:r>
      </w:del>
      <w:ins w:id="31" w:author="Jesús Carretero" w:date="2019-09-23T21:12:00Z">
        <w:r w:rsidR="00A332F4">
          <w:t>último</w:t>
        </w:r>
      </w:ins>
      <w:r>
        <w:t xml:space="preserve"> Elasticsearch tendrá un papel fundamental en el análisis de Logs. La visualización de los mismos corre a cargo de Kibana. </w:t>
      </w:r>
    </w:p>
    <w:p w14:paraId="6983D8A5" w14:textId="77777777" w:rsidR="00D54FF8" w:rsidRPr="00BB3A41" w:rsidRDefault="00D54FF8" w:rsidP="00D54FF8">
      <w:pPr>
        <w:pStyle w:val="KeinLeerraum"/>
        <w:rPr>
          <w:rFonts w:asciiTheme="minorHAnsi" w:hAnsiTheme="minorHAnsi" w:cstheme="minorHAnsi"/>
        </w:rPr>
      </w:pPr>
    </w:p>
    <w:p w14:paraId="021B29FB" w14:textId="56D441FF" w:rsidR="00D54FF8" w:rsidRPr="00657E26" w:rsidRDefault="00946E7C" w:rsidP="00D54FF8">
      <w:pPr>
        <w:pStyle w:val="KeinLeerraum"/>
        <w:rPr>
          <w:rFonts w:asciiTheme="minorHAnsi" w:hAnsiTheme="minorHAnsi" w:cstheme="minorHAnsi"/>
        </w:rPr>
      </w:pPr>
      <w:r w:rsidRPr="00657E26">
        <w:rPr>
          <w:rFonts w:asciiTheme="minorHAnsi" w:hAnsiTheme="minorHAnsi" w:cstheme="minorHAnsi"/>
          <w:b/>
        </w:rPr>
        <w:t>Palabras clave:</w:t>
      </w:r>
      <w:r w:rsidR="003346F7" w:rsidRPr="00657E26">
        <w:rPr>
          <w:rFonts w:asciiTheme="minorHAnsi" w:hAnsiTheme="minorHAnsi" w:cstheme="minorHAnsi"/>
        </w:rPr>
        <w:t xml:space="preserve"> Web-Crawling, Scrapy, MongoDB, </w:t>
      </w:r>
      <w:r w:rsidRPr="00657E26">
        <w:rPr>
          <w:rFonts w:asciiTheme="minorHAnsi" w:hAnsiTheme="minorHAnsi" w:cstheme="minorHAnsi"/>
        </w:rPr>
        <w:t xml:space="preserve">Big Data, </w:t>
      </w:r>
      <w:r w:rsidR="0040742A" w:rsidRPr="00657E26">
        <w:rPr>
          <w:rFonts w:asciiTheme="minorHAnsi" w:hAnsiTheme="minorHAnsi" w:cstheme="minorHAnsi"/>
        </w:rPr>
        <w:t>Kafka, E</w:t>
      </w:r>
      <w:r w:rsidR="00081FC4" w:rsidRPr="00657E26">
        <w:rPr>
          <w:rFonts w:asciiTheme="minorHAnsi" w:hAnsiTheme="minorHAnsi" w:cstheme="minorHAnsi"/>
        </w:rPr>
        <w:t>lastics</w:t>
      </w:r>
      <w:r w:rsidR="0040742A" w:rsidRPr="00657E26">
        <w:rPr>
          <w:rFonts w:asciiTheme="minorHAnsi" w:hAnsiTheme="minorHAnsi" w:cstheme="minorHAnsi"/>
        </w:rPr>
        <w:t>earch</w:t>
      </w:r>
      <w:r w:rsidR="0075289B" w:rsidRPr="00657E26">
        <w:rPr>
          <w:rFonts w:asciiTheme="minorHAnsi" w:hAnsiTheme="minorHAnsi" w:cstheme="minorHAnsi"/>
        </w:rPr>
        <w:t>, Logstash, Kibana.</w:t>
      </w:r>
    </w:p>
    <w:p w14:paraId="33B3405D" w14:textId="4BB4575C" w:rsidR="0040742A" w:rsidRPr="00657E26" w:rsidRDefault="0040742A" w:rsidP="00D54FF8">
      <w:pPr>
        <w:pStyle w:val="KeinLeerraum"/>
        <w:rPr>
          <w:rFonts w:asciiTheme="minorHAnsi" w:hAnsiTheme="minorHAnsi" w:cstheme="minorHAnsi"/>
        </w:rPr>
      </w:pPr>
    </w:p>
    <w:p w14:paraId="70CEB4F3" w14:textId="794246F9" w:rsidR="00D35CF4" w:rsidRPr="00657E26" w:rsidRDefault="00D35CF4" w:rsidP="00D54FF8">
      <w:pPr>
        <w:pStyle w:val="KeinLeerraum"/>
        <w:rPr>
          <w:rFonts w:asciiTheme="minorHAnsi" w:hAnsiTheme="minorHAnsi" w:cstheme="minorHAnsi"/>
        </w:rPr>
      </w:pPr>
    </w:p>
    <w:p w14:paraId="7EA9BA9C" w14:textId="77777777" w:rsidR="00D35CF4" w:rsidRPr="00657E26" w:rsidDel="00294A46" w:rsidRDefault="00D35CF4" w:rsidP="00D54FF8">
      <w:pPr>
        <w:pStyle w:val="KeinLeerraum"/>
        <w:rPr>
          <w:del w:id="32" w:author="BENITO CASADO, ENRIQUE" w:date="2019-09-22T20:00:00Z"/>
          <w:rFonts w:asciiTheme="minorHAnsi" w:hAnsiTheme="minorHAnsi" w:cstheme="minorHAnsi"/>
        </w:rPr>
      </w:pPr>
    </w:p>
    <w:p w14:paraId="7499511E" w14:textId="4C449118" w:rsidR="000E2FC7" w:rsidRPr="00657E26" w:rsidRDefault="000E2FC7" w:rsidP="00D54FF8">
      <w:pPr>
        <w:pStyle w:val="KeinLeerraum"/>
        <w:rPr>
          <w:rFonts w:asciiTheme="minorHAnsi" w:hAnsiTheme="minorHAnsi" w:cstheme="minorHAnsi"/>
        </w:rPr>
      </w:pPr>
    </w:p>
    <w:p w14:paraId="782143DD" w14:textId="69280609" w:rsidR="001451D3" w:rsidRPr="00E603A8" w:rsidDel="00294A46" w:rsidRDefault="001451D3" w:rsidP="00D54FF8">
      <w:pPr>
        <w:pStyle w:val="KeinLeerraum"/>
        <w:rPr>
          <w:del w:id="33" w:author="BENITO CASADO, ENRIQUE" w:date="2019-09-22T20:00:00Z"/>
          <w:rFonts w:asciiTheme="minorHAnsi" w:hAnsiTheme="minorHAnsi" w:cstheme="minorHAnsi"/>
          <w:lang w:val="en-US"/>
          <w:rPrChange w:id="34" w:author="BENITO CASADO, ENRIQUE" w:date="2019-09-22T20:02:00Z">
            <w:rPr>
              <w:del w:id="35" w:author="BENITO CASADO, ENRIQUE" w:date="2019-09-22T20:00:00Z"/>
              <w:rFonts w:asciiTheme="minorHAnsi" w:hAnsiTheme="minorHAnsi" w:cstheme="minorHAnsi"/>
            </w:rPr>
          </w:rPrChange>
        </w:rPr>
      </w:pPr>
      <w:r w:rsidRPr="00E603A8">
        <w:rPr>
          <w:rFonts w:asciiTheme="minorHAnsi" w:hAnsiTheme="minorHAnsi" w:cstheme="minorHAnsi"/>
          <w:lang w:val="en-US"/>
          <w:rPrChange w:id="36" w:author="BENITO CASADO, ENRIQUE" w:date="2019-09-22T20:02:00Z">
            <w:rPr>
              <w:rFonts w:asciiTheme="minorHAnsi" w:hAnsiTheme="minorHAnsi" w:cstheme="minorHAnsi"/>
            </w:rPr>
          </w:rPrChange>
        </w:rPr>
        <w:t xml:space="preserve">. </w:t>
      </w:r>
    </w:p>
    <w:p w14:paraId="3FD426D8" w14:textId="77777777" w:rsidR="00524D3B" w:rsidRPr="00E603A8" w:rsidRDefault="00524D3B">
      <w:pPr>
        <w:pStyle w:val="KeinLeerraum"/>
        <w:rPr>
          <w:lang w:val="en-US"/>
          <w:rPrChange w:id="37" w:author="BENITO CASADO, ENRIQUE" w:date="2019-09-22T20:02:00Z">
            <w:rPr/>
          </w:rPrChange>
        </w:rPr>
        <w:pPrChange w:id="38" w:author="BENITO CASADO, ENRIQUE" w:date="2019-09-22T20:00:00Z">
          <w:pPr>
            <w:pStyle w:val="berschrift1"/>
            <w:numPr>
              <w:numId w:val="0"/>
            </w:numPr>
            <w:tabs>
              <w:tab w:val="clear" w:pos="397"/>
            </w:tabs>
          </w:pPr>
        </w:pPrChange>
      </w:pPr>
    </w:p>
    <w:p w14:paraId="48E30F39" w14:textId="139D95CA" w:rsidR="00D54FF8" w:rsidRDefault="00D54FF8" w:rsidP="00942C98">
      <w:pPr>
        <w:pStyle w:val="berschrift1"/>
        <w:numPr>
          <w:ilvl w:val="0"/>
          <w:numId w:val="0"/>
        </w:numPr>
        <w:rPr>
          <w:ins w:id="39" w:author="BENITO CASADO, ENRIQUE" w:date="2019-09-23T22:23:00Z"/>
          <w:rFonts w:asciiTheme="minorHAnsi" w:hAnsiTheme="minorHAnsi" w:cstheme="minorHAnsi"/>
          <w:lang w:val="en-US"/>
        </w:rPr>
      </w:pPr>
      <w:bookmarkStart w:id="40" w:name="_Toc20170498"/>
      <w:r w:rsidRPr="00E603A8">
        <w:rPr>
          <w:rFonts w:asciiTheme="minorHAnsi" w:hAnsiTheme="minorHAnsi" w:cstheme="minorHAnsi"/>
          <w:lang w:val="en-US"/>
          <w:rPrChange w:id="41" w:author="BENITO CASADO, ENRIQUE" w:date="2019-09-22T20:02:00Z">
            <w:rPr>
              <w:rFonts w:asciiTheme="minorHAnsi" w:hAnsiTheme="minorHAnsi" w:cstheme="minorHAnsi"/>
            </w:rPr>
          </w:rPrChange>
        </w:rPr>
        <w:t>ABSTRACT</w:t>
      </w:r>
      <w:bookmarkEnd w:id="40"/>
    </w:p>
    <w:p w14:paraId="1F88184A" w14:textId="77777777" w:rsidR="00657E26" w:rsidRPr="00657E26" w:rsidRDefault="00657E26">
      <w:pPr>
        <w:rPr>
          <w:ins w:id="42" w:author="BENITO CASADO, ENRIQUE" w:date="2019-09-22T20:00:00Z"/>
          <w:lang w:val="en-US"/>
          <w:rPrChange w:id="43" w:author="BENITO CASADO, ENRIQUE" w:date="2019-09-23T22:23:00Z">
            <w:rPr>
              <w:ins w:id="44" w:author="BENITO CASADO, ENRIQUE" w:date="2019-09-22T20:00:00Z"/>
              <w:rFonts w:asciiTheme="minorHAnsi" w:hAnsiTheme="minorHAnsi" w:cstheme="minorHAnsi"/>
            </w:rPr>
          </w:rPrChange>
        </w:rPr>
        <w:pPrChange w:id="45" w:author="BENITO CASADO, ENRIQUE" w:date="2019-09-23T22:23:00Z">
          <w:pPr>
            <w:pStyle w:val="berschrift1"/>
            <w:numPr>
              <w:numId w:val="0"/>
            </w:numPr>
            <w:tabs>
              <w:tab w:val="clear" w:pos="397"/>
            </w:tabs>
          </w:pPr>
        </w:pPrChange>
      </w:pPr>
    </w:p>
    <w:p w14:paraId="1F55436A" w14:textId="77777777" w:rsidR="00294A46" w:rsidRPr="00294A46" w:rsidRDefault="00294A46" w:rsidP="00294A46">
      <w:pPr>
        <w:rPr>
          <w:ins w:id="46" w:author="BENITO CASADO, ENRIQUE" w:date="2019-09-22T20:00:00Z"/>
          <w:lang w:val="en-US"/>
          <w:rPrChange w:id="47" w:author="BENITO CASADO, ENRIQUE" w:date="2019-09-22T20:00:00Z">
            <w:rPr>
              <w:ins w:id="48" w:author="BENITO CASADO, ENRIQUE" w:date="2019-09-22T20:00:00Z"/>
            </w:rPr>
          </w:rPrChange>
        </w:rPr>
      </w:pPr>
      <w:ins w:id="49" w:author="BENITO CASADO, ENRIQUE" w:date="2019-09-22T20:00:00Z">
        <w:r w:rsidRPr="00294A46">
          <w:rPr>
            <w:lang w:val="en-US"/>
            <w:rPrChange w:id="50" w:author="BENITO CASADO, ENRIQUE" w:date="2019-09-22T20:00:00Z">
              <w:rPr/>
            </w:rPrChange>
          </w:rPr>
          <w:t xml:space="preserve">With this project, "Big Data Architecture: Pipeline and Monitoring", we intend to build a system capable of going through the life cycle of the data, from the moment it is captured, through the ingestion of the same, emphasizing how it would be stored (in a distributed way) but we also want to focus on everything involved in monitoring a Big Data infrastructure, both Logs and data that have been produced. </w:t>
        </w:r>
      </w:ins>
    </w:p>
    <w:p w14:paraId="25080171" w14:textId="77777777" w:rsidR="00294A46" w:rsidRPr="00294A46" w:rsidRDefault="00294A46" w:rsidP="00294A46">
      <w:pPr>
        <w:rPr>
          <w:ins w:id="51" w:author="BENITO CASADO, ENRIQUE" w:date="2019-09-22T20:00:00Z"/>
          <w:lang w:val="en-US"/>
          <w:rPrChange w:id="52" w:author="BENITO CASADO, ENRIQUE" w:date="2019-09-22T20:00:00Z">
            <w:rPr>
              <w:ins w:id="53" w:author="BENITO CASADO, ENRIQUE" w:date="2019-09-22T20:00:00Z"/>
            </w:rPr>
          </w:rPrChange>
        </w:rPr>
      </w:pPr>
    </w:p>
    <w:p w14:paraId="3F2C0DEA" w14:textId="77777777" w:rsidR="00294A46" w:rsidRPr="00E603A8" w:rsidRDefault="00294A46" w:rsidP="00294A46">
      <w:pPr>
        <w:rPr>
          <w:ins w:id="54" w:author="BENITO CASADO, ENRIQUE" w:date="2019-09-22T20:00:00Z"/>
          <w:lang w:val="en-US"/>
          <w:rPrChange w:id="55" w:author="BENITO CASADO, ENRIQUE" w:date="2019-09-22T20:02:00Z">
            <w:rPr>
              <w:ins w:id="56" w:author="BENITO CASADO, ENRIQUE" w:date="2019-09-22T20:00:00Z"/>
            </w:rPr>
          </w:rPrChange>
        </w:rPr>
      </w:pPr>
      <w:ins w:id="57" w:author="BENITO CASADO, ENRIQUE" w:date="2019-09-22T20:00:00Z">
        <w:r w:rsidRPr="00294A46">
          <w:rPr>
            <w:lang w:val="en-US"/>
            <w:rPrChange w:id="58" w:author="BENITO CASADO, ENRIQUE" w:date="2019-09-22T20:00:00Z">
              <w:rPr/>
            </w:rPrChange>
          </w:rPr>
          <w:t xml:space="preserve">The ingestion of data is done through scripts that run through the web downloading economic news. Apache Kafka is used for the support and distribution of the massive arrival of events. The storage of data in a distributed way is in charge of MongoDB a database oriented to documents where our data will be stored in Json format. Finally, Elasticsearch will play a fundamental role in the analysis of Logs. </w:t>
        </w:r>
        <w:r w:rsidRPr="00E603A8">
          <w:rPr>
            <w:lang w:val="en-US"/>
            <w:rPrChange w:id="59" w:author="BENITO CASADO, ENRIQUE" w:date="2019-09-22T20:02:00Z">
              <w:rPr/>
            </w:rPrChange>
          </w:rPr>
          <w:t xml:space="preserve">Kibana is in charge of their visualization. </w:t>
        </w:r>
      </w:ins>
    </w:p>
    <w:p w14:paraId="4E867C4D" w14:textId="6CEB639D" w:rsidR="00294A46" w:rsidRPr="00294A46" w:rsidDel="00294A46" w:rsidRDefault="00294A46">
      <w:pPr>
        <w:rPr>
          <w:del w:id="60" w:author="BENITO CASADO, ENRIQUE" w:date="2019-09-22T20:00:00Z"/>
          <w:lang w:val="en-US"/>
          <w:rPrChange w:id="61" w:author="BENITO CASADO, ENRIQUE" w:date="2019-09-22T20:00:00Z">
            <w:rPr>
              <w:del w:id="62" w:author="BENITO CASADO, ENRIQUE" w:date="2019-09-22T20:00:00Z"/>
              <w:rFonts w:asciiTheme="minorHAnsi" w:hAnsiTheme="minorHAnsi" w:cstheme="minorHAnsi"/>
            </w:rPr>
          </w:rPrChange>
        </w:rPr>
        <w:pPrChange w:id="63" w:author="BENITO CASADO, ENRIQUE" w:date="2019-09-22T20:00:00Z">
          <w:pPr>
            <w:pStyle w:val="berschrift1"/>
            <w:numPr>
              <w:numId w:val="0"/>
            </w:numPr>
            <w:tabs>
              <w:tab w:val="clear" w:pos="397"/>
            </w:tabs>
          </w:pPr>
        </w:pPrChange>
      </w:pPr>
    </w:p>
    <w:p w14:paraId="49CBE6FB" w14:textId="6DF6F1E8" w:rsidR="00D54FF8" w:rsidRPr="00294A46" w:rsidDel="00294A46" w:rsidRDefault="00D35CF4" w:rsidP="00D54FF8">
      <w:pPr>
        <w:pStyle w:val="KeinLeerraum"/>
        <w:rPr>
          <w:del w:id="64" w:author="BENITO CASADO, ENRIQUE" w:date="2019-09-22T20:00:00Z"/>
          <w:rFonts w:asciiTheme="minorHAnsi" w:hAnsiTheme="minorHAnsi" w:cstheme="minorHAnsi"/>
          <w:lang w:val="en-US"/>
          <w:rPrChange w:id="65" w:author="BENITO CASADO, ENRIQUE" w:date="2019-09-22T20:00:00Z">
            <w:rPr>
              <w:del w:id="66" w:author="BENITO CASADO, ENRIQUE" w:date="2019-09-22T20:00:00Z"/>
              <w:rFonts w:asciiTheme="minorHAnsi" w:hAnsiTheme="minorHAnsi" w:cstheme="minorHAnsi"/>
            </w:rPr>
          </w:rPrChange>
        </w:rPr>
      </w:pPr>
      <w:del w:id="67" w:author="BENITO CASADO, ENRIQUE" w:date="2019-09-22T20:00:00Z">
        <w:r w:rsidRPr="00294A46" w:rsidDel="00294A46">
          <w:rPr>
            <w:rFonts w:asciiTheme="minorHAnsi" w:hAnsiTheme="minorHAnsi" w:cstheme="minorHAnsi"/>
            <w:lang w:val="en-US"/>
            <w:rPrChange w:id="68" w:author="BENITO CASADO, ENRIQUE" w:date="2019-09-22T20:00:00Z">
              <w:rPr>
                <w:rFonts w:asciiTheme="minorHAnsi" w:hAnsiTheme="minorHAnsi" w:cstheme="minorHAnsi"/>
              </w:rPr>
            </w:rPrChange>
          </w:rPr>
          <w:delText xml:space="preserve">Una vez dado el OK de la parte en español se traducirá al </w:delText>
        </w:r>
      </w:del>
      <w:commentRangeStart w:id="69"/>
      <w:del w:id="70" w:author="BENITO CASADO, ENRIQUE" w:date="2019-09-22T19:59:00Z">
        <w:r w:rsidRPr="00294A46" w:rsidDel="00294A46">
          <w:rPr>
            <w:rFonts w:asciiTheme="minorHAnsi" w:hAnsiTheme="minorHAnsi" w:cstheme="minorHAnsi"/>
            <w:lang w:val="en-US"/>
            <w:rPrChange w:id="71" w:author="BENITO CASADO, ENRIQUE" w:date="2019-09-22T20:00:00Z">
              <w:rPr>
                <w:rFonts w:asciiTheme="minorHAnsi" w:hAnsiTheme="minorHAnsi" w:cstheme="minorHAnsi"/>
              </w:rPr>
            </w:rPrChange>
          </w:rPr>
          <w:delText>ingles</w:delText>
        </w:r>
      </w:del>
      <w:commentRangeEnd w:id="69"/>
      <w:del w:id="72" w:author="BENITO CASADO, ENRIQUE" w:date="2019-09-22T20:00:00Z">
        <w:r w:rsidR="00395213" w:rsidDel="00294A46">
          <w:rPr>
            <w:rStyle w:val="Kommentarzeichen"/>
          </w:rPr>
          <w:commentReference w:id="69"/>
        </w:r>
        <w:r w:rsidRPr="00294A46" w:rsidDel="00294A46">
          <w:rPr>
            <w:rFonts w:asciiTheme="minorHAnsi" w:hAnsiTheme="minorHAnsi" w:cstheme="minorHAnsi"/>
            <w:lang w:val="en-US"/>
            <w:rPrChange w:id="73" w:author="BENITO CASADO, ENRIQUE" w:date="2019-09-22T20:00:00Z">
              <w:rPr>
                <w:rFonts w:asciiTheme="minorHAnsi" w:hAnsiTheme="minorHAnsi" w:cstheme="minorHAnsi"/>
              </w:rPr>
            </w:rPrChange>
          </w:rPr>
          <w:delText>.</w:delText>
        </w:r>
      </w:del>
    </w:p>
    <w:p w14:paraId="2E690CE4" w14:textId="77777777" w:rsidR="00D54FF8" w:rsidRPr="00294A46" w:rsidRDefault="00D54FF8" w:rsidP="00D54FF8">
      <w:pPr>
        <w:pStyle w:val="KeinLeerraum"/>
        <w:rPr>
          <w:rFonts w:asciiTheme="minorHAnsi" w:hAnsiTheme="minorHAnsi" w:cstheme="minorHAnsi"/>
          <w:b/>
          <w:lang w:val="en-US"/>
          <w:rPrChange w:id="74" w:author="BENITO CASADO, ENRIQUE" w:date="2019-09-22T20:00:00Z">
            <w:rPr>
              <w:rFonts w:asciiTheme="minorHAnsi" w:hAnsiTheme="minorHAnsi" w:cstheme="minorHAnsi"/>
              <w:b/>
            </w:rPr>
          </w:rPrChange>
        </w:rPr>
      </w:pPr>
    </w:p>
    <w:p w14:paraId="0F205B47" w14:textId="3685FE04" w:rsidR="00D54FF8" w:rsidRPr="00294A46" w:rsidRDefault="00D54FF8" w:rsidP="00D54FF8">
      <w:pPr>
        <w:pStyle w:val="KeinLeerraum"/>
        <w:rPr>
          <w:rFonts w:asciiTheme="minorHAnsi" w:hAnsiTheme="minorHAnsi" w:cstheme="minorHAnsi"/>
          <w:b/>
          <w:lang w:val="en-US"/>
          <w:rPrChange w:id="75" w:author="BENITO CASADO, ENRIQUE" w:date="2019-09-22T20:00:00Z">
            <w:rPr>
              <w:rFonts w:asciiTheme="minorHAnsi" w:hAnsiTheme="minorHAnsi" w:cstheme="minorHAnsi"/>
              <w:b/>
            </w:rPr>
          </w:rPrChange>
        </w:rPr>
      </w:pPr>
      <w:r w:rsidRPr="00294A46">
        <w:rPr>
          <w:rFonts w:asciiTheme="minorHAnsi" w:hAnsiTheme="minorHAnsi" w:cstheme="minorHAnsi"/>
          <w:b/>
          <w:lang w:val="en-US"/>
          <w:rPrChange w:id="76" w:author="BENITO CASADO, ENRIQUE" w:date="2019-09-22T20:00:00Z">
            <w:rPr>
              <w:rFonts w:asciiTheme="minorHAnsi" w:hAnsiTheme="minorHAnsi" w:cstheme="minorHAnsi"/>
              <w:b/>
            </w:rPr>
          </w:rPrChange>
        </w:rPr>
        <w:t xml:space="preserve">Key words: </w:t>
      </w:r>
      <w:ins w:id="77" w:author="BENITO CASADO, ENRIQUE" w:date="2019-09-22T20:00:00Z">
        <w:r w:rsidR="00294A46" w:rsidRPr="00294A46">
          <w:rPr>
            <w:rFonts w:asciiTheme="minorHAnsi" w:hAnsiTheme="minorHAnsi" w:cstheme="minorHAnsi"/>
            <w:lang w:val="en-US"/>
            <w:rPrChange w:id="78" w:author="BENITO CASADO, ENRIQUE" w:date="2019-09-22T20:00:00Z">
              <w:rPr>
                <w:rFonts w:asciiTheme="minorHAnsi" w:hAnsiTheme="minorHAnsi" w:cstheme="minorHAnsi"/>
              </w:rPr>
            </w:rPrChange>
          </w:rPr>
          <w:t xml:space="preserve">Web-Crawling, </w:t>
        </w:r>
        <w:del w:id="79" w:author="Jesús Carretero" w:date="2019-09-23T21:12:00Z">
          <w:r w:rsidR="00294A46" w:rsidRPr="00294A46" w:rsidDel="00A332F4">
            <w:rPr>
              <w:rFonts w:asciiTheme="minorHAnsi" w:hAnsiTheme="minorHAnsi" w:cstheme="minorHAnsi"/>
              <w:lang w:val="en-US"/>
              <w:rPrChange w:id="80" w:author="BENITO CASADO, ENRIQUE" w:date="2019-09-22T20:00:00Z">
                <w:rPr>
                  <w:rFonts w:asciiTheme="minorHAnsi" w:hAnsiTheme="minorHAnsi" w:cstheme="minorHAnsi"/>
                </w:rPr>
              </w:rPrChange>
            </w:rPr>
            <w:delText>Scrapy</w:delText>
          </w:r>
        </w:del>
      </w:ins>
      <w:ins w:id="81" w:author="Jesús Carretero" w:date="2019-09-23T21:12:00Z">
        <w:r w:rsidR="00A332F4" w:rsidRPr="00294A46">
          <w:rPr>
            <w:rFonts w:asciiTheme="minorHAnsi" w:hAnsiTheme="minorHAnsi" w:cstheme="minorHAnsi"/>
            <w:lang w:val="en-US"/>
          </w:rPr>
          <w:t>Scrappy</w:t>
        </w:r>
      </w:ins>
      <w:ins w:id="82" w:author="BENITO CASADO, ENRIQUE" w:date="2019-09-22T20:00:00Z">
        <w:r w:rsidR="00294A46" w:rsidRPr="00294A46">
          <w:rPr>
            <w:rFonts w:asciiTheme="minorHAnsi" w:hAnsiTheme="minorHAnsi" w:cstheme="minorHAnsi"/>
            <w:lang w:val="en-US"/>
            <w:rPrChange w:id="83" w:author="BENITO CASADO, ENRIQUE" w:date="2019-09-22T20:00:00Z">
              <w:rPr>
                <w:rFonts w:asciiTheme="minorHAnsi" w:hAnsiTheme="minorHAnsi" w:cstheme="minorHAnsi"/>
              </w:rPr>
            </w:rPrChange>
          </w:rPr>
          <w:t>, MongoDB, Big Data, Kafka, Elasticsearch, Logstash, Kibana.</w:t>
        </w:r>
      </w:ins>
      <w:del w:id="84" w:author="BENITO CASADO, ENRIQUE" w:date="2019-09-22T20:00:00Z">
        <w:r w:rsidRPr="00294A46" w:rsidDel="00294A46">
          <w:rPr>
            <w:rFonts w:asciiTheme="minorHAnsi" w:hAnsiTheme="minorHAnsi" w:cstheme="minorHAnsi"/>
            <w:lang w:val="en-US"/>
            <w:rPrChange w:id="85" w:author="BENITO CASADO, ENRIQUE" w:date="2019-09-22T20:00:00Z">
              <w:rPr>
                <w:rFonts w:asciiTheme="minorHAnsi" w:hAnsiTheme="minorHAnsi" w:cstheme="minorHAnsi"/>
              </w:rPr>
            </w:rPrChange>
          </w:rPr>
          <w:delText>Palabras clave en inglés</w:delText>
        </w:r>
      </w:del>
    </w:p>
    <w:p w14:paraId="675A5B1A" w14:textId="77777777" w:rsidR="00D54FF8" w:rsidRPr="00294A46" w:rsidRDefault="00D54FF8" w:rsidP="00D54FF8">
      <w:pPr>
        <w:jc w:val="center"/>
        <w:rPr>
          <w:rFonts w:asciiTheme="minorHAnsi" w:hAnsiTheme="minorHAnsi" w:cstheme="minorHAnsi"/>
          <w:b/>
          <w:bCs/>
          <w:sz w:val="28"/>
          <w:lang w:val="en-US"/>
          <w:rPrChange w:id="86" w:author="BENITO CASADO, ENRIQUE" w:date="2019-09-22T20:00:00Z">
            <w:rPr>
              <w:rFonts w:asciiTheme="minorHAnsi" w:hAnsiTheme="minorHAnsi" w:cstheme="minorHAnsi"/>
              <w:b/>
              <w:bCs/>
              <w:sz w:val="28"/>
            </w:rPr>
          </w:rPrChange>
        </w:rPr>
      </w:pPr>
    </w:p>
    <w:p w14:paraId="1065EA03" w14:textId="77777777" w:rsidR="00EB536C" w:rsidRPr="00BB3A41" w:rsidRDefault="00C712D4" w:rsidP="00EB536C">
      <w:pPr>
        <w:rPr>
          <w:rFonts w:asciiTheme="minorHAnsi" w:hAnsiTheme="minorHAnsi" w:cstheme="minorHAnsi"/>
          <w:b/>
          <w:sz w:val="24"/>
        </w:rPr>
      </w:pPr>
      <w:r w:rsidRPr="00831F37">
        <w:rPr>
          <w:rFonts w:asciiTheme="minorHAnsi" w:hAnsiTheme="minorHAnsi" w:cstheme="minorHAnsi"/>
          <w:rPrChange w:id="87" w:author="BENITO CASADO, ENRIQUE" w:date="2019-10-03T19:09:00Z">
            <w:rPr>
              <w:rFonts w:asciiTheme="minorHAnsi" w:hAnsiTheme="minorHAnsi" w:cstheme="minorHAnsi"/>
            </w:rPr>
          </w:rPrChange>
        </w:rPr>
        <w:br w:type="page"/>
      </w:r>
      <w:r w:rsidR="00EB536C" w:rsidRPr="00BB3A41">
        <w:rPr>
          <w:rFonts w:asciiTheme="minorHAnsi" w:hAnsiTheme="minorHAnsi" w:cstheme="minorHAnsi"/>
          <w:b/>
          <w:sz w:val="24"/>
        </w:rPr>
        <w:lastRenderedPageBreak/>
        <w:t>AGRADECIMIENTOS</w:t>
      </w:r>
    </w:p>
    <w:p w14:paraId="230E9F10" w14:textId="475742F5" w:rsidR="00D35CF4" w:rsidRDefault="00D35CF4" w:rsidP="00D35CF4">
      <w:pPr>
        <w:ind w:firstLine="708"/>
      </w:pPr>
      <w:r>
        <w:t xml:space="preserve">A mi tutor Jesús Carretero, por ayudarme en los momentos que necesite de su ayuda, y por llevar mi TFM. </w:t>
      </w:r>
    </w:p>
    <w:p w14:paraId="43B40CE9" w14:textId="4E3F06B6" w:rsidR="00D35CF4" w:rsidRDefault="00D35CF4" w:rsidP="00D35CF4">
      <w:pPr>
        <w:ind w:firstLine="708"/>
      </w:pPr>
      <w:r>
        <w:t xml:space="preserve">A mi hermano Jaime, que siempre me ayuda, es ejemplo a seguir y fuente de admiración constante. </w:t>
      </w:r>
    </w:p>
    <w:p w14:paraId="62F152D3" w14:textId="6B7B6F60" w:rsidR="00D35CF4" w:rsidRDefault="00D35CF4" w:rsidP="00D35CF4">
      <w:pPr>
        <w:ind w:firstLine="708"/>
      </w:pPr>
      <w:r>
        <w:t>A mi familia.</w:t>
      </w:r>
      <w:r w:rsidR="00485FB5">
        <w:t xml:space="preserve"> A Frau Gelii.</w:t>
      </w:r>
    </w:p>
    <w:p w14:paraId="77A5F4A0" w14:textId="77777777" w:rsidR="00D35CF4" w:rsidRDefault="00D35CF4" w:rsidP="00D35CF4">
      <w:pPr>
        <w:ind w:firstLine="708"/>
      </w:pPr>
    </w:p>
    <w:p w14:paraId="7488C188" w14:textId="77777777" w:rsidR="00D35CF4" w:rsidRPr="00BB3A41" w:rsidRDefault="00D35CF4" w:rsidP="00EB536C">
      <w:pPr>
        <w:rPr>
          <w:rFonts w:asciiTheme="minorHAnsi" w:hAnsiTheme="minorHAnsi" w:cstheme="minorHAnsi"/>
        </w:rPr>
      </w:pPr>
    </w:p>
    <w:p w14:paraId="164B74BD" w14:textId="77777777" w:rsidR="00EB536C" w:rsidRPr="00BB3A41" w:rsidRDefault="00EB536C">
      <w:pPr>
        <w:spacing w:after="0" w:line="240" w:lineRule="auto"/>
        <w:rPr>
          <w:rFonts w:asciiTheme="minorHAnsi" w:hAnsiTheme="minorHAnsi" w:cstheme="minorHAnsi"/>
        </w:rPr>
      </w:pPr>
      <w:r w:rsidRPr="00BB3A41">
        <w:rPr>
          <w:rFonts w:asciiTheme="minorHAnsi" w:hAnsiTheme="minorHAnsi" w:cstheme="minorHAnsi"/>
        </w:rPr>
        <w:br w:type="page"/>
      </w:r>
    </w:p>
    <w:p w14:paraId="67CA360C" w14:textId="77777777" w:rsidR="00C712D4" w:rsidRPr="00BB3A41" w:rsidRDefault="00C712D4" w:rsidP="00C712D4">
      <w:pPr>
        <w:spacing w:after="0" w:line="240" w:lineRule="auto"/>
        <w:rPr>
          <w:rFonts w:asciiTheme="minorHAnsi" w:hAnsiTheme="minorHAnsi" w:cstheme="minorHAnsi"/>
        </w:rPr>
      </w:pPr>
    </w:p>
    <w:p w14:paraId="53885DD3" w14:textId="77777777" w:rsidR="00161542" w:rsidRPr="00BB3A41" w:rsidRDefault="00161542" w:rsidP="00161542">
      <w:pPr>
        <w:rPr>
          <w:rFonts w:asciiTheme="minorHAnsi" w:hAnsiTheme="minorHAnsi" w:cstheme="minorHAnsi"/>
          <w:sz w:val="96"/>
          <w:szCs w:val="96"/>
        </w:rPr>
      </w:pPr>
      <w:r w:rsidRPr="00BB3A41">
        <w:rPr>
          <w:rFonts w:asciiTheme="minorHAnsi" w:hAnsiTheme="minorHAnsi" w:cstheme="minorHAnsi"/>
          <w:sz w:val="96"/>
          <w:szCs w:val="96"/>
        </w:rPr>
        <w:t>Índice</w:t>
      </w:r>
    </w:p>
    <w:sdt>
      <w:sdtPr>
        <w:rPr>
          <w:rFonts w:asciiTheme="minorHAnsi" w:eastAsia="Calibri" w:hAnsiTheme="minorHAnsi" w:cstheme="minorHAnsi"/>
          <w:bCs w:val="0"/>
          <w:color w:val="auto"/>
          <w:sz w:val="22"/>
          <w:szCs w:val="22"/>
          <w:lang w:eastAsia="en-US"/>
        </w:rPr>
        <w:id w:val="-384019584"/>
        <w:docPartObj>
          <w:docPartGallery w:val="Table of Contents"/>
          <w:docPartUnique/>
        </w:docPartObj>
      </w:sdtPr>
      <w:sdtContent>
        <w:p w14:paraId="394A3686" w14:textId="77777777" w:rsidR="00CE23BE" w:rsidRPr="00BB3A41" w:rsidRDefault="00CE23BE" w:rsidP="00942C98">
          <w:pPr>
            <w:pStyle w:val="Inhaltsverzeichnisberschrift"/>
            <w:numPr>
              <w:ilvl w:val="0"/>
              <w:numId w:val="0"/>
            </w:numPr>
            <w:rPr>
              <w:rFonts w:asciiTheme="minorHAnsi" w:hAnsiTheme="minorHAnsi" w:cstheme="minorHAnsi"/>
            </w:rPr>
          </w:pPr>
        </w:p>
        <w:p w14:paraId="4B841679" w14:textId="00B253C0" w:rsidR="00F939E9" w:rsidRDefault="00CE23BE">
          <w:pPr>
            <w:pStyle w:val="Verzeichnis1"/>
            <w:tabs>
              <w:tab w:val="right" w:leader="dot" w:pos="8494"/>
            </w:tabs>
            <w:rPr>
              <w:ins w:id="88" w:author="BENITO CASADO, ENRIQUE" w:date="2019-09-23T22:34:00Z"/>
              <w:rFonts w:asciiTheme="minorHAnsi" w:eastAsiaTheme="minorEastAsia" w:hAnsiTheme="minorHAnsi" w:cstheme="minorBidi"/>
              <w:noProof/>
              <w:lang w:eastAsia="es-ES"/>
            </w:rPr>
          </w:pPr>
          <w:r w:rsidRPr="00BB3A41">
            <w:rPr>
              <w:rFonts w:asciiTheme="minorHAnsi" w:hAnsiTheme="minorHAnsi" w:cstheme="minorHAnsi"/>
            </w:rPr>
            <w:fldChar w:fldCharType="begin"/>
          </w:r>
          <w:r w:rsidRPr="00BB3A41">
            <w:rPr>
              <w:rFonts w:asciiTheme="minorHAnsi" w:hAnsiTheme="minorHAnsi" w:cstheme="minorHAnsi"/>
            </w:rPr>
            <w:instrText xml:space="preserve"> TOC \o "1-3" \h \z \u </w:instrText>
          </w:r>
          <w:r w:rsidRPr="00BB3A41">
            <w:rPr>
              <w:rFonts w:asciiTheme="minorHAnsi" w:hAnsiTheme="minorHAnsi" w:cstheme="minorHAnsi"/>
            </w:rPr>
            <w:fldChar w:fldCharType="separate"/>
          </w:r>
          <w:ins w:id="89" w:author="BENITO CASADO, ENRIQUE" w:date="2019-09-23T22:34:00Z">
            <w:r w:rsidR="00F939E9" w:rsidRPr="00485A66">
              <w:rPr>
                <w:rStyle w:val="Hyperlink"/>
                <w:noProof/>
              </w:rPr>
              <w:fldChar w:fldCharType="begin"/>
            </w:r>
            <w:r w:rsidR="00F939E9" w:rsidRPr="00485A66">
              <w:rPr>
                <w:rStyle w:val="Hyperlink"/>
                <w:noProof/>
              </w:rPr>
              <w:instrText xml:space="preserve"> </w:instrText>
            </w:r>
            <w:r w:rsidR="00F939E9">
              <w:rPr>
                <w:noProof/>
              </w:rPr>
              <w:instrText>HYPERLINK \l "_Toc20170497"</w:instrText>
            </w:r>
            <w:r w:rsidR="00F939E9" w:rsidRPr="00485A66">
              <w:rPr>
                <w:rStyle w:val="Hyperlink"/>
                <w:noProof/>
              </w:rPr>
              <w:instrText xml:space="preserve"> </w:instrText>
            </w:r>
            <w:r w:rsidR="00F939E9" w:rsidRPr="00485A66">
              <w:rPr>
                <w:rStyle w:val="Hyperlink"/>
                <w:noProof/>
              </w:rPr>
              <w:fldChar w:fldCharType="separate"/>
            </w:r>
            <w:r w:rsidR="00F939E9" w:rsidRPr="00485A66">
              <w:rPr>
                <w:rStyle w:val="Hyperlink"/>
                <w:rFonts w:cstheme="minorHAnsi"/>
                <w:noProof/>
              </w:rPr>
              <w:t>RESUMEN</w:t>
            </w:r>
            <w:r w:rsidR="00F939E9">
              <w:rPr>
                <w:noProof/>
                <w:webHidden/>
              </w:rPr>
              <w:tab/>
            </w:r>
            <w:r w:rsidR="00F939E9">
              <w:rPr>
                <w:noProof/>
                <w:webHidden/>
              </w:rPr>
              <w:fldChar w:fldCharType="begin"/>
            </w:r>
            <w:r w:rsidR="00F939E9">
              <w:rPr>
                <w:noProof/>
                <w:webHidden/>
              </w:rPr>
              <w:instrText xml:space="preserve"> PAGEREF _Toc20170497 \h </w:instrText>
            </w:r>
          </w:ins>
          <w:r w:rsidR="00F939E9">
            <w:rPr>
              <w:noProof/>
              <w:webHidden/>
            </w:rPr>
          </w:r>
          <w:r w:rsidR="00F939E9">
            <w:rPr>
              <w:noProof/>
              <w:webHidden/>
            </w:rPr>
            <w:fldChar w:fldCharType="separate"/>
          </w:r>
          <w:ins w:id="90" w:author="BENITO CASADO, ENRIQUE" w:date="2019-09-23T22:34:00Z">
            <w:r w:rsidR="00F939E9">
              <w:rPr>
                <w:noProof/>
                <w:webHidden/>
              </w:rPr>
              <w:t>3</w:t>
            </w:r>
            <w:r w:rsidR="00F939E9">
              <w:rPr>
                <w:noProof/>
                <w:webHidden/>
              </w:rPr>
              <w:fldChar w:fldCharType="end"/>
            </w:r>
            <w:r w:rsidR="00F939E9" w:rsidRPr="00485A66">
              <w:rPr>
                <w:rStyle w:val="Hyperlink"/>
                <w:noProof/>
              </w:rPr>
              <w:fldChar w:fldCharType="end"/>
            </w:r>
          </w:ins>
        </w:p>
        <w:p w14:paraId="255F00B1" w14:textId="485A3AB6" w:rsidR="00F939E9" w:rsidRDefault="00F939E9">
          <w:pPr>
            <w:pStyle w:val="Verzeichnis1"/>
            <w:tabs>
              <w:tab w:val="right" w:leader="dot" w:pos="8494"/>
            </w:tabs>
            <w:rPr>
              <w:ins w:id="91" w:author="BENITO CASADO, ENRIQUE" w:date="2019-09-23T22:34:00Z"/>
              <w:rFonts w:asciiTheme="minorHAnsi" w:eastAsiaTheme="minorEastAsia" w:hAnsiTheme="minorHAnsi" w:cstheme="minorBidi"/>
              <w:noProof/>
              <w:lang w:eastAsia="es-ES"/>
            </w:rPr>
          </w:pPr>
          <w:ins w:id="9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"_Toc20170498"</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rPr>
              <w:t>ABSTRACT</w:t>
            </w:r>
            <w:r>
              <w:rPr>
                <w:noProof/>
                <w:webHidden/>
              </w:rPr>
              <w:tab/>
            </w:r>
            <w:r>
              <w:rPr>
                <w:noProof/>
                <w:webHidden/>
              </w:rPr>
              <w:fldChar w:fldCharType="begin"/>
            </w:r>
            <w:r>
              <w:rPr>
                <w:noProof/>
                <w:webHidden/>
              </w:rPr>
              <w:instrText xml:space="preserve"> PAGEREF _Toc20170498 \h </w:instrText>
            </w:r>
          </w:ins>
          <w:r>
            <w:rPr>
              <w:noProof/>
              <w:webHidden/>
            </w:rPr>
          </w:r>
          <w:r>
            <w:rPr>
              <w:noProof/>
              <w:webHidden/>
            </w:rPr>
            <w:fldChar w:fldCharType="separate"/>
          </w:r>
          <w:ins w:id="93" w:author="BENITO CASADO, ENRIQUE" w:date="2019-09-23T22:34:00Z">
            <w:r>
              <w:rPr>
                <w:noProof/>
                <w:webHidden/>
              </w:rPr>
              <w:t>3</w:t>
            </w:r>
            <w:r>
              <w:rPr>
                <w:noProof/>
                <w:webHidden/>
              </w:rPr>
              <w:fldChar w:fldCharType="end"/>
            </w:r>
            <w:r w:rsidRPr="00485A66">
              <w:rPr>
                <w:rStyle w:val="Hyperlink"/>
                <w:noProof/>
              </w:rPr>
              <w:fldChar w:fldCharType="end"/>
            </w:r>
          </w:ins>
        </w:p>
        <w:p w14:paraId="48AA4CE2" w14:textId="139023E0" w:rsidR="00F939E9" w:rsidRDefault="00F939E9">
          <w:pPr>
            <w:pStyle w:val="Verzeichnis1"/>
            <w:tabs>
              <w:tab w:val="left" w:pos="1320"/>
              <w:tab w:val="right" w:leader="dot" w:pos="8494"/>
            </w:tabs>
            <w:rPr>
              <w:ins w:id="94" w:author="BENITO CASADO, ENRIQUE" w:date="2019-09-23T22:34:00Z"/>
              <w:rFonts w:asciiTheme="minorHAnsi" w:eastAsiaTheme="minorEastAsia" w:hAnsiTheme="minorHAnsi" w:cstheme="minorBidi"/>
              <w:noProof/>
              <w:lang w:eastAsia="es-ES"/>
            </w:rPr>
          </w:pPr>
          <w:ins w:id="9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"_Toc20170499"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_Toc20170499 \h </w:instrText>
            </w:r>
          </w:ins>
          <w:r>
            <w:rPr>
              <w:noProof/>
              <w:webHidden/>
            </w:rPr>
          </w:r>
          <w:r>
            <w:rPr>
              <w:noProof/>
              <w:webHidden/>
            </w:rPr>
            <w:fldChar w:fldCharType="separate"/>
          </w:r>
          <w:ins w:id="96" w:author="BENITO CASADO, ENRIQUE" w:date="2019-09-23T22:34:00Z">
            <w:r>
              <w:rPr>
                <w:noProof/>
                <w:webHidden/>
              </w:rPr>
              <w:t>10</w:t>
            </w:r>
            <w:r>
              <w:rPr>
                <w:noProof/>
                <w:webHidden/>
              </w:rPr>
              <w:fldChar w:fldCharType="end"/>
            </w:r>
            <w:r w:rsidRPr="00485A66">
              <w:rPr>
                <w:rStyle w:val="Hyperlink"/>
                <w:noProof/>
              </w:rPr>
              <w:fldChar w:fldCharType="end"/>
            </w:r>
          </w:ins>
        </w:p>
        <w:p w14:paraId="485457FD" w14:textId="052CD608" w:rsidR="00F939E9" w:rsidRDefault="00F939E9">
          <w:pPr>
            <w:pStyle w:val="Verzeichnis2"/>
            <w:tabs>
              <w:tab w:val="left" w:pos="880"/>
              <w:tab w:val="right" w:leader="dot" w:pos="8494"/>
            </w:tabs>
            <w:rPr>
              <w:ins w:id="97" w:author="BENITO CASADO, ENRIQUE" w:date="2019-09-23T22:34:00Z"/>
              <w:rFonts w:asciiTheme="minorHAnsi" w:eastAsiaTheme="minorEastAsia" w:hAnsiTheme="minorHAnsi" w:cstheme="minorBidi"/>
              <w:noProof/>
              <w:lang w:eastAsia="es-ES"/>
            </w:rPr>
          </w:pPr>
          <w:ins w:id="9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"_Toc20170500"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1.1</w:t>
            </w:r>
            <w:r>
              <w:rPr>
                <w:rFonts w:asciiTheme="minorHAnsi" w:eastAsiaTheme="minorEastAsia" w:hAnsiTheme="minorHAnsi" w:cstheme="minorBidi"/>
                <w:noProof/>
                <w:lang w:eastAsia="es-ES"/>
              </w:rPr>
              <w:tab/>
            </w:r>
            <w:r w:rsidRPr="00485A66">
              <w:rPr>
                <w:rStyle w:val="Hyperlink"/>
                <w:rFonts w:cstheme="minorHAnsi"/>
                <w:noProof/>
              </w:rPr>
              <w:t>Planteamiento del problema</w:t>
            </w:r>
            <w:r>
              <w:rPr>
                <w:noProof/>
                <w:webHidden/>
              </w:rPr>
              <w:tab/>
            </w:r>
            <w:r>
              <w:rPr>
                <w:noProof/>
                <w:webHidden/>
              </w:rPr>
              <w:fldChar w:fldCharType="begin"/>
            </w:r>
            <w:r>
              <w:rPr>
                <w:noProof/>
                <w:webHidden/>
              </w:rPr>
              <w:instrText xml:space="preserve"> PAGEREF _Toc20170500 \h </w:instrText>
            </w:r>
          </w:ins>
          <w:r>
            <w:rPr>
              <w:noProof/>
              <w:webHidden/>
            </w:rPr>
          </w:r>
          <w:r>
            <w:rPr>
              <w:noProof/>
              <w:webHidden/>
            </w:rPr>
            <w:fldChar w:fldCharType="separate"/>
          </w:r>
          <w:ins w:id="99" w:author="BENITO CASADO, ENRIQUE" w:date="2019-09-23T22:34:00Z">
            <w:r>
              <w:rPr>
                <w:noProof/>
                <w:webHidden/>
              </w:rPr>
              <w:t>10</w:t>
            </w:r>
            <w:r>
              <w:rPr>
                <w:noProof/>
                <w:webHidden/>
              </w:rPr>
              <w:fldChar w:fldCharType="end"/>
            </w:r>
            <w:r w:rsidRPr="00485A66">
              <w:rPr>
                <w:rStyle w:val="Hyperlink"/>
                <w:noProof/>
              </w:rPr>
              <w:fldChar w:fldCharType="end"/>
            </w:r>
          </w:ins>
        </w:p>
        <w:p w14:paraId="66C04F3D" w14:textId="3BE91899" w:rsidR="00F939E9" w:rsidRDefault="00F939E9">
          <w:pPr>
            <w:pStyle w:val="Verzeichnis2"/>
            <w:tabs>
              <w:tab w:val="left" w:pos="880"/>
              <w:tab w:val="right" w:leader="dot" w:pos="8494"/>
            </w:tabs>
            <w:rPr>
              <w:ins w:id="100" w:author="BENITO CASADO, ENRIQUE" w:date="2019-09-23T22:34:00Z"/>
              <w:rFonts w:asciiTheme="minorHAnsi" w:eastAsiaTheme="minorEastAsia" w:hAnsiTheme="minorHAnsi" w:cstheme="minorBidi"/>
              <w:noProof/>
              <w:lang w:eastAsia="es-ES"/>
            </w:rPr>
          </w:pPr>
          <w:ins w:id="10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"_Toc20170501"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1.2</w:t>
            </w:r>
            <w:r>
              <w:rPr>
                <w:rFonts w:asciiTheme="minorHAnsi" w:eastAsiaTheme="minorEastAsia" w:hAnsiTheme="minorHAnsi" w:cstheme="minorBidi"/>
                <w:noProof/>
                <w:lang w:eastAsia="es-ES"/>
              </w:rPr>
              <w:tab/>
            </w:r>
            <w:r w:rsidRPr="00485A66">
              <w:rPr>
                <w:rStyle w:val="Hyperlink"/>
                <w:rFonts w:cstheme="minorHAnsi"/>
                <w:noProof/>
              </w:rPr>
              <w:t>Objetivos del proyecto</w:t>
            </w:r>
            <w:r>
              <w:rPr>
                <w:noProof/>
                <w:webHidden/>
              </w:rPr>
              <w:tab/>
            </w:r>
            <w:r>
              <w:rPr>
                <w:noProof/>
                <w:webHidden/>
              </w:rPr>
              <w:fldChar w:fldCharType="begin"/>
            </w:r>
            <w:r>
              <w:rPr>
                <w:noProof/>
                <w:webHidden/>
              </w:rPr>
              <w:instrText xml:space="preserve"> PAGEREF _Toc20170501 \h </w:instrText>
            </w:r>
          </w:ins>
          <w:r>
            <w:rPr>
              <w:noProof/>
              <w:webHidden/>
            </w:rPr>
          </w:r>
          <w:r>
            <w:rPr>
              <w:noProof/>
              <w:webHidden/>
            </w:rPr>
            <w:fldChar w:fldCharType="separate"/>
          </w:r>
          <w:ins w:id="102" w:author="BENITO CASADO, ENRIQUE" w:date="2019-09-23T22:34:00Z">
            <w:r>
              <w:rPr>
                <w:noProof/>
                <w:webHidden/>
              </w:rPr>
              <w:t>11</w:t>
            </w:r>
            <w:r>
              <w:rPr>
                <w:noProof/>
                <w:webHidden/>
              </w:rPr>
              <w:fldChar w:fldCharType="end"/>
            </w:r>
            <w:r w:rsidRPr="00485A66">
              <w:rPr>
                <w:rStyle w:val="Hyperlink"/>
                <w:noProof/>
              </w:rPr>
              <w:fldChar w:fldCharType="end"/>
            </w:r>
          </w:ins>
        </w:p>
        <w:p w14:paraId="7AACB830" w14:textId="36127017" w:rsidR="00F939E9" w:rsidRDefault="00F939E9">
          <w:pPr>
            <w:pStyle w:val="Verzeichnis2"/>
            <w:tabs>
              <w:tab w:val="left" w:pos="880"/>
              <w:tab w:val="right" w:leader="dot" w:pos="8494"/>
            </w:tabs>
            <w:rPr>
              <w:ins w:id="103" w:author="BENITO CASADO, ENRIQUE" w:date="2019-09-23T22:34:00Z"/>
              <w:rFonts w:asciiTheme="minorHAnsi" w:eastAsiaTheme="minorEastAsia" w:hAnsiTheme="minorHAnsi" w:cstheme="minorBidi"/>
              <w:noProof/>
              <w:lang w:eastAsia="es-ES"/>
            </w:rPr>
          </w:pPr>
          <w:ins w:id="10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"_Toc20170502"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1.3</w:t>
            </w:r>
            <w:r>
              <w:rPr>
                <w:rFonts w:asciiTheme="minorHAnsi" w:eastAsiaTheme="minorEastAsia" w:hAnsiTheme="minorHAnsi" w:cstheme="minorBidi"/>
                <w:noProof/>
                <w:lang w:eastAsia="es-ES"/>
              </w:rPr>
              <w:tab/>
            </w:r>
            <w:r w:rsidRPr="00485A66">
              <w:rPr>
                <w:rStyle w:val="Hyperlink"/>
                <w:rFonts w:cstheme="minorHAnsi"/>
                <w:noProof/>
              </w:rPr>
              <w:t>Plan de trabajo y descripción técnica</w:t>
            </w:r>
            <w:r>
              <w:rPr>
                <w:noProof/>
                <w:webHidden/>
              </w:rPr>
              <w:tab/>
            </w:r>
            <w:r>
              <w:rPr>
                <w:noProof/>
                <w:webHidden/>
              </w:rPr>
              <w:fldChar w:fldCharType="begin"/>
            </w:r>
            <w:r>
              <w:rPr>
                <w:noProof/>
                <w:webHidden/>
              </w:rPr>
              <w:instrText xml:space="preserve"> PAGEREF _Toc20170502 \h </w:instrText>
            </w:r>
          </w:ins>
          <w:r>
            <w:rPr>
              <w:noProof/>
              <w:webHidden/>
            </w:rPr>
          </w:r>
          <w:r>
            <w:rPr>
              <w:noProof/>
              <w:webHidden/>
            </w:rPr>
            <w:fldChar w:fldCharType="separate"/>
          </w:r>
          <w:ins w:id="105" w:author="BENITO CASADO, ENRIQUE" w:date="2019-09-23T22:34:00Z">
            <w:r>
              <w:rPr>
                <w:noProof/>
                <w:webHidden/>
              </w:rPr>
              <w:t>11</w:t>
            </w:r>
            <w:r>
              <w:rPr>
                <w:noProof/>
                <w:webHidden/>
              </w:rPr>
              <w:fldChar w:fldCharType="end"/>
            </w:r>
            <w:r w:rsidRPr="00485A66">
              <w:rPr>
                <w:rStyle w:val="Hyperlink"/>
                <w:noProof/>
              </w:rPr>
              <w:fldChar w:fldCharType="end"/>
            </w:r>
          </w:ins>
        </w:p>
        <w:p w14:paraId="4F231242" w14:textId="63DAA394" w:rsidR="00F939E9" w:rsidRDefault="00F939E9">
          <w:pPr>
            <w:pStyle w:val="Verzeichnis1"/>
            <w:tabs>
              <w:tab w:val="left" w:pos="1320"/>
              <w:tab w:val="right" w:leader="dot" w:pos="8494"/>
            </w:tabs>
            <w:rPr>
              <w:ins w:id="106" w:author="BENITO CASADO, ENRIQUE" w:date="2019-09-23T22:34:00Z"/>
              <w:rFonts w:asciiTheme="minorHAnsi" w:eastAsiaTheme="minorEastAsia" w:hAnsiTheme="minorHAnsi" w:cstheme="minorBidi"/>
              <w:noProof/>
              <w:lang w:eastAsia="es-ES"/>
            </w:rPr>
          </w:pPr>
          <w:ins w:id="10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"_Toc20170509"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2.</w:t>
            </w:r>
            <w:r>
              <w:rPr>
                <w:rFonts w:asciiTheme="minorHAnsi" w:eastAsiaTheme="minorEastAsia" w:hAnsiTheme="minorHAnsi" w:cstheme="minorBidi"/>
                <w:noProof/>
                <w:lang w:eastAsia="es-ES"/>
              </w:rPr>
              <w:tab/>
            </w:r>
            <w:r w:rsidRPr="00485A66">
              <w:rPr>
                <w:rStyle w:val="Hyperlink"/>
                <w:rFonts w:cstheme="minorHAnsi"/>
                <w:noProof/>
              </w:rPr>
              <w:t>IDEA DE NEGOCIO, INVERSION CON BIG DATA y MACHINE LEARNING</w:t>
            </w:r>
            <w:r>
              <w:rPr>
                <w:noProof/>
                <w:webHidden/>
              </w:rPr>
              <w:tab/>
            </w:r>
            <w:r>
              <w:rPr>
                <w:noProof/>
                <w:webHidden/>
              </w:rPr>
              <w:fldChar w:fldCharType="begin"/>
            </w:r>
            <w:r>
              <w:rPr>
                <w:noProof/>
                <w:webHidden/>
              </w:rPr>
              <w:instrText xml:space="preserve"> PAGEREF _Toc20170509 \h </w:instrText>
            </w:r>
          </w:ins>
          <w:r>
            <w:rPr>
              <w:noProof/>
              <w:webHidden/>
            </w:rPr>
          </w:r>
          <w:r>
            <w:rPr>
              <w:noProof/>
              <w:webHidden/>
            </w:rPr>
            <w:fldChar w:fldCharType="separate"/>
          </w:r>
          <w:ins w:id="108" w:author="BENITO CASADO, ENRIQUE" w:date="2019-09-23T22:34:00Z">
            <w:r>
              <w:rPr>
                <w:noProof/>
                <w:webHidden/>
              </w:rPr>
              <w:t>15</w:t>
            </w:r>
            <w:r>
              <w:rPr>
                <w:noProof/>
                <w:webHidden/>
              </w:rPr>
              <w:fldChar w:fldCharType="end"/>
            </w:r>
            <w:r w:rsidRPr="00485A66">
              <w:rPr>
                <w:rStyle w:val="Hyperlink"/>
                <w:noProof/>
              </w:rPr>
              <w:fldChar w:fldCharType="end"/>
            </w:r>
          </w:ins>
        </w:p>
        <w:p w14:paraId="0F803B88" w14:textId="5CD8D0F5" w:rsidR="00F939E9" w:rsidRDefault="00F939E9">
          <w:pPr>
            <w:pStyle w:val="Verzeichnis2"/>
            <w:tabs>
              <w:tab w:val="left" w:pos="880"/>
              <w:tab w:val="right" w:leader="dot" w:pos="8494"/>
            </w:tabs>
            <w:rPr>
              <w:ins w:id="109" w:author="BENITO CASADO, ENRIQUE" w:date="2019-09-23T22:34:00Z"/>
              <w:rFonts w:asciiTheme="minorHAnsi" w:eastAsiaTheme="minorEastAsia" w:hAnsiTheme="minorHAnsi" w:cstheme="minorBidi"/>
              <w:noProof/>
              <w:lang w:eastAsia="es-ES"/>
            </w:rPr>
          </w:pPr>
          <w:ins w:id="11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2.1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_Toc20170510 \h </w:instrText>
            </w:r>
          </w:ins>
          <w:r>
            <w:rPr>
              <w:noProof/>
              <w:webHidden/>
            </w:rPr>
          </w:r>
          <w:r>
            <w:rPr>
              <w:noProof/>
              <w:webHidden/>
            </w:rPr>
            <w:fldChar w:fldCharType="separate"/>
          </w:r>
          <w:ins w:id="111" w:author="BENITO CASADO, ENRIQUE" w:date="2019-09-23T22:34:00Z">
            <w:r>
              <w:rPr>
                <w:noProof/>
                <w:webHidden/>
              </w:rPr>
              <w:t>15</w:t>
            </w:r>
            <w:r>
              <w:rPr>
                <w:noProof/>
                <w:webHidden/>
              </w:rPr>
              <w:fldChar w:fldCharType="end"/>
            </w:r>
            <w:r w:rsidRPr="00485A66">
              <w:rPr>
                <w:rStyle w:val="Hyperlink"/>
                <w:noProof/>
              </w:rPr>
              <w:fldChar w:fldCharType="end"/>
            </w:r>
          </w:ins>
        </w:p>
        <w:p w14:paraId="457883CF" w14:textId="31B1A127" w:rsidR="00F939E9" w:rsidRDefault="00F939E9">
          <w:pPr>
            <w:pStyle w:val="Verzeichnis2"/>
            <w:tabs>
              <w:tab w:val="left" w:pos="880"/>
              <w:tab w:val="right" w:leader="dot" w:pos="8494"/>
            </w:tabs>
            <w:rPr>
              <w:ins w:id="112" w:author="BENITO CASADO, ENRIQUE" w:date="2019-09-23T22:34:00Z"/>
              <w:rFonts w:asciiTheme="minorHAnsi" w:eastAsiaTheme="minorEastAsia" w:hAnsiTheme="minorHAnsi" w:cstheme="minorBidi"/>
              <w:noProof/>
              <w:lang w:eastAsia="es-ES"/>
            </w:rPr>
          </w:pPr>
          <w:ins w:id="11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2.2</w:t>
            </w:r>
            <w:r>
              <w:rPr>
                <w:rFonts w:asciiTheme="minorHAnsi" w:eastAsiaTheme="minorEastAsia" w:hAnsiTheme="minorHAnsi" w:cstheme="minorBidi"/>
                <w:noProof/>
                <w:lang w:eastAsia="es-ES"/>
              </w:rPr>
              <w:tab/>
            </w:r>
            <w:r w:rsidRPr="00485A66">
              <w:rPr>
                <w:rStyle w:val="Hyperlink"/>
                <w:rFonts w:cstheme="minorHAnsi"/>
                <w:noProof/>
              </w:rPr>
              <w:t>Planteamiento del problema</w:t>
            </w:r>
            <w:r>
              <w:rPr>
                <w:noProof/>
                <w:webHidden/>
              </w:rPr>
              <w:tab/>
            </w:r>
            <w:r>
              <w:rPr>
                <w:noProof/>
                <w:webHidden/>
              </w:rPr>
              <w:fldChar w:fldCharType="begin"/>
            </w:r>
            <w:r>
              <w:rPr>
                <w:noProof/>
                <w:webHidden/>
              </w:rPr>
              <w:instrText xml:space="preserve"> PAGEREF _Toc20170511 \h </w:instrText>
            </w:r>
          </w:ins>
          <w:r>
            <w:rPr>
              <w:noProof/>
              <w:webHidden/>
            </w:rPr>
          </w:r>
          <w:r>
            <w:rPr>
              <w:noProof/>
              <w:webHidden/>
            </w:rPr>
            <w:fldChar w:fldCharType="separate"/>
          </w:r>
          <w:ins w:id="114" w:author="BENITO CASADO, ENRIQUE" w:date="2019-09-23T22:34:00Z">
            <w:r>
              <w:rPr>
                <w:noProof/>
                <w:webHidden/>
              </w:rPr>
              <w:t>15</w:t>
            </w:r>
            <w:r>
              <w:rPr>
                <w:noProof/>
                <w:webHidden/>
              </w:rPr>
              <w:fldChar w:fldCharType="end"/>
            </w:r>
            <w:r w:rsidRPr="00485A66">
              <w:rPr>
                <w:rStyle w:val="Hyperlink"/>
                <w:noProof/>
              </w:rPr>
              <w:fldChar w:fldCharType="end"/>
            </w:r>
          </w:ins>
        </w:p>
        <w:p w14:paraId="3B6566E7" w14:textId="6CDD948D" w:rsidR="00F939E9" w:rsidRDefault="00F939E9">
          <w:pPr>
            <w:pStyle w:val="Verzeichnis2"/>
            <w:tabs>
              <w:tab w:val="left" w:pos="880"/>
              <w:tab w:val="right" w:leader="dot" w:pos="8494"/>
            </w:tabs>
            <w:rPr>
              <w:ins w:id="115" w:author="BENITO CASADO, ENRIQUE" w:date="2019-09-23T22:34:00Z"/>
              <w:rFonts w:asciiTheme="minorHAnsi" w:eastAsiaTheme="minorEastAsia" w:hAnsiTheme="minorHAnsi" w:cstheme="minorBidi"/>
              <w:noProof/>
              <w:lang w:eastAsia="es-ES"/>
            </w:rPr>
          </w:pPr>
          <w:ins w:id="11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2.3</w:t>
            </w:r>
            <w:r>
              <w:rPr>
                <w:rFonts w:asciiTheme="minorHAnsi" w:eastAsiaTheme="minorEastAsia" w:hAnsiTheme="minorHAnsi" w:cstheme="minorBidi"/>
                <w:noProof/>
                <w:lang w:eastAsia="es-ES"/>
              </w:rPr>
              <w:tab/>
            </w:r>
            <w:r w:rsidRPr="00485A66">
              <w:rPr>
                <w:rStyle w:val="Hyperlink"/>
                <w:rFonts w:cstheme="minorHAnsi"/>
                <w:noProof/>
              </w:rPr>
              <w:t>Modelo de negocio</w:t>
            </w:r>
            <w:r>
              <w:rPr>
                <w:noProof/>
                <w:webHidden/>
              </w:rPr>
              <w:tab/>
            </w:r>
            <w:r>
              <w:rPr>
                <w:noProof/>
                <w:webHidden/>
              </w:rPr>
              <w:fldChar w:fldCharType="begin"/>
            </w:r>
            <w:r>
              <w:rPr>
                <w:noProof/>
                <w:webHidden/>
              </w:rPr>
              <w:instrText xml:space="preserve"> PAGEREF _Toc20170512 \h </w:instrText>
            </w:r>
          </w:ins>
          <w:r>
            <w:rPr>
              <w:noProof/>
              <w:webHidden/>
            </w:rPr>
          </w:r>
          <w:r>
            <w:rPr>
              <w:noProof/>
              <w:webHidden/>
            </w:rPr>
            <w:fldChar w:fldCharType="separate"/>
          </w:r>
          <w:ins w:id="117" w:author="BENITO CASADO, ENRIQUE" w:date="2019-09-23T22:34:00Z">
            <w:r>
              <w:rPr>
                <w:noProof/>
                <w:webHidden/>
              </w:rPr>
              <w:t>17</w:t>
            </w:r>
            <w:r>
              <w:rPr>
                <w:noProof/>
                <w:webHidden/>
              </w:rPr>
              <w:fldChar w:fldCharType="end"/>
            </w:r>
            <w:r w:rsidRPr="00485A66">
              <w:rPr>
                <w:rStyle w:val="Hyperlink"/>
                <w:noProof/>
              </w:rPr>
              <w:fldChar w:fldCharType="end"/>
            </w:r>
          </w:ins>
        </w:p>
        <w:p w14:paraId="3C29896E" w14:textId="45046EA6" w:rsidR="00F939E9" w:rsidRDefault="00F939E9">
          <w:pPr>
            <w:pStyle w:val="Verzeichnis1"/>
            <w:tabs>
              <w:tab w:val="left" w:pos="1320"/>
              <w:tab w:val="right" w:leader="dot" w:pos="8494"/>
            </w:tabs>
            <w:rPr>
              <w:ins w:id="118" w:author="BENITO CASADO, ENRIQUE" w:date="2019-09-23T22:34:00Z"/>
              <w:rFonts w:asciiTheme="minorHAnsi" w:eastAsiaTheme="minorEastAsia" w:hAnsiTheme="minorHAnsi" w:cstheme="minorBidi"/>
              <w:noProof/>
              <w:lang w:eastAsia="es-ES"/>
            </w:rPr>
          </w:pPr>
          <w:ins w:id="11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"_Toc20170513"</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3.</w:t>
            </w:r>
            <w:r>
              <w:rPr>
                <w:rFonts w:asciiTheme="minorHAnsi" w:eastAsiaTheme="minorEastAsia" w:hAnsiTheme="minorHAnsi" w:cstheme="minorBidi"/>
                <w:noProof/>
                <w:lang w:eastAsia="es-ES"/>
              </w:rPr>
              <w:tab/>
            </w:r>
            <w:r w:rsidRPr="00485A66">
              <w:rPr>
                <w:rStyle w:val="Hyperlink"/>
                <w:rFonts w:cstheme="minorHAnsi"/>
                <w:noProof/>
              </w:rPr>
              <w:t>CAPTURA DE DATOS, WEB-CRAWLER</w:t>
            </w:r>
            <w:r>
              <w:rPr>
                <w:noProof/>
                <w:webHidden/>
              </w:rPr>
              <w:tab/>
            </w:r>
            <w:r>
              <w:rPr>
                <w:noProof/>
                <w:webHidden/>
              </w:rPr>
              <w:fldChar w:fldCharType="begin"/>
            </w:r>
            <w:r>
              <w:rPr>
                <w:noProof/>
                <w:webHidden/>
              </w:rPr>
              <w:instrText xml:space="preserve"> PAGEREF _Toc20170513 \h </w:instrText>
            </w:r>
          </w:ins>
          <w:r>
            <w:rPr>
              <w:noProof/>
              <w:webHidden/>
            </w:rPr>
          </w:r>
          <w:r>
            <w:rPr>
              <w:noProof/>
              <w:webHidden/>
            </w:rPr>
            <w:fldChar w:fldCharType="separate"/>
          </w:r>
          <w:ins w:id="120" w:author="BENITO CASADO, ENRIQUE" w:date="2019-09-23T22:34:00Z">
            <w:r>
              <w:rPr>
                <w:noProof/>
                <w:webHidden/>
              </w:rPr>
              <w:t>19</w:t>
            </w:r>
            <w:r>
              <w:rPr>
                <w:noProof/>
                <w:webHidden/>
              </w:rPr>
              <w:fldChar w:fldCharType="end"/>
            </w:r>
            <w:r w:rsidRPr="00485A66">
              <w:rPr>
                <w:rStyle w:val="Hyperlink"/>
                <w:noProof/>
              </w:rPr>
              <w:fldChar w:fldCharType="end"/>
            </w:r>
          </w:ins>
        </w:p>
        <w:p w14:paraId="208A0ED0" w14:textId="0522EBB7" w:rsidR="00F939E9" w:rsidRDefault="00F939E9">
          <w:pPr>
            <w:pStyle w:val="Verzeichnis2"/>
            <w:tabs>
              <w:tab w:val="left" w:pos="880"/>
              <w:tab w:val="right" w:leader="dot" w:pos="8494"/>
            </w:tabs>
            <w:rPr>
              <w:ins w:id="121" w:author="BENITO CASADO, ENRIQUE" w:date="2019-09-23T22:34:00Z"/>
              <w:rFonts w:asciiTheme="minorHAnsi" w:eastAsiaTheme="minorEastAsia" w:hAnsiTheme="minorHAnsi" w:cstheme="minorBidi"/>
              <w:noProof/>
              <w:lang w:eastAsia="es-ES"/>
            </w:rPr>
          </w:pPr>
          <w:ins w:id="12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"_Toc20170514"</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3.1</w:t>
            </w:r>
            <w:r>
              <w:rPr>
                <w:rFonts w:asciiTheme="minorHAnsi" w:eastAsiaTheme="minorEastAsia" w:hAnsiTheme="minorHAnsi" w:cstheme="minorBidi"/>
                <w:noProof/>
                <w:lang w:eastAsia="es-ES"/>
              </w:rPr>
              <w:tab/>
            </w:r>
            <w:r w:rsidRPr="00485A66">
              <w:rPr>
                <w:rStyle w:val="Hyperlink"/>
                <w:rFonts w:cstheme="minorHAnsi"/>
                <w:noProof/>
              </w:rPr>
              <w:t>Introducción a Web-Crawler</w:t>
            </w:r>
            <w:r>
              <w:rPr>
                <w:noProof/>
                <w:webHidden/>
              </w:rPr>
              <w:tab/>
            </w:r>
            <w:r>
              <w:rPr>
                <w:noProof/>
                <w:webHidden/>
              </w:rPr>
              <w:fldChar w:fldCharType="begin"/>
            </w:r>
            <w:r>
              <w:rPr>
                <w:noProof/>
                <w:webHidden/>
              </w:rPr>
              <w:instrText xml:space="preserve"> PAGEREF _Toc20170514 \h </w:instrText>
            </w:r>
          </w:ins>
          <w:r>
            <w:rPr>
              <w:noProof/>
              <w:webHidden/>
            </w:rPr>
          </w:r>
          <w:r>
            <w:rPr>
              <w:noProof/>
              <w:webHidden/>
            </w:rPr>
            <w:fldChar w:fldCharType="separate"/>
          </w:r>
          <w:ins w:id="123" w:author="BENITO CASADO, ENRIQUE" w:date="2019-09-23T22:34:00Z">
            <w:r>
              <w:rPr>
                <w:noProof/>
                <w:webHidden/>
              </w:rPr>
              <w:t>19</w:t>
            </w:r>
            <w:r>
              <w:rPr>
                <w:noProof/>
                <w:webHidden/>
              </w:rPr>
              <w:fldChar w:fldCharType="end"/>
            </w:r>
            <w:r w:rsidRPr="00485A66">
              <w:rPr>
                <w:rStyle w:val="Hyperlink"/>
                <w:noProof/>
              </w:rPr>
              <w:fldChar w:fldCharType="end"/>
            </w:r>
          </w:ins>
        </w:p>
        <w:p w14:paraId="6B6710D6" w14:textId="7D1BDE07" w:rsidR="00F939E9" w:rsidRDefault="00F939E9">
          <w:pPr>
            <w:pStyle w:val="Verzeichnis3"/>
            <w:tabs>
              <w:tab w:val="left" w:pos="1320"/>
              <w:tab w:val="right" w:leader="dot" w:pos="8494"/>
            </w:tabs>
            <w:rPr>
              <w:ins w:id="124" w:author="BENITO CASADO, ENRIQUE" w:date="2019-09-23T22:34:00Z"/>
              <w:rFonts w:asciiTheme="minorHAnsi" w:eastAsiaTheme="minorEastAsia" w:hAnsiTheme="minorHAnsi" w:cstheme="minorBidi"/>
              <w:noProof/>
              <w:lang w:eastAsia="es-ES"/>
            </w:rPr>
          </w:pPr>
          <w:ins w:id="12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eastAsia="es-ES"/>
              </w:rPr>
              <w:t>3.1.1</w:t>
            </w:r>
            <w:r>
              <w:rPr>
                <w:rFonts w:asciiTheme="minorHAnsi" w:eastAsiaTheme="minorEastAsia" w:hAnsiTheme="minorHAnsi" w:cstheme="minorBidi"/>
                <w:noProof/>
                <w:lang w:eastAsia="es-ES"/>
              </w:rPr>
              <w:tab/>
            </w:r>
            <w:r w:rsidRPr="00485A66">
              <w:rPr>
                <w:rStyle w:val="Hyperlink"/>
                <w:rFonts w:cstheme="minorHAnsi"/>
                <w:noProof/>
                <w:lang w:eastAsia="es-ES"/>
              </w:rPr>
              <w:t>Scrapy</w:t>
            </w:r>
            <w:r>
              <w:rPr>
                <w:noProof/>
                <w:webHidden/>
              </w:rPr>
              <w:tab/>
            </w:r>
            <w:r>
              <w:rPr>
                <w:noProof/>
                <w:webHidden/>
              </w:rPr>
              <w:fldChar w:fldCharType="begin"/>
            </w:r>
            <w:r>
              <w:rPr>
                <w:noProof/>
                <w:webHidden/>
              </w:rPr>
              <w:instrText xml:space="preserve"> PAGEREF _Toc20170515 \h </w:instrText>
            </w:r>
          </w:ins>
          <w:r>
            <w:rPr>
              <w:noProof/>
              <w:webHidden/>
            </w:rPr>
          </w:r>
          <w:r>
            <w:rPr>
              <w:noProof/>
              <w:webHidden/>
            </w:rPr>
            <w:fldChar w:fldCharType="separate"/>
          </w:r>
          <w:ins w:id="126" w:author="BENITO CASADO, ENRIQUE" w:date="2019-09-23T22:34:00Z">
            <w:r>
              <w:rPr>
                <w:noProof/>
                <w:webHidden/>
              </w:rPr>
              <w:t>19</w:t>
            </w:r>
            <w:r>
              <w:rPr>
                <w:noProof/>
                <w:webHidden/>
              </w:rPr>
              <w:fldChar w:fldCharType="end"/>
            </w:r>
            <w:r w:rsidRPr="00485A66">
              <w:rPr>
                <w:rStyle w:val="Hyperlink"/>
                <w:noProof/>
              </w:rPr>
              <w:fldChar w:fldCharType="end"/>
            </w:r>
          </w:ins>
        </w:p>
        <w:p w14:paraId="6BFDC253" w14:textId="1AB3EF2E" w:rsidR="00F939E9" w:rsidRDefault="00F939E9">
          <w:pPr>
            <w:pStyle w:val="Verzeichnis2"/>
            <w:tabs>
              <w:tab w:val="left" w:pos="880"/>
              <w:tab w:val="right" w:leader="dot" w:pos="8494"/>
            </w:tabs>
            <w:rPr>
              <w:ins w:id="127" w:author="BENITO CASADO, ENRIQUE" w:date="2019-09-23T22:34:00Z"/>
              <w:rFonts w:asciiTheme="minorHAnsi" w:eastAsiaTheme="minorEastAsia" w:hAnsiTheme="minorHAnsi" w:cstheme="minorBidi"/>
              <w:noProof/>
              <w:lang w:eastAsia="es-ES"/>
            </w:rPr>
          </w:pPr>
          <w:ins w:id="12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3.2</w:t>
            </w:r>
            <w:r>
              <w:rPr>
                <w:rFonts w:asciiTheme="minorHAnsi" w:eastAsiaTheme="minorEastAsia" w:hAnsiTheme="minorHAnsi" w:cstheme="minorBidi"/>
                <w:noProof/>
                <w:lang w:eastAsia="es-ES"/>
              </w:rPr>
              <w:tab/>
            </w:r>
            <w:r w:rsidRPr="00485A66">
              <w:rPr>
                <w:rStyle w:val="Hyperlink"/>
                <w:rFonts w:cstheme="minorHAnsi"/>
                <w:noProof/>
              </w:rPr>
              <w:t>Selectores XPath</w:t>
            </w:r>
            <w:r>
              <w:rPr>
                <w:noProof/>
                <w:webHidden/>
              </w:rPr>
              <w:tab/>
            </w:r>
            <w:r>
              <w:rPr>
                <w:noProof/>
                <w:webHidden/>
              </w:rPr>
              <w:fldChar w:fldCharType="begin"/>
            </w:r>
            <w:r>
              <w:rPr>
                <w:noProof/>
                <w:webHidden/>
              </w:rPr>
              <w:instrText xml:space="preserve"> PAGEREF _Toc20170516 \h </w:instrText>
            </w:r>
          </w:ins>
          <w:r>
            <w:rPr>
              <w:noProof/>
              <w:webHidden/>
            </w:rPr>
          </w:r>
          <w:r>
            <w:rPr>
              <w:noProof/>
              <w:webHidden/>
            </w:rPr>
            <w:fldChar w:fldCharType="separate"/>
          </w:r>
          <w:ins w:id="129" w:author="BENITO CASADO, ENRIQUE" w:date="2019-09-23T22:34:00Z">
            <w:r>
              <w:rPr>
                <w:noProof/>
                <w:webHidden/>
              </w:rPr>
              <w:t>20</w:t>
            </w:r>
            <w:r>
              <w:rPr>
                <w:noProof/>
                <w:webHidden/>
              </w:rPr>
              <w:fldChar w:fldCharType="end"/>
            </w:r>
            <w:r w:rsidRPr="00485A66">
              <w:rPr>
                <w:rStyle w:val="Hyperlink"/>
                <w:noProof/>
              </w:rPr>
              <w:fldChar w:fldCharType="end"/>
            </w:r>
          </w:ins>
        </w:p>
        <w:p w14:paraId="0114C93E" w14:textId="074D2677" w:rsidR="00F939E9" w:rsidRDefault="00F939E9">
          <w:pPr>
            <w:pStyle w:val="Verzeichnis3"/>
            <w:tabs>
              <w:tab w:val="left" w:pos="1320"/>
              <w:tab w:val="right" w:leader="dot" w:pos="8494"/>
            </w:tabs>
            <w:rPr>
              <w:ins w:id="130" w:author="BENITO CASADO, ENRIQUE" w:date="2019-09-23T22:34:00Z"/>
              <w:rFonts w:asciiTheme="minorHAnsi" w:eastAsiaTheme="minorEastAsia" w:hAnsiTheme="minorHAnsi" w:cstheme="minorBidi"/>
              <w:noProof/>
              <w:lang w:eastAsia="es-ES"/>
            </w:rPr>
          </w:pPr>
          <w:ins w:id="13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"_Toc20170517"</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3.2.1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_Toc20170517 \h </w:instrText>
            </w:r>
          </w:ins>
          <w:r>
            <w:rPr>
              <w:noProof/>
              <w:webHidden/>
            </w:rPr>
          </w:r>
          <w:r>
            <w:rPr>
              <w:noProof/>
              <w:webHidden/>
            </w:rPr>
            <w:fldChar w:fldCharType="separate"/>
          </w:r>
          <w:ins w:id="132" w:author="BENITO CASADO, ENRIQUE" w:date="2019-09-23T22:34:00Z">
            <w:r>
              <w:rPr>
                <w:noProof/>
                <w:webHidden/>
              </w:rPr>
              <w:t>20</w:t>
            </w:r>
            <w:r>
              <w:rPr>
                <w:noProof/>
                <w:webHidden/>
              </w:rPr>
              <w:fldChar w:fldCharType="end"/>
            </w:r>
            <w:r w:rsidRPr="00485A66">
              <w:rPr>
                <w:rStyle w:val="Hyperlink"/>
                <w:noProof/>
              </w:rPr>
              <w:fldChar w:fldCharType="end"/>
            </w:r>
          </w:ins>
        </w:p>
        <w:p w14:paraId="1578EFF8" w14:textId="2412D689" w:rsidR="00F939E9" w:rsidRDefault="00F939E9">
          <w:pPr>
            <w:pStyle w:val="Verzeichnis3"/>
            <w:tabs>
              <w:tab w:val="left" w:pos="1320"/>
              <w:tab w:val="right" w:leader="dot" w:pos="8494"/>
            </w:tabs>
            <w:rPr>
              <w:ins w:id="133" w:author="BENITO CASADO, ENRIQUE" w:date="2019-09-23T22:34:00Z"/>
              <w:rFonts w:asciiTheme="minorHAnsi" w:eastAsiaTheme="minorEastAsia" w:hAnsiTheme="minorHAnsi" w:cstheme="minorBidi"/>
              <w:noProof/>
              <w:lang w:eastAsia="es-ES"/>
            </w:rPr>
          </w:pPr>
          <w:ins w:id="13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"_Toc20170518"</w:instrText>
            </w:r>
            <w:r w:rsidRPr="00485A66">
              <w:rPr>
                <w:rStyle w:val="Hyperlink"/>
                <w:noProof/>
              </w:rPr>
              <w:instrText xml:space="preserve"> </w:instrText>
            </w:r>
            <w:r w:rsidRPr="00485A66">
              <w:rPr>
                <w:rStyle w:val="Hyperlink"/>
                <w:noProof/>
              </w:rPr>
              <w:fldChar w:fldCharType="separate"/>
            </w:r>
            <w:r w:rsidRPr="00485A66">
              <w:rPr>
                <w:rStyle w:val="Hyperlink"/>
                <w:noProof/>
              </w:rPr>
              <w:t>3.2.2</w:t>
            </w:r>
            <w:r>
              <w:rPr>
                <w:rFonts w:asciiTheme="minorHAnsi" w:eastAsiaTheme="minorEastAsia" w:hAnsiTheme="minorHAnsi" w:cstheme="minorBidi"/>
                <w:noProof/>
                <w:lang w:eastAsia="es-ES"/>
              </w:rPr>
              <w:tab/>
            </w:r>
            <w:r w:rsidRPr="00485A66">
              <w:rPr>
                <w:rStyle w:val="Hyperlink"/>
                <w:noProof/>
              </w:rPr>
              <w:t>Identificando nuestro XPath.</w:t>
            </w:r>
            <w:r>
              <w:rPr>
                <w:noProof/>
                <w:webHidden/>
              </w:rPr>
              <w:tab/>
            </w:r>
            <w:r>
              <w:rPr>
                <w:noProof/>
                <w:webHidden/>
              </w:rPr>
              <w:fldChar w:fldCharType="begin"/>
            </w:r>
            <w:r>
              <w:rPr>
                <w:noProof/>
                <w:webHidden/>
              </w:rPr>
              <w:instrText xml:space="preserve"> PAGEREF _Toc20170518 \h </w:instrText>
            </w:r>
          </w:ins>
          <w:r>
            <w:rPr>
              <w:noProof/>
              <w:webHidden/>
            </w:rPr>
          </w:r>
          <w:r>
            <w:rPr>
              <w:noProof/>
              <w:webHidden/>
            </w:rPr>
            <w:fldChar w:fldCharType="separate"/>
          </w:r>
          <w:ins w:id="135" w:author="BENITO CASADO, ENRIQUE" w:date="2019-09-23T22:34:00Z">
            <w:r>
              <w:rPr>
                <w:noProof/>
                <w:webHidden/>
              </w:rPr>
              <w:t>21</w:t>
            </w:r>
            <w:r>
              <w:rPr>
                <w:noProof/>
                <w:webHidden/>
              </w:rPr>
              <w:fldChar w:fldCharType="end"/>
            </w:r>
            <w:r w:rsidRPr="00485A66">
              <w:rPr>
                <w:rStyle w:val="Hyperlink"/>
                <w:noProof/>
              </w:rPr>
              <w:fldChar w:fldCharType="end"/>
            </w:r>
          </w:ins>
        </w:p>
        <w:p w14:paraId="5B9AC985" w14:textId="111634B7" w:rsidR="00F939E9" w:rsidRDefault="00F939E9">
          <w:pPr>
            <w:pStyle w:val="Verzeichnis2"/>
            <w:tabs>
              <w:tab w:val="left" w:pos="880"/>
              <w:tab w:val="right" w:leader="dot" w:pos="8494"/>
            </w:tabs>
            <w:rPr>
              <w:ins w:id="136" w:author="BENITO CASADO, ENRIQUE" w:date="2019-09-23T22:34:00Z"/>
              <w:rFonts w:asciiTheme="minorHAnsi" w:eastAsiaTheme="minorEastAsia" w:hAnsiTheme="minorHAnsi" w:cstheme="minorBidi"/>
              <w:noProof/>
              <w:lang w:eastAsia="es-ES"/>
            </w:rPr>
          </w:pPr>
          <w:ins w:id="13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"_Toc20170519"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3.3</w:t>
            </w:r>
            <w:r>
              <w:rPr>
                <w:rFonts w:asciiTheme="minorHAnsi" w:eastAsiaTheme="minorEastAsia" w:hAnsiTheme="minorHAnsi" w:cstheme="minorBidi"/>
                <w:noProof/>
                <w:lang w:eastAsia="es-ES"/>
              </w:rPr>
              <w:tab/>
            </w:r>
            <w:r w:rsidRPr="00485A66">
              <w:rPr>
                <w:rStyle w:val="Hyperlink"/>
                <w:rFonts w:cstheme="minorHAnsi"/>
                <w:noProof/>
              </w:rPr>
              <w:t>Construyendo nuestro Spider</w:t>
            </w:r>
            <w:r>
              <w:rPr>
                <w:noProof/>
                <w:webHidden/>
              </w:rPr>
              <w:tab/>
            </w:r>
            <w:r>
              <w:rPr>
                <w:noProof/>
                <w:webHidden/>
              </w:rPr>
              <w:fldChar w:fldCharType="begin"/>
            </w:r>
            <w:r>
              <w:rPr>
                <w:noProof/>
                <w:webHidden/>
              </w:rPr>
              <w:instrText xml:space="preserve"> PAGEREF _Toc20170519 \h </w:instrText>
            </w:r>
          </w:ins>
          <w:r>
            <w:rPr>
              <w:noProof/>
              <w:webHidden/>
            </w:rPr>
          </w:r>
          <w:r>
            <w:rPr>
              <w:noProof/>
              <w:webHidden/>
            </w:rPr>
            <w:fldChar w:fldCharType="separate"/>
          </w:r>
          <w:ins w:id="138" w:author="BENITO CASADO, ENRIQUE" w:date="2019-09-23T22:34:00Z">
            <w:r>
              <w:rPr>
                <w:noProof/>
                <w:webHidden/>
              </w:rPr>
              <w:t>23</w:t>
            </w:r>
            <w:r>
              <w:rPr>
                <w:noProof/>
                <w:webHidden/>
              </w:rPr>
              <w:fldChar w:fldCharType="end"/>
            </w:r>
            <w:r w:rsidRPr="00485A66">
              <w:rPr>
                <w:rStyle w:val="Hyperlink"/>
                <w:noProof/>
              </w:rPr>
              <w:fldChar w:fldCharType="end"/>
            </w:r>
          </w:ins>
        </w:p>
        <w:p w14:paraId="5C31E325" w14:textId="335D72B6" w:rsidR="00F939E9" w:rsidRDefault="00F939E9">
          <w:pPr>
            <w:pStyle w:val="Verzeichnis3"/>
            <w:tabs>
              <w:tab w:val="left" w:pos="1320"/>
              <w:tab w:val="right" w:leader="dot" w:pos="8494"/>
            </w:tabs>
            <w:rPr>
              <w:ins w:id="139" w:author="BENITO CASADO, ENRIQUE" w:date="2019-09-23T22:34:00Z"/>
              <w:rFonts w:asciiTheme="minorHAnsi" w:eastAsiaTheme="minorEastAsia" w:hAnsiTheme="minorHAnsi" w:cstheme="minorBidi"/>
              <w:noProof/>
              <w:lang w:eastAsia="es-ES"/>
            </w:rPr>
          </w:pPr>
          <w:ins w:id="14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eastAsia="es-ES"/>
              </w:rPr>
              <w:t>3.3.1</w:t>
            </w:r>
            <w:r>
              <w:rPr>
                <w:rFonts w:asciiTheme="minorHAnsi" w:eastAsiaTheme="minorEastAsia" w:hAnsiTheme="minorHAnsi" w:cstheme="minorBidi"/>
                <w:noProof/>
                <w:lang w:eastAsia="es-ES"/>
              </w:rPr>
              <w:tab/>
            </w:r>
            <w:r w:rsidRPr="00485A66">
              <w:rPr>
                <w:rStyle w:val="Hyperlink"/>
                <w:rFonts w:cstheme="minorHAnsi"/>
                <w:noProof/>
                <w:lang w:eastAsia="es-ES"/>
              </w:rPr>
              <w:t>Paginación</w:t>
            </w:r>
            <w:r>
              <w:rPr>
                <w:noProof/>
                <w:webHidden/>
              </w:rPr>
              <w:tab/>
            </w:r>
            <w:r>
              <w:rPr>
                <w:noProof/>
                <w:webHidden/>
              </w:rPr>
              <w:fldChar w:fldCharType="begin"/>
            </w:r>
            <w:r>
              <w:rPr>
                <w:noProof/>
                <w:webHidden/>
              </w:rPr>
              <w:instrText xml:space="preserve"> PAGEREF _Toc20170520 \h </w:instrText>
            </w:r>
          </w:ins>
          <w:r>
            <w:rPr>
              <w:noProof/>
              <w:webHidden/>
            </w:rPr>
          </w:r>
          <w:r>
            <w:rPr>
              <w:noProof/>
              <w:webHidden/>
            </w:rPr>
            <w:fldChar w:fldCharType="separate"/>
          </w:r>
          <w:ins w:id="141" w:author="BENITO CASADO, ENRIQUE" w:date="2019-09-23T22:34:00Z">
            <w:r>
              <w:rPr>
                <w:noProof/>
                <w:webHidden/>
              </w:rPr>
              <w:t>24</w:t>
            </w:r>
            <w:r>
              <w:rPr>
                <w:noProof/>
                <w:webHidden/>
              </w:rPr>
              <w:fldChar w:fldCharType="end"/>
            </w:r>
            <w:r w:rsidRPr="00485A66">
              <w:rPr>
                <w:rStyle w:val="Hyperlink"/>
                <w:noProof/>
              </w:rPr>
              <w:fldChar w:fldCharType="end"/>
            </w:r>
          </w:ins>
        </w:p>
        <w:p w14:paraId="00E3F34A" w14:textId="25ABEB40" w:rsidR="00F939E9" w:rsidRDefault="00F939E9">
          <w:pPr>
            <w:pStyle w:val="Verzeichnis2"/>
            <w:tabs>
              <w:tab w:val="left" w:pos="880"/>
              <w:tab w:val="right" w:leader="dot" w:pos="8494"/>
            </w:tabs>
            <w:rPr>
              <w:ins w:id="142" w:author="BENITO CASADO, ENRIQUE" w:date="2019-09-23T22:34:00Z"/>
              <w:rFonts w:asciiTheme="minorHAnsi" w:eastAsiaTheme="minorEastAsia" w:hAnsiTheme="minorHAnsi" w:cstheme="minorBidi"/>
              <w:noProof/>
              <w:lang w:eastAsia="es-ES"/>
            </w:rPr>
          </w:pPr>
          <w:ins w:id="14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3.4</w:t>
            </w:r>
            <w:r>
              <w:rPr>
                <w:rFonts w:asciiTheme="minorHAnsi" w:eastAsiaTheme="minorEastAsia" w:hAnsiTheme="minorHAnsi" w:cstheme="minorBidi"/>
                <w:noProof/>
                <w:lang w:eastAsia="es-ES"/>
              </w:rPr>
              <w:tab/>
            </w:r>
            <w:r w:rsidRPr="00485A66">
              <w:rPr>
                <w:rStyle w:val="Hyperlink"/>
                <w:rFonts w:cstheme="minorHAnsi"/>
                <w:noProof/>
              </w:rPr>
              <w:t>Evitando ser baneado</w:t>
            </w:r>
            <w:r>
              <w:rPr>
                <w:noProof/>
                <w:webHidden/>
              </w:rPr>
              <w:tab/>
            </w:r>
            <w:r>
              <w:rPr>
                <w:noProof/>
                <w:webHidden/>
              </w:rPr>
              <w:fldChar w:fldCharType="begin"/>
            </w:r>
            <w:r>
              <w:rPr>
                <w:noProof/>
                <w:webHidden/>
              </w:rPr>
              <w:instrText xml:space="preserve"> PAGEREF _Toc20170525 \h </w:instrText>
            </w:r>
          </w:ins>
          <w:r>
            <w:rPr>
              <w:noProof/>
              <w:webHidden/>
            </w:rPr>
          </w:r>
          <w:r>
            <w:rPr>
              <w:noProof/>
              <w:webHidden/>
            </w:rPr>
            <w:fldChar w:fldCharType="separate"/>
          </w:r>
          <w:ins w:id="144" w:author="BENITO CASADO, ENRIQUE" w:date="2019-09-23T22:34:00Z">
            <w:r>
              <w:rPr>
                <w:noProof/>
                <w:webHidden/>
              </w:rPr>
              <w:t>24</w:t>
            </w:r>
            <w:r>
              <w:rPr>
                <w:noProof/>
                <w:webHidden/>
              </w:rPr>
              <w:fldChar w:fldCharType="end"/>
            </w:r>
            <w:r w:rsidRPr="00485A66">
              <w:rPr>
                <w:rStyle w:val="Hyperlink"/>
                <w:noProof/>
              </w:rPr>
              <w:fldChar w:fldCharType="end"/>
            </w:r>
          </w:ins>
        </w:p>
        <w:p w14:paraId="43F90020" w14:textId="2C07CF36" w:rsidR="00F939E9" w:rsidRDefault="00F939E9">
          <w:pPr>
            <w:pStyle w:val="Verzeichnis3"/>
            <w:tabs>
              <w:tab w:val="left" w:pos="1320"/>
              <w:tab w:val="right" w:leader="dot" w:pos="8494"/>
            </w:tabs>
            <w:rPr>
              <w:ins w:id="145" w:author="BENITO CASADO, ENRIQUE" w:date="2019-09-23T22:34:00Z"/>
              <w:rFonts w:asciiTheme="minorHAnsi" w:eastAsiaTheme="minorEastAsia" w:hAnsiTheme="minorHAnsi" w:cstheme="minorBidi"/>
              <w:noProof/>
              <w:lang w:eastAsia="es-ES"/>
            </w:rPr>
          </w:pPr>
          <w:ins w:id="14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eastAsia="es-ES"/>
              </w:rPr>
              <w:t>3.4.1</w:t>
            </w:r>
            <w:r>
              <w:rPr>
                <w:rFonts w:asciiTheme="minorHAnsi" w:eastAsiaTheme="minorEastAsia" w:hAnsiTheme="minorHAnsi" w:cstheme="minorBidi"/>
                <w:noProof/>
                <w:lang w:eastAsia="es-ES"/>
              </w:rPr>
              <w:tab/>
            </w:r>
            <w:r w:rsidRPr="00485A66">
              <w:rPr>
                <w:rStyle w:val="Hyperlink"/>
                <w:rFonts w:cstheme="minorHAnsi"/>
                <w:noProof/>
                <w:lang w:eastAsia="es-ES"/>
              </w:rPr>
              <w:t>Técnicas usadas por los administradores web para evitar que les hagan Web-Crawler</w:t>
            </w:r>
            <w:r>
              <w:rPr>
                <w:noProof/>
                <w:webHidden/>
              </w:rPr>
              <w:tab/>
            </w:r>
            <w:r>
              <w:rPr>
                <w:noProof/>
                <w:webHidden/>
              </w:rPr>
              <w:fldChar w:fldCharType="begin"/>
            </w:r>
            <w:r>
              <w:rPr>
                <w:noProof/>
                <w:webHidden/>
              </w:rPr>
              <w:instrText xml:space="preserve"> PAGEREF _Toc20170526 \h </w:instrText>
            </w:r>
          </w:ins>
          <w:r>
            <w:rPr>
              <w:noProof/>
              <w:webHidden/>
            </w:rPr>
          </w:r>
          <w:r>
            <w:rPr>
              <w:noProof/>
              <w:webHidden/>
            </w:rPr>
            <w:fldChar w:fldCharType="separate"/>
          </w:r>
          <w:ins w:id="147" w:author="BENITO CASADO, ENRIQUE" w:date="2019-09-23T22:34:00Z">
            <w:r>
              <w:rPr>
                <w:noProof/>
                <w:webHidden/>
              </w:rPr>
              <w:t>25</w:t>
            </w:r>
            <w:r>
              <w:rPr>
                <w:noProof/>
                <w:webHidden/>
              </w:rPr>
              <w:fldChar w:fldCharType="end"/>
            </w:r>
            <w:r w:rsidRPr="00485A66">
              <w:rPr>
                <w:rStyle w:val="Hyperlink"/>
                <w:noProof/>
              </w:rPr>
              <w:fldChar w:fldCharType="end"/>
            </w:r>
          </w:ins>
        </w:p>
        <w:p w14:paraId="4286A5D7" w14:textId="4933D41B" w:rsidR="00F939E9" w:rsidRDefault="00F939E9">
          <w:pPr>
            <w:pStyle w:val="Verzeichnis3"/>
            <w:tabs>
              <w:tab w:val="left" w:pos="1320"/>
              <w:tab w:val="right" w:leader="dot" w:pos="8494"/>
            </w:tabs>
            <w:rPr>
              <w:ins w:id="148" w:author="BENITO CASADO, ENRIQUE" w:date="2019-09-23T22:34:00Z"/>
              <w:rFonts w:asciiTheme="minorHAnsi" w:eastAsiaTheme="minorEastAsia" w:hAnsiTheme="minorHAnsi" w:cstheme="minorBidi"/>
              <w:noProof/>
              <w:lang w:eastAsia="es-ES"/>
            </w:rPr>
          </w:pPr>
          <w:ins w:id="14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"_Toc20170527"</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eastAsia="es-ES"/>
              </w:rPr>
              <w:t>3.4.2</w:t>
            </w:r>
            <w:r>
              <w:rPr>
                <w:rFonts w:asciiTheme="minorHAnsi" w:eastAsiaTheme="minorEastAsia" w:hAnsiTheme="minorHAnsi" w:cstheme="minorBidi"/>
                <w:noProof/>
                <w:lang w:eastAsia="es-ES"/>
              </w:rPr>
              <w:tab/>
            </w:r>
            <w:r w:rsidRPr="00485A66">
              <w:rPr>
                <w:rStyle w:val="Hyperlink"/>
                <w:rFonts w:cstheme="minorHAnsi"/>
                <w:noProof/>
                <w:lang w:eastAsia="es-ES"/>
              </w:rPr>
              <w:t>Web-Crawling Best Practices</w:t>
            </w:r>
            <w:r>
              <w:rPr>
                <w:noProof/>
                <w:webHidden/>
              </w:rPr>
              <w:tab/>
            </w:r>
            <w:r>
              <w:rPr>
                <w:noProof/>
                <w:webHidden/>
              </w:rPr>
              <w:fldChar w:fldCharType="begin"/>
            </w:r>
            <w:r>
              <w:rPr>
                <w:noProof/>
                <w:webHidden/>
              </w:rPr>
              <w:instrText xml:space="preserve"> PAGEREF _Toc20170527 \h </w:instrText>
            </w:r>
          </w:ins>
          <w:r>
            <w:rPr>
              <w:noProof/>
              <w:webHidden/>
            </w:rPr>
          </w:r>
          <w:r>
            <w:rPr>
              <w:noProof/>
              <w:webHidden/>
            </w:rPr>
            <w:fldChar w:fldCharType="separate"/>
          </w:r>
          <w:ins w:id="150" w:author="BENITO CASADO, ENRIQUE" w:date="2019-09-23T22:34:00Z">
            <w:r>
              <w:rPr>
                <w:noProof/>
                <w:webHidden/>
              </w:rPr>
              <w:t>25</w:t>
            </w:r>
            <w:r>
              <w:rPr>
                <w:noProof/>
                <w:webHidden/>
              </w:rPr>
              <w:fldChar w:fldCharType="end"/>
            </w:r>
            <w:r w:rsidRPr="00485A66">
              <w:rPr>
                <w:rStyle w:val="Hyperlink"/>
                <w:noProof/>
              </w:rPr>
              <w:fldChar w:fldCharType="end"/>
            </w:r>
          </w:ins>
        </w:p>
        <w:p w14:paraId="429502B8" w14:textId="14B1B892" w:rsidR="00F939E9" w:rsidRDefault="00F939E9">
          <w:pPr>
            <w:pStyle w:val="Verzeichnis2"/>
            <w:tabs>
              <w:tab w:val="left" w:pos="880"/>
              <w:tab w:val="right" w:leader="dot" w:pos="8494"/>
            </w:tabs>
            <w:rPr>
              <w:ins w:id="151" w:author="BENITO CASADO, ENRIQUE" w:date="2019-09-23T22:34:00Z"/>
              <w:rFonts w:asciiTheme="minorHAnsi" w:eastAsiaTheme="minorEastAsia" w:hAnsiTheme="minorHAnsi" w:cstheme="minorBidi"/>
              <w:noProof/>
              <w:lang w:eastAsia="es-ES"/>
            </w:rPr>
          </w:pPr>
          <w:ins w:id="15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"_Toc20170528"</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3.5</w:t>
            </w:r>
            <w:r>
              <w:rPr>
                <w:rFonts w:asciiTheme="minorHAnsi" w:eastAsiaTheme="minorEastAsia" w:hAnsiTheme="minorHAnsi" w:cstheme="minorBidi"/>
                <w:noProof/>
                <w:lang w:eastAsia="es-ES"/>
              </w:rPr>
              <w:tab/>
            </w:r>
            <w:r w:rsidRPr="00485A66">
              <w:rPr>
                <w:rStyle w:val="Hyperlink"/>
                <w:rFonts w:cstheme="minorHAnsi"/>
                <w:noProof/>
              </w:rPr>
              <w:t>Integrar la ingesta a nuestra arquitectura</w:t>
            </w:r>
            <w:r>
              <w:rPr>
                <w:noProof/>
                <w:webHidden/>
              </w:rPr>
              <w:tab/>
            </w:r>
            <w:r>
              <w:rPr>
                <w:noProof/>
                <w:webHidden/>
              </w:rPr>
              <w:fldChar w:fldCharType="begin"/>
            </w:r>
            <w:r>
              <w:rPr>
                <w:noProof/>
                <w:webHidden/>
              </w:rPr>
              <w:instrText xml:space="preserve"> PAGEREF _Toc20170528 \h </w:instrText>
            </w:r>
          </w:ins>
          <w:r>
            <w:rPr>
              <w:noProof/>
              <w:webHidden/>
            </w:rPr>
          </w:r>
          <w:r>
            <w:rPr>
              <w:noProof/>
              <w:webHidden/>
            </w:rPr>
            <w:fldChar w:fldCharType="separate"/>
          </w:r>
          <w:ins w:id="153" w:author="BENITO CASADO, ENRIQUE" w:date="2019-09-23T22:34:00Z">
            <w:r>
              <w:rPr>
                <w:noProof/>
                <w:webHidden/>
              </w:rPr>
              <w:t>26</w:t>
            </w:r>
            <w:r>
              <w:rPr>
                <w:noProof/>
                <w:webHidden/>
              </w:rPr>
              <w:fldChar w:fldCharType="end"/>
            </w:r>
            <w:r w:rsidRPr="00485A66">
              <w:rPr>
                <w:rStyle w:val="Hyperlink"/>
                <w:noProof/>
              </w:rPr>
              <w:fldChar w:fldCharType="end"/>
            </w:r>
          </w:ins>
        </w:p>
        <w:p w14:paraId="69962FF9" w14:textId="69CC395A" w:rsidR="00F939E9" w:rsidRDefault="00F939E9">
          <w:pPr>
            <w:pStyle w:val="Verzeichnis1"/>
            <w:tabs>
              <w:tab w:val="left" w:pos="1320"/>
              <w:tab w:val="right" w:leader="dot" w:pos="8494"/>
            </w:tabs>
            <w:rPr>
              <w:ins w:id="154" w:author="BENITO CASADO, ENRIQUE" w:date="2019-09-23T22:34:00Z"/>
              <w:rFonts w:asciiTheme="minorHAnsi" w:eastAsiaTheme="minorEastAsia" w:hAnsiTheme="minorHAnsi" w:cstheme="minorBidi"/>
              <w:noProof/>
              <w:lang w:eastAsia="es-ES"/>
            </w:rPr>
          </w:pPr>
          <w:ins w:id="15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"_Toc20170529"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4.</w:t>
            </w:r>
            <w:r>
              <w:rPr>
                <w:rFonts w:asciiTheme="minorHAnsi" w:eastAsiaTheme="minorEastAsia" w:hAnsiTheme="minorHAnsi" w:cstheme="minorBidi"/>
                <w:noProof/>
                <w:lang w:eastAsia="es-ES"/>
              </w:rPr>
              <w:tab/>
            </w:r>
            <w:r w:rsidRPr="00485A66">
              <w:rPr>
                <w:rStyle w:val="Hyperlink"/>
                <w:rFonts w:cstheme="minorHAnsi"/>
                <w:noProof/>
              </w:rPr>
              <w:t>Distribución llegada masiva de eventos, Apache KAKFA</w:t>
            </w:r>
            <w:r>
              <w:rPr>
                <w:noProof/>
                <w:webHidden/>
              </w:rPr>
              <w:tab/>
            </w:r>
            <w:r>
              <w:rPr>
                <w:noProof/>
                <w:webHidden/>
              </w:rPr>
              <w:fldChar w:fldCharType="begin"/>
            </w:r>
            <w:r>
              <w:rPr>
                <w:noProof/>
                <w:webHidden/>
              </w:rPr>
              <w:instrText xml:space="preserve"> PAGEREF _Toc20170529 \h </w:instrText>
            </w:r>
          </w:ins>
          <w:r>
            <w:rPr>
              <w:noProof/>
              <w:webHidden/>
            </w:rPr>
          </w:r>
          <w:r>
            <w:rPr>
              <w:noProof/>
              <w:webHidden/>
            </w:rPr>
            <w:fldChar w:fldCharType="separate"/>
          </w:r>
          <w:ins w:id="156" w:author="BENITO CASADO, ENRIQUE" w:date="2019-09-23T22:34:00Z">
            <w:r>
              <w:rPr>
                <w:noProof/>
                <w:webHidden/>
              </w:rPr>
              <w:t>27</w:t>
            </w:r>
            <w:r>
              <w:rPr>
                <w:noProof/>
                <w:webHidden/>
              </w:rPr>
              <w:fldChar w:fldCharType="end"/>
            </w:r>
            <w:r w:rsidRPr="00485A66">
              <w:rPr>
                <w:rStyle w:val="Hyperlink"/>
                <w:noProof/>
              </w:rPr>
              <w:fldChar w:fldCharType="end"/>
            </w:r>
          </w:ins>
        </w:p>
        <w:p w14:paraId="41BB4936" w14:textId="4FC1CD51" w:rsidR="00F939E9" w:rsidRDefault="00F939E9">
          <w:pPr>
            <w:pStyle w:val="Verzeichnis2"/>
            <w:tabs>
              <w:tab w:val="left" w:pos="880"/>
              <w:tab w:val="right" w:leader="dot" w:pos="8494"/>
            </w:tabs>
            <w:rPr>
              <w:ins w:id="157" w:author="BENITO CASADO, ENRIQUE" w:date="2019-09-23T22:34:00Z"/>
              <w:rFonts w:asciiTheme="minorHAnsi" w:eastAsiaTheme="minorEastAsia" w:hAnsiTheme="minorHAnsi" w:cstheme="minorBidi"/>
              <w:noProof/>
              <w:lang w:eastAsia="es-ES"/>
            </w:rPr>
          </w:pPr>
          <w:ins w:id="15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4.1</w:t>
            </w:r>
            <w:r>
              <w:rPr>
                <w:rFonts w:asciiTheme="minorHAnsi" w:eastAsiaTheme="minorEastAsia" w:hAnsiTheme="minorHAnsi" w:cstheme="minorBidi"/>
                <w:noProof/>
                <w:lang w:eastAsia="es-ES"/>
              </w:rPr>
              <w:tab/>
            </w:r>
            <w:r w:rsidRPr="00485A66">
              <w:rPr>
                <w:rStyle w:val="Hyperlink"/>
                <w:rFonts w:cstheme="minorHAnsi"/>
                <w:noProof/>
              </w:rPr>
              <w:t>Introducción a Kafka</w:t>
            </w:r>
            <w:r>
              <w:rPr>
                <w:noProof/>
                <w:webHidden/>
              </w:rPr>
              <w:tab/>
            </w:r>
            <w:r>
              <w:rPr>
                <w:noProof/>
                <w:webHidden/>
              </w:rPr>
              <w:fldChar w:fldCharType="begin"/>
            </w:r>
            <w:r>
              <w:rPr>
                <w:noProof/>
                <w:webHidden/>
              </w:rPr>
              <w:instrText xml:space="preserve"> PAGEREF _Toc20170530 \h </w:instrText>
            </w:r>
          </w:ins>
          <w:r>
            <w:rPr>
              <w:noProof/>
              <w:webHidden/>
            </w:rPr>
          </w:r>
          <w:r>
            <w:rPr>
              <w:noProof/>
              <w:webHidden/>
            </w:rPr>
            <w:fldChar w:fldCharType="separate"/>
          </w:r>
          <w:ins w:id="159" w:author="BENITO CASADO, ENRIQUE" w:date="2019-09-23T22:34:00Z">
            <w:r>
              <w:rPr>
                <w:noProof/>
                <w:webHidden/>
              </w:rPr>
              <w:t>27</w:t>
            </w:r>
            <w:r>
              <w:rPr>
                <w:noProof/>
                <w:webHidden/>
              </w:rPr>
              <w:fldChar w:fldCharType="end"/>
            </w:r>
            <w:r w:rsidRPr="00485A66">
              <w:rPr>
                <w:rStyle w:val="Hyperlink"/>
                <w:noProof/>
              </w:rPr>
              <w:fldChar w:fldCharType="end"/>
            </w:r>
          </w:ins>
        </w:p>
        <w:p w14:paraId="48F469B8" w14:textId="3913CB86" w:rsidR="00F939E9" w:rsidRDefault="00F939E9">
          <w:pPr>
            <w:pStyle w:val="Verzeichnis3"/>
            <w:tabs>
              <w:tab w:val="left" w:pos="1320"/>
              <w:tab w:val="right" w:leader="dot" w:pos="8494"/>
            </w:tabs>
            <w:rPr>
              <w:ins w:id="160" w:author="BENITO CASADO, ENRIQUE" w:date="2019-09-23T22:34:00Z"/>
              <w:rFonts w:asciiTheme="minorHAnsi" w:eastAsiaTheme="minorEastAsia" w:hAnsiTheme="minorHAnsi" w:cstheme="minorBidi"/>
              <w:noProof/>
              <w:lang w:eastAsia="es-ES"/>
            </w:rPr>
          </w:pPr>
          <w:ins w:id="16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4.1.1</w:t>
            </w:r>
            <w:r>
              <w:rPr>
                <w:rFonts w:asciiTheme="minorHAnsi" w:eastAsiaTheme="minorEastAsia" w:hAnsiTheme="minorHAnsi" w:cstheme="minorBidi"/>
                <w:noProof/>
                <w:lang w:eastAsia="es-ES"/>
              </w:rPr>
              <w:tab/>
            </w:r>
            <w:r w:rsidRPr="00485A66">
              <w:rPr>
                <w:rStyle w:val="Hyperlink"/>
                <w:rFonts w:cstheme="minorHAnsi"/>
                <w:noProof/>
              </w:rPr>
              <w:t>Fundamentos de Kafka</w:t>
            </w:r>
            <w:r>
              <w:rPr>
                <w:noProof/>
                <w:webHidden/>
              </w:rPr>
              <w:tab/>
            </w:r>
            <w:r>
              <w:rPr>
                <w:noProof/>
                <w:webHidden/>
              </w:rPr>
              <w:fldChar w:fldCharType="begin"/>
            </w:r>
            <w:r>
              <w:rPr>
                <w:noProof/>
                <w:webHidden/>
              </w:rPr>
              <w:instrText xml:space="preserve"> PAGEREF _Toc20170531 \h </w:instrText>
            </w:r>
          </w:ins>
          <w:r>
            <w:rPr>
              <w:noProof/>
              <w:webHidden/>
            </w:rPr>
          </w:r>
          <w:r>
            <w:rPr>
              <w:noProof/>
              <w:webHidden/>
            </w:rPr>
            <w:fldChar w:fldCharType="separate"/>
          </w:r>
          <w:ins w:id="162" w:author="BENITO CASADO, ENRIQUE" w:date="2019-09-23T22:34:00Z">
            <w:r>
              <w:rPr>
                <w:noProof/>
                <w:webHidden/>
              </w:rPr>
              <w:t>28</w:t>
            </w:r>
            <w:r>
              <w:rPr>
                <w:noProof/>
                <w:webHidden/>
              </w:rPr>
              <w:fldChar w:fldCharType="end"/>
            </w:r>
            <w:r w:rsidRPr="00485A66">
              <w:rPr>
                <w:rStyle w:val="Hyperlink"/>
                <w:noProof/>
              </w:rPr>
              <w:fldChar w:fldCharType="end"/>
            </w:r>
          </w:ins>
        </w:p>
        <w:p w14:paraId="63888E29" w14:textId="2BC9EBF6" w:rsidR="00F939E9" w:rsidRDefault="00F939E9">
          <w:pPr>
            <w:pStyle w:val="Verzeichnis3"/>
            <w:tabs>
              <w:tab w:val="left" w:pos="1320"/>
              <w:tab w:val="right" w:leader="dot" w:pos="8494"/>
            </w:tabs>
            <w:rPr>
              <w:ins w:id="163" w:author="BENITO CASADO, ENRIQUE" w:date="2019-09-23T22:34:00Z"/>
              <w:rFonts w:asciiTheme="minorHAnsi" w:eastAsiaTheme="minorEastAsia" w:hAnsiTheme="minorHAnsi" w:cstheme="minorBidi"/>
              <w:noProof/>
              <w:lang w:eastAsia="es-ES"/>
            </w:rPr>
          </w:pPr>
          <w:ins w:id="16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4.1.2</w:t>
            </w:r>
            <w:r>
              <w:rPr>
                <w:rFonts w:asciiTheme="minorHAnsi" w:eastAsiaTheme="minorEastAsia" w:hAnsiTheme="minorHAnsi" w:cstheme="minorBidi"/>
                <w:noProof/>
                <w:lang w:eastAsia="es-ES"/>
              </w:rPr>
              <w:tab/>
            </w:r>
            <w:r w:rsidRPr="00485A66">
              <w:rPr>
                <w:rStyle w:val="Hyperlink"/>
                <w:rFonts w:cstheme="minorHAnsi"/>
                <w:noProof/>
              </w:rPr>
              <w:t>Teoría de Kafka</w:t>
            </w:r>
            <w:r>
              <w:rPr>
                <w:noProof/>
                <w:webHidden/>
              </w:rPr>
              <w:tab/>
            </w:r>
            <w:r>
              <w:rPr>
                <w:noProof/>
                <w:webHidden/>
              </w:rPr>
              <w:fldChar w:fldCharType="begin"/>
            </w:r>
            <w:r>
              <w:rPr>
                <w:noProof/>
                <w:webHidden/>
              </w:rPr>
              <w:instrText xml:space="preserve"> PAGEREF _Toc20170532 \h </w:instrText>
            </w:r>
          </w:ins>
          <w:r>
            <w:rPr>
              <w:noProof/>
              <w:webHidden/>
            </w:rPr>
          </w:r>
          <w:r>
            <w:rPr>
              <w:noProof/>
              <w:webHidden/>
            </w:rPr>
            <w:fldChar w:fldCharType="separate"/>
          </w:r>
          <w:ins w:id="165" w:author="BENITO CASADO, ENRIQUE" w:date="2019-09-23T22:34:00Z">
            <w:r>
              <w:rPr>
                <w:noProof/>
                <w:webHidden/>
              </w:rPr>
              <w:t>29</w:t>
            </w:r>
            <w:r>
              <w:rPr>
                <w:noProof/>
                <w:webHidden/>
              </w:rPr>
              <w:fldChar w:fldCharType="end"/>
            </w:r>
            <w:r w:rsidRPr="00485A66">
              <w:rPr>
                <w:rStyle w:val="Hyperlink"/>
                <w:noProof/>
              </w:rPr>
              <w:fldChar w:fldCharType="end"/>
            </w:r>
          </w:ins>
        </w:p>
        <w:p w14:paraId="08C29E54" w14:textId="2BF6CB65" w:rsidR="00F939E9" w:rsidRDefault="00F939E9">
          <w:pPr>
            <w:pStyle w:val="Verzeichnis2"/>
            <w:tabs>
              <w:tab w:val="left" w:pos="880"/>
              <w:tab w:val="right" w:leader="dot" w:pos="8494"/>
            </w:tabs>
            <w:rPr>
              <w:ins w:id="166" w:author="BENITO CASADO, ENRIQUE" w:date="2019-09-23T22:34:00Z"/>
              <w:rFonts w:asciiTheme="minorHAnsi" w:eastAsiaTheme="minorEastAsia" w:hAnsiTheme="minorHAnsi" w:cstheme="minorBidi"/>
              <w:noProof/>
              <w:lang w:eastAsia="es-ES"/>
            </w:rPr>
          </w:pPr>
          <w:ins w:id="167" w:author="BENITO CASADO, ENRIQUE" w:date="2019-09-23T22:34:00Z">
            <w:r w:rsidRPr="00485A66">
              <w:rPr>
                <w:rStyle w:val="Hyperlink"/>
                <w:noProof/>
              </w:rPr>
              <w:lastRenderedPageBreak/>
              <w:fldChar w:fldCharType="begin"/>
            </w:r>
            <w:r w:rsidRPr="00485A66">
              <w:rPr>
                <w:rStyle w:val="Hyperlink"/>
                <w:noProof/>
              </w:rPr>
              <w:instrText xml:space="preserve"> </w:instrText>
            </w:r>
            <w:r>
              <w:rPr>
                <w:noProof/>
              </w:rPr>
              <w:instrText>HYPERLINK \l "_Toc20170534"</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rPr>
              <w:t>4.2</w:t>
            </w:r>
            <w:r>
              <w:rPr>
                <w:rFonts w:asciiTheme="minorHAnsi" w:eastAsiaTheme="minorEastAsia" w:hAnsiTheme="minorHAnsi" w:cstheme="minorBidi"/>
                <w:noProof/>
                <w:lang w:eastAsia="es-ES"/>
              </w:rPr>
              <w:tab/>
            </w:r>
            <w:r w:rsidRPr="00485A66">
              <w:rPr>
                <w:rStyle w:val="Hyperlink"/>
                <w:rFonts w:cstheme="minorHAnsi"/>
                <w:noProof/>
                <w:lang w:val="en-US"/>
              </w:rPr>
              <w:t>CLI Kafka (Command Line Interface)</w:t>
            </w:r>
            <w:r>
              <w:rPr>
                <w:noProof/>
                <w:webHidden/>
              </w:rPr>
              <w:tab/>
            </w:r>
            <w:r>
              <w:rPr>
                <w:noProof/>
                <w:webHidden/>
              </w:rPr>
              <w:fldChar w:fldCharType="begin"/>
            </w:r>
            <w:r>
              <w:rPr>
                <w:noProof/>
                <w:webHidden/>
              </w:rPr>
              <w:instrText xml:space="preserve"> PAGEREF _Toc20170534 \h </w:instrText>
            </w:r>
          </w:ins>
          <w:r>
            <w:rPr>
              <w:noProof/>
              <w:webHidden/>
            </w:rPr>
          </w:r>
          <w:r>
            <w:rPr>
              <w:noProof/>
              <w:webHidden/>
            </w:rPr>
            <w:fldChar w:fldCharType="separate"/>
          </w:r>
          <w:ins w:id="168" w:author="BENITO CASADO, ENRIQUE" w:date="2019-09-23T22:34:00Z">
            <w:r>
              <w:rPr>
                <w:noProof/>
                <w:webHidden/>
              </w:rPr>
              <w:t>31</w:t>
            </w:r>
            <w:r>
              <w:rPr>
                <w:noProof/>
                <w:webHidden/>
              </w:rPr>
              <w:fldChar w:fldCharType="end"/>
            </w:r>
            <w:r w:rsidRPr="00485A66">
              <w:rPr>
                <w:rStyle w:val="Hyperlink"/>
                <w:noProof/>
              </w:rPr>
              <w:fldChar w:fldCharType="end"/>
            </w:r>
          </w:ins>
        </w:p>
        <w:p w14:paraId="2D40B16B" w14:textId="1B064C9D" w:rsidR="00F939E9" w:rsidRDefault="00F939E9">
          <w:pPr>
            <w:pStyle w:val="Verzeichnis3"/>
            <w:tabs>
              <w:tab w:val="left" w:pos="1320"/>
              <w:tab w:val="right" w:leader="dot" w:pos="8494"/>
            </w:tabs>
            <w:rPr>
              <w:ins w:id="169" w:author="BENITO CASADO, ENRIQUE" w:date="2019-09-23T22:34:00Z"/>
              <w:rFonts w:asciiTheme="minorHAnsi" w:eastAsiaTheme="minorEastAsia" w:hAnsiTheme="minorHAnsi" w:cstheme="minorBidi"/>
              <w:noProof/>
              <w:lang w:eastAsia="es-ES"/>
            </w:rPr>
          </w:pPr>
          <w:ins w:id="17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4.2.1</w:t>
            </w:r>
            <w:r>
              <w:rPr>
                <w:rFonts w:asciiTheme="minorHAnsi" w:eastAsiaTheme="minorEastAsia" w:hAnsiTheme="minorHAnsi" w:cstheme="minorBidi"/>
                <w:noProof/>
                <w:lang w:eastAsia="es-ES"/>
              </w:rPr>
              <w:tab/>
            </w:r>
            <w:r w:rsidRPr="00485A66">
              <w:rPr>
                <w:rStyle w:val="Hyperlink"/>
                <w:rFonts w:cstheme="minorHAnsi"/>
                <w:noProof/>
                <w:lang w:val="en-US" w:eastAsia="es-ES"/>
              </w:rPr>
              <w:t>Introduction</w:t>
            </w:r>
            <w:r>
              <w:rPr>
                <w:noProof/>
                <w:webHidden/>
              </w:rPr>
              <w:tab/>
            </w:r>
            <w:r>
              <w:rPr>
                <w:noProof/>
                <w:webHidden/>
              </w:rPr>
              <w:fldChar w:fldCharType="begin"/>
            </w:r>
            <w:r>
              <w:rPr>
                <w:noProof/>
                <w:webHidden/>
              </w:rPr>
              <w:instrText xml:space="preserve"> PAGEREF _Toc20170535 \h </w:instrText>
            </w:r>
          </w:ins>
          <w:r>
            <w:rPr>
              <w:noProof/>
              <w:webHidden/>
            </w:rPr>
          </w:r>
          <w:r>
            <w:rPr>
              <w:noProof/>
              <w:webHidden/>
            </w:rPr>
            <w:fldChar w:fldCharType="separate"/>
          </w:r>
          <w:ins w:id="171" w:author="BENITO CASADO, ENRIQUE" w:date="2019-09-23T22:34:00Z">
            <w:r>
              <w:rPr>
                <w:noProof/>
                <w:webHidden/>
              </w:rPr>
              <w:t>31</w:t>
            </w:r>
            <w:r>
              <w:rPr>
                <w:noProof/>
                <w:webHidden/>
              </w:rPr>
              <w:fldChar w:fldCharType="end"/>
            </w:r>
            <w:r w:rsidRPr="00485A66">
              <w:rPr>
                <w:rStyle w:val="Hyperlink"/>
                <w:noProof/>
              </w:rPr>
              <w:fldChar w:fldCharType="end"/>
            </w:r>
          </w:ins>
        </w:p>
        <w:p w14:paraId="25E3127D" w14:textId="1D09B6E0" w:rsidR="00F939E9" w:rsidRDefault="00F939E9">
          <w:pPr>
            <w:pStyle w:val="Verzeichnis3"/>
            <w:tabs>
              <w:tab w:val="left" w:pos="1320"/>
              <w:tab w:val="right" w:leader="dot" w:pos="8494"/>
            </w:tabs>
            <w:rPr>
              <w:ins w:id="172" w:author="BENITO CASADO, ENRIQUE" w:date="2019-09-23T22:34:00Z"/>
              <w:rFonts w:asciiTheme="minorHAnsi" w:eastAsiaTheme="minorEastAsia" w:hAnsiTheme="minorHAnsi" w:cstheme="minorBidi"/>
              <w:noProof/>
              <w:lang w:eastAsia="es-ES"/>
            </w:rPr>
          </w:pPr>
          <w:ins w:id="17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4.2.2</w:t>
            </w:r>
            <w:r>
              <w:rPr>
                <w:rFonts w:asciiTheme="minorHAnsi" w:eastAsiaTheme="minorEastAsia" w:hAnsiTheme="minorHAnsi" w:cstheme="minorBidi"/>
                <w:noProof/>
                <w:lang w:eastAsia="es-ES"/>
              </w:rPr>
              <w:tab/>
            </w:r>
            <w:r w:rsidRPr="00485A66">
              <w:rPr>
                <w:rStyle w:val="Hyperlink"/>
                <w:rFonts w:cstheme="minorHAnsi"/>
                <w:noProof/>
                <w:lang w:val="en-US" w:eastAsia="es-ES"/>
              </w:rPr>
              <w:t>Kafka topics CLI</w:t>
            </w:r>
            <w:r>
              <w:rPr>
                <w:noProof/>
                <w:webHidden/>
              </w:rPr>
              <w:tab/>
            </w:r>
            <w:r>
              <w:rPr>
                <w:noProof/>
                <w:webHidden/>
              </w:rPr>
              <w:fldChar w:fldCharType="begin"/>
            </w:r>
            <w:r>
              <w:rPr>
                <w:noProof/>
                <w:webHidden/>
              </w:rPr>
              <w:instrText xml:space="preserve"> PAGEREF _Toc20170536 \h </w:instrText>
            </w:r>
          </w:ins>
          <w:r>
            <w:rPr>
              <w:noProof/>
              <w:webHidden/>
            </w:rPr>
          </w:r>
          <w:r>
            <w:rPr>
              <w:noProof/>
              <w:webHidden/>
            </w:rPr>
            <w:fldChar w:fldCharType="separate"/>
          </w:r>
          <w:ins w:id="174" w:author="BENITO CASADO, ENRIQUE" w:date="2019-09-23T22:34:00Z">
            <w:r>
              <w:rPr>
                <w:noProof/>
                <w:webHidden/>
              </w:rPr>
              <w:t>31</w:t>
            </w:r>
            <w:r>
              <w:rPr>
                <w:noProof/>
                <w:webHidden/>
              </w:rPr>
              <w:fldChar w:fldCharType="end"/>
            </w:r>
            <w:r w:rsidRPr="00485A66">
              <w:rPr>
                <w:rStyle w:val="Hyperlink"/>
                <w:noProof/>
              </w:rPr>
              <w:fldChar w:fldCharType="end"/>
            </w:r>
          </w:ins>
        </w:p>
        <w:p w14:paraId="13491D3B" w14:textId="39371627" w:rsidR="00F939E9" w:rsidRDefault="00F939E9">
          <w:pPr>
            <w:pStyle w:val="Verzeichnis3"/>
            <w:tabs>
              <w:tab w:val="left" w:pos="1320"/>
              <w:tab w:val="right" w:leader="dot" w:pos="8494"/>
            </w:tabs>
            <w:rPr>
              <w:ins w:id="175" w:author="BENITO CASADO, ENRIQUE" w:date="2019-09-23T22:34:00Z"/>
              <w:rFonts w:asciiTheme="minorHAnsi" w:eastAsiaTheme="minorEastAsia" w:hAnsiTheme="minorHAnsi" w:cstheme="minorBidi"/>
              <w:noProof/>
              <w:lang w:eastAsia="es-ES"/>
            </w:rPr>
          </w:pPr>
          <w:ins w:id="17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"_Toc20170537"</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4.2.3</w:t>
            </w:r>
            <w:r>
              <w:rPr>
                <w:rFonts w:asciiTheme="minorHAnsi" w:eastAsiaTheme="minorEastAsia" w:hAnsiTheme="minorHAnsi" w:cstheme="minorBidi"/>
                <w:noProof/>
                <w:lang w:eastAsia="es-ES"/>
              </w:rPr>
              <w:tab/>
            </w:r>
            <w:r w:rsidRPr="00485A66">
              <w:rPr>
                <w:rStyle w:val="Hyperlink"/>
                <w:rFonts w:cstheme="minorHAnsi"/>
                <w:noProof/>
                <w:lang w:val="en-US" w:eastAsia="es-ES"/>
              </w:rPr>
              <w:t>Kafka consumer y Producer</w:t>
            </w:r>
            <w:r>
              <w:rPr>
                <w:noProof/>
                <w:webHidden/>
              </w:rPr>
              <w:tab/>
            </w:r>
            <w:r>
              <w:rPr>
                <w:noProof/>
                <w:webHidden/>
              </w:rPr>
              <w:fldChar w:fldCharType="begin"/>
            </w:r>
            <w:r>
              <w:rPr>
                <w:noProof/>
                <w:webHidden/>
              </w:rPr>
              <w:instrText xml:space="preserve"> PAGEREF _Toc20170537 \h </w:instrText>
            </w:r>
          </w:ins>
          <w:r>
            <w:rPr>
              <w:noProof/>
              <w:webHidden/>
            </w:rPr>
          </w:r>
          <w:r>
            <w:rPr>
              <w:noProof/>
              <w:webHidden/>
            </w:rPr>
            <w:fldChar w:fldCharType="separate"/>
          </w:r>
          <w:ins w:id="177" w:author="BENITO CASADO, ENRIQUE" w:date="2019-09-23T22:34:00Z">
            <w:r>
              <w:rPr>
                <w:noProof/>
                <w:webHidden/>
              </w:rPr>
              <w:t>32</w:t>
            </w:r>
            <w:r>
              <w:rPr>
                <w:noProof/>
                <w:webHidden/>
              </w:rPr>
              <w:fldChar w:fldCharType="end"/>
            </w:r>
            <w:r w:rsidRPr="00485A66">
              <w:rPr>
                <w:rStyle w:val="Hyperlink"/>
                <w:noProof/>
              </w:rPr>
              <w:fldChar w:fldCharType="end"/>
            </w:r>
          </w:ins>
        </w:p>
        <w:p w14:paraId="76F30F69" w14:textId="4FA23B06" w:rsidR="00F939E9" w:rsidRDefault="00F939E9">
          <w:pPr>
            <w:pStyle w:val="Verzeichnis3"/>
            <w:tabs>
              <w:tab w:val="left" w:pos="1320"/>
              <w:tab w:val="right" w:leader="dot" w:pos="8494"/>
            </w:tabs>
            <w:rPr>
              <w:ins w:id="178" w:author="BENITO CASADO, ENRIQUE" w:date="2019-09-23T22:34:00Z"/>
              <w:rFonts w:asciiTheme="minorHAnsi" w:eastAsiaTheme="minorEastAsia" w:hAnsiTheme="minorHAnsi" w:cstheme="minorBidi"/>
              <w:noProof/>
              <w:lang w:eastAsia="es-ES"/>
            </w:rPr>
          </w:pPr>
          <w:ins w:id="17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"_Toc20170538"</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4.2.4</w:t>
            </w:r>
            <w:r>
              <w:rPr>
                <w:rFonts w:asciiTheme="minorHAnsi" w:eastAsiaTheme="minorEastAsia" w:hAnsiTheme="minorHAnsi" w:cstheme="minorBidi"/>
                <w:noProof/>
                <w:lang w:eastAsia="es-ES"/>
              </w:rPr>
              <w:tab/>
            </w:r>
            <w:r w:rsidRPr="00485A66">
              <w:rPr>
                <w:rStyle w:val="Hyperlink"/>
                <w:rFonts w:cstheme="minorHAnsi"/>
                <w:noProof/>
                <w:lang w:val="en-US" w:eastAsia="es-ES"/>
              </w:rPr>
              <w:t>Kafka y Java</w:t>
            </w:r>
            <w:r>
              <w:rPr>
                <w:noProof/>
                <w:webHidden/>
              </w:rPr>
              <w:tab/>
            </w:r>
            <w:r>
              <w:rPr>
                <w:noProof/>
                <w:webHidden/>
              </w:rPr>
              <w:fldChar w:fldCharType="begin"/>
            </w:r>
            <w:r>
              <w:rPr>
                <w:noProof/>
                <w:webHidden/>
              </w:rPr>
              <w:instrText xml:space="preserve"> PAGEREF _Toc20170538 \h </w:instrText>
            </w:r>
          </w:ins>
          <w:r>
            <w:rPr>
              <w:noProof/>
              <w:webHidden/>
            </w:rPr>
          </w:r>
          <w:r>
            <w:rPr>
              <w:noProof/>
              <w:webHidden/>
            </w:rPr>
            <w:fldChar w:fldCharType="separate"/>
          </w:r>
          <w:ins w:id="180" w:author="BENITO CASADO, ENRIQUE" w:date="2019-09-23T22:34:00Z">
            <w:r>
              <w:rPr>
                <w:noProof/>
                <w:webHidden/>
              </w:rPr>
              <w:t>32</w:t>
            </w:r>
            <w:r>
              <w:rPr>
                <w:noProof/>
                <w:webHidden/>
              </w:rPr>
              <w:fldChar w:fldCharType="end"/>
            </w:r>
            <w:r w:rsidRPr="00485A66">
              <w:rPr>
                <w:rStyle w:val="Hyperlink"/>
                <w:noProof/>
              </w:rPr>
              <w:fldChar w:fldCharType="end"/>
            </w:r>
          </w:ins>
        </w:p>
        <w:p w14:paraId="65A32B13" w14:textId="5BE8FD92" w:rsidR="00F939E9" w:rsidRDefault="00F939E9">
          <w:pPr>
            <w:pStyle w:val="Verzeichnis2"/>
            <w:tabs>
              <w:tab w:val="left" w:pos="880"/>
              <w:tab w:val="right" w:leader="dot" w:pos="8494"/>
            </w:tabs>
            <w:rPr>
              <w:ins w:id="181" w:author="BENITO CASADO, ENRIQUE" w:date="2019-09-23T22:34:00Z"/>
              <w:rFonts w:asciiTheme="minorHAnsi" w:eastAsiaTheme="minorEastAsia" w:hAnsiTheme="minorHAnsi" w:cstheme="minorBidi"/>
              <w:noProof/>
              <w:lang w:eastAsia="es-ES"/>
            </w:rPr>
          </w:pPr>
          <w:ins w:id="18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"_Toc20170539"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4.3</w:t>
            </w:r>
            <w:r>
              <w:rPr>
                <w:rFonts w:asciiTheme="minorHAnsi" w:eastAsiaTheme="minorEastAsia" w:hAnsiTheme="minorHAnsi" w:cstheme="minorBidi"/>
                <w:noProof/>
                <w:lang w:eastAsia="es-ES"/>
              </w:rPr>
              <w:tab/>
            </w:r>
            <w:r w:rsidRPr="00485A66">
              <w:rPr>
                <w:rStyle w:val="Hyperlink"/>
                <w:rFonts w:cstheme="minorHAnsi"/>
                <w:noProof/>
              </w:rPr>
              <w:t>Kafka en nuestra arquitectura Big Data</w:t>
            </w:r>
            <w:r>
              <w:rPr>
                <w:noProof/>
                <w:webHidden/>
              </w:rPr>
              <w:tab/>
            </w:r>
            <w:r>
              <w:rPr>
                <w:noProof/>
                <w:webHidden/>
              </w:rPr>
              <w:fldChar w:fldCharType="begin"/>
            </w:r>
            <w:r>
              <w:rPr>
                <w:noProof/>
                <w:webHidden/>
              </w:rPr>
              <w:instrText xml:space="preserve"> PAGEREF _Toc20170539 \h </w:instrText>
            </w:r>
          </w:ins>
          <w:r>
            <w:rPr>
              <w:noProof/>
              <w:webHidden/>
            </w:rPr>
          </w:r>
          <w:r>
            <w:rPr>
              <w:noProof/>
              <w:webHidden/>
            </w:rPr>
            <w:fldChar w:fldCharType="separate"/>
          </w:r>
          <w:ins w:id="183" w:author="BENITO CASADO, ENRIQUE" w:date="2019-09-23T22:34:00Z">
            <w:r>
              <w:rPr>
                <w:noProof/>
                <w:webHidden/>
              </w:rPr>
              <w:t>33</w:t>
            </w:r>
            <w:r>
              <w:rPr>
                <w:noProof/>
                <w:webHidden/>
              </w:rPr>
              <w:fldChar w:fldCharType="end"/>
            </w:r>
            <w:r w:rsidRPr="00485A66">
              <w:rPr>
                <w:rStyle w:val="Hyperlink"/>
                <w:noProof/>
              </w:rPr>
              <w:fldChar w:fldCharType="end"/>
            </w:r>
          </w:ins>
        </w:p>
        <w:p w14:paraId="3FB86287" w14:textId="03145F56" w:rsidR="00F939E9" w:rsidRDefault="00F939E9">
          <w:pPr>
            <w:pStyle w:val="Verzeichnis3"/>
            <w:tabs>
              <w:tab w:val="left" w:pos="1320"/>
              <w:tab w:val="right" w:leader="dot" w:pos="8494"/>
            </w:tabs>
            <w:rPr>
              <w:ins w:id="184" w:author="BENITO CASADO, ENRIQUE" w:date="2019-09-23T22:34:00Z"/>
              <w:rFonts w:asciiTheme="minorHAnsi" w:eastAsiaTheme="minorEastAsia" w:hAnsiTheme="minorHAnsi" w:cstheme="minorBidi"/>
              <w:noProof/>
              <w:lang w:eastAsia="es-ES"/>
            </w:rPr>
          </w:pPr>
          <w:ins w:id="18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4.3.1</w:t>
            </w:r>
            <w:r>
              <w:rPr>
                <w:rFonts w:asciiTheme="minorHAnsi" w:eastAsiaTheme="minorEastAsia" w:hAnsiTheme="minorHAnsi" w:cstheme="minorBidi"/>
                <w:noProof/>
                <w:lang w:eastAsia="es-ES"/>
              </w:rPr>
              <w:tab/>
            </w:r>
            <w:r w:rsidRPr="00485A66">
              <w:rPr>
                <w:rStyle w:val="Hyperlink"/>
                <w:rFonts w:cstheme="minorHAnsi"/>
                <w:noProof/>
                <w:lang w:val="en-US" w:eastAsia="es-ES"/>
              </w:rPr>
              <w:t>Creando nuestro Producer</w:t>
            </w:r>
            <w:r>
              <w:rPr>
                <w:noProof/>
                <w:webHidden/>
              </w:rPr>
              <w:tab/>
            </w:r>
            <w:r>
              <w:rPr>
                <w:noProof/>
                <w:webHidden/>
              </w:rPr>
              <w:fldChar w:fldCharType="begin"/>
            </w:r>
            <w:r>
              <w:rPr>
                <w:noProof/>
                <w:webHidden/>
              </w:rPr>
              <w:instrText xml:space="preserve"> PAGEREF _Toc20170540 \h </w:instrText>
            </w:r>
          </w:ins>
          <w:r>
            <w:rPr>
              <w:noProof/>
              <w:webHidden/>
            </w:rPr>
          </w:r>
          <w:r>
            <w:rPr>
              <w:noProof/>
              <w:webHidden/>
            </w:rPr>
            <w:fldChar w:fldCharType="separate"/>
          </w:r>
          <w:ins w:id="186" w:author="BENITO CASADO, ENRIQUE" w:date="2019-09-23T22:34:00Z">
            <w:r>
              <w:rPr>
                <w:noProof/>
                <w:webHidden/>
              </w:rPr>
              <w:t>33</w:t>
            </w:r>
            <w:r>
              <w:rPr>
                <w:noProof/>
                <w:webHidden/>
              </w:rPr>
              <w:fldChar w:fldCharType="end"/>
            </w:r>
            <w:r w:rsidRPr="00485A66">
              <w:rPr>
                <w:rStyle w:val="Hyperlink"/>
                <w:noProof/>
              </w:rPr>
              <w:fldChar w:fldCharType="end"/>
            </w:r>
          </w:ins>
        </w:p>
        <w:p w14:paraId="1FA89ABB" w14:textId="1D2A24BF" w:rsidR="00F939E9" w:rsidRDefault="00F939E9">
          <w:pPr>
            <w:pStyle w:val="Verzeichnis3"/>
            <w:tabs>
              <w:tab w:val="right" w:leader="dot" w:pos="8494"/>
            </w:tabs>
            <w:rPr>
              <w:ins w:id="187" w:author="BENITO CASADO, ENRIQUE" w:date="2019-09-23T22:34:00Z"/>
              <w:rFonts w:asciiTheme="minorHAnsi" w:eastAsiaTheme="minorEastAsia" w:hAnsiTheme="minorHAnsi" w:cstheme="minorBidi"/>
              <w:noProof/>
              <w:lang w:eastAsia="es-ES"/>
            </w:rPr>
          </w:pPr>
          <w:ins w:id="18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"_Toc20170541"</w:instrText>
            </w:r>
            <w:r w:rsidRPr="00485A66">
              <w:rPr>
                <w:rStyle w:val="Hyperlink"/>
                <w:noProof/>
              </w:rPr>
              <w:instrText xml:space="preserve"> </w:instrText>
            </w:r>
            <w:r w:rsidRPr="00485A66">
              <w:rPr>
                <w:rStyle w:val="Hyperlink"/>
                <w:noProof/>
              </w:rPr>
              <w:fldChar w:fldCharType="separate"/>
            </w:r>
            <w:r w:rsidRPr="00485A66">
              <w:rPr>
                <w:rStyle w:val="Hyperlink"/>
                <w:noProof/>
              </w:rPr>
              <w:t>4.3.2</w:t>
            </w:r>
            <w:r>
              <w:rPr>
                <w:noProof/>
                <w:webHidden/>
              </w:rPr>
              <w:tab/>
            </w:r>
            <w:r>
              <w:rPr>
                <w:noProof/>
                <w:webHidden/>
              </w:rPr>
              <w:fldChar w:fldCharType="begin"/>
            </w:r>
            <w:r>
              <w:rPr>
                <w:noProof/>
                <w:webHidden/>
              </w:rPr>
              <w:instrText xml:space="preserve"> PAGEREF _Toc20170541 \h </w:instrText>
            </w:r>
          </w:ins>
          <w:r>
            <w:rPr>
              <w:noProof/>
              <w:webHidden/>
            </w:rPr>
          </w:r>
          <w:r>
            <w:rPr>
              <w:noProof/>
              <w:webHidden/>
            </w:rPr>
            <w:fldChar w:fldCharType="separate"/>
          </w:r>
          <w:ins w:id="189" w:author="BENITO CASADO, ENRIQUE" w:date="2019-09-23T22:34:00Z">
            <w:r>
              <w:rPr>
                <w:noProof/>
                <w:webHidden/>
              </w:rPr>
              <w:t>35</w:t>
            </w:r>
            <w:r>
              <w:rPr>
                <w:noProof/>
                <w:webHidden/>
              </w:rPr>
              <w:fldChar w:fldCharType="end"/>
            </w:r>
            <w:r w:rsidRPr="00485A66">
              <w:rPr>
                <w:rStyle w:val="Hyperlink"/>
                <w:noProof/>
              </w:rPr>
              <w:fldChar w:fldCharType="end"/>
            </w:r>
          </w:ins>
        </w:p>
        <w:p w14:paraId="2244A890" w14:textId="1D28147D" w:rsidR="00F939E9" w:rsidRDefault="00F939E9">
          <w:pPr>
            <w:pStyle w:val="Verzeichnis3"/>
            <w:tabs>
              <w:tab w:val="right" w:leader="dot" w:pos="8494"/>
            </w:tabs>
            <w:rPr>
              <w:ins w:id="190" w:author="BENITO CASADO, ENRIQUE" w:date="2019-09-23T22:34:00Z"/>
              <w:rFonts w:asciiTheme="minorHAnsi" w:eastAsiaTheme="minorEastAsia" w:hAnsiTheme="minorHAnsi" w:cstheme="minorBidi"/>
              <w:noProof/>
              <w:lang w:eastAsia="es-ES"/>
            </w:rPr>
          </w:pPr>
          <w:ins w:id="19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"_Toc20170542"</w:instrText>
            </w:r>
            <w:r w:rsidRPr="00485A66">
              <w:rPr>
                <w:rStyle w:val="Hyperlink"/>
                <w:noProof/>
              </w:rPr>
              <w:instrText xml:space="preserve"> </w:instrText>
            </w:r>
            <w:r w:rsidRPr="00485A66">
              <w:rPr>
                <w:rStyle w:val="Hyperlink"/>
                <w:noProof/>
              </w:rPr>
              <w:fldChar w:fldCharType="separate"/>
            </w:r>
            <w:r w:rsidRPr="00485A66">
              <w:rPr>
                <w:rStyle w:val="Hyperlink"/>
                <w:noProof/>
              </w:rPr>
              <w:t>Creando nuestro consumer</w:t>
            </w:r>
            <w:r>
              <w:rPr>
                <w:noProof/>
                <w:webHidden/>
              </w:rPr>
              <w:tab/>
            </w:r>
            <w:r>
              <w:rPr>
                <w:noProof/>
                <w:webHidden/>
              </w:rPr>
              <w:fldChar w:fldCharType="begin"/>
            </w:r>
            <w:r>
              <w:rPr>
                <w:noProof/>
                <w:webHidden/>
              </w:rPr>
              <w:instrText xml:space="preserve"> PAGEREF _Toc20170542 \h </w:instrText>
            </w:r>
          </w:ins>
          <w:r>
            <w:rPr>
              <w:noProof/>
              <w:webHidden/>
            </w:rPr>
          </w:r>
          <w:r>
            <w:rPr>
              <w:noProof/>
              <w:webHidden/>
            </w:rPr>
            <w:fldChar w:fldCharType="separate"/>
          </w:r>
          <w:ins w:id="192" w:author="BENITO CASADO, ENRIQUE" w:date="2019-09-23T22:34:00Z">
            <w:r>
              <w:rPr>
                <w:noProof/>
                <w:webHidden/>
              </w:rPr>
              <w:t>35</w:t>
            </w:r>
            <w:r>
              <w:rPr>
                <w:noProof/>
                <w:webHidden/>
              </w:rPr>
              <w:fldChar w:fldCharType="end"/>
            </w:r>
            <w:r w:rsidRPr="00485A66">
              <w:rPr>
                <w:rStyle w:val="Hyperlink"/>
                <w:noProof/>
              </w:rPr>
              <w:fldChar w:fldCharType="end"/>
            </w:r>
          </w:ins>
        </w:p>
        <w:p w14:paraId="3F0371BB" w14:textId="5C762AA4" w:rsidR="00F939E9" w:rsidRDefault="00F939E9">
          <w:pPr>
            <w:pStyle w:val="Verzeichnis1"/>
            <w:tabs>
              <w:tab w:val="left" w:pos="1320"/>
              <w:tab w:val="right" w:leader="dot" w:pos="8494"/>
            </w:tabs>
            <w:rPr>
              <w:ins w:id="193" w:author="BENITO CASADO, ENRIQUE" w:date="2019-09-23T22:34:00Z"/>
              <w:rFonts w:asciiTheme="minorHAnsi" w:eastAsiaTheme="minorEastAsia" w:hAnsiTheme="minorHAnsi" w:cstheme="minorBidi"/>
              <w:noProof/>
              <w:lang w:eastAsia="es-ES"/>
            </w:rPr>
          </w:pPr>
          <w:ins w:id="19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"_Toc20170543"</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5.</w:t>
            </w:r>
            <w:r>
              <w:rPr>
                <w:rFonts w:asciiTheme="minorHAnsi" w:eastAsiaTheme="minorEastAsia" w:hAnsiTheme="minorHAnsi" w:cstheme="minorBidi"/>
                <w:noProof/>
                <w:lang w:eastAsia="es-ES"/>
              </w:rPr>
              <w:tab/>
            </w:r>
            <w:r w:rsidRPr="00485A66">
              <w:rPr>
                <w:rStyle w:val="Hyperlink"/>
                <w:rFonts w:cstheme="minorHAnsi"/>
                <w:noProof/>
              </w:rPr>
              <w:t>Almacenamiento: MongoDB y Elasticsearch</w:t>
            </w:r>
            <w:r>
              <w:rPr>
                <w:noProof/>
                <w:webHidden/>
              </w:rPr>
              <w:tab/>
            </w:r>
            <w:r>
              <w:rPr>
                <w:noProof/>
                <w:webHidden/>
              </w:rPr>
              <w:fldChar w:fldCharType="begin"/>
            </w:r>
            <w:r>
              <w:rPr>
                <w:noProof/>
                <w:webHidden/>
              </w:rPr>
              <w:instrText xml:space="preserve"> PAGEREF _Toc20170543 \h </w:instrText>
            </w:r>
          </w:ins>
          <w:r>
            <w:rPr>
              <w:noProof/>
              <w:webHidden/>
            </w:rPr>
          </w:r>
          <w:r>
            <w:rPr>
              <w:noProof/>
              <w:webHidden/>
            </w:rPr>
            <w:fldChar w:fldCharType="separate"/>
          </w:r>
          <w:ins w:id="195" w:author="BENITO CASADO, ENRIQUE" w:date="2019-09-23T22:34:00Z">
            <w:r>
              <w:rPr>
                <w:noProof/>
                <w:webHidden/>
              </w:rPr>
              <w:t>36</w:t>
            </w:r>
            <w:r>
              <w:rPr>
                <w:noProof/>
                <w:webHidden/>
              </w:rPr>
              <w:fldChar w:fldCharType="end"/>
            </w:r>
            <w:r w:rsidRPr="00485A66">
              <w:rPr>
                <w:rStyle w:val="Hyperlink"/>
                <w:noProof/>
              </w:rPr>
              <w:fldChar w:fldCharType="end"/>
            </w:r>
          </w:ins>
        </w:p>
        <w:p w14:paraId="022EEF79" w14:textId="49CB4DBF" w:rsidR="00F939E9" w:rsidRDefault="00F939E9">
          <w:pPr>
            <w:pStyle w:val="Verzeichnis2"/>
            <w:tabs>
              <w:tab w:val="left" w:pos="880"/>
              <w:tab w:val="right" w:leader="dot" w:pos="8494"/>
            </w:tabs>
            <w:rPr>
              <w:ins w:id="196" w:author="BENITO CASADO, ENRIQUE" w:date="2019-09-23T22:34:00Z"/>
              <w:rFonts w:asciiTheme="minorHAnsi" w:eastAsiaTheme="minorEastAsia" w:hAnsiTheme="minorHAnsi" w:cstheme="minorBidi"/>
              <w:noProof/>
              <w:lang w:eastAsia="es-ES"/>
            </w:rPr>
          </w:pPr>
          <w:ins w:id="19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"_Toc20170544"</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5.1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_Toc20170544 \h </w:instrText>
            </w:r>
          </w:ins>
          <w:r>
            <w:rPr>
              <w:noProof/>
              <w:webHidden/>
            </w:rPr>
          </w:r>
          <w:r>
            <w:rPr>
              <w:noProof/>
              <w:webHidden/>
            </w:rPr>
            <w:fldChar w:fldCharType="separate"/>
          </w:r>
          <w:ins w:id="198" w:author="BENITO CASADO, ENRIQUE" w:date="2019-09-23T22:34:00Z">
            <w:r>
              <w:rPr>
                <w:noProof/>
                <w:webHidden/>
              </w:rPr>
              <w:t>36</w:t>
            </w:r>
            <w:r>
              <w:rPr>
                <w:noProof/>
                <w:webHidden/>
              </w:rPr>
              <w:fldChar w:fldCharType="end"/>
            </w:r>
            <w:r w:rsidRPr="00485A66">
              <w:rPr>
                <w:rStyle w:val="Hyperlink"/>
                <w:noProof/>
              </w:rPr>
              <w:fldChar w:fldCharType="end"/>
            </w:r>
          </w:ins>
        </w:p>
        <w:p w14:paraId="5DA5B4F2" w14:textId="5DAEDD94" w:rsidR="00F939E9" w:rsidRDefault="00F939E9">
          <w:pPr>
            <w:pStyle w:val="Verzeichnis3"/>
            <w:tabs>
              <w:tab w:val="left" w:pos="1320"/>
              <w:tab w:val="right" w:leader="dot" w:pos="8494"/>
            </w:tabs>
            <w:rPr>
              <w:ins w:id="199" w:author="BENITO CASADO, ENRIQUE" w:date="2019-09-23T22:34:00Z"/>
              <w:rFonts w:asciiTheme="minorHAnsi" w:eastAsiaTheme="minorEastAsia" w:hAnsiTheme="minorHAnsi" w:cstheme="minorBidi"/>
              <w:noProof/>
              <w:lang w:eastAsia="es-ES"/>
            </w:rPr>
          </w:pPr>
          <w:ins w:id="20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5.1.1</w:t>
            </w:r>
            <w:r>
              <w:rPr>
                <w:rFonts w:asciiTheme="minorHAnsi" w:eastAsiaTheme="minorEastAsia" w:hAnsiTheme="minorHAnsi" w:cstheme="minorBidi"/>
                <w:noProof/>
                <w:lang w:eastAsia="es-ES"/>
              </w:rPr>
              <w:tab/>
            </w:r>
            <w:r w:rsidRPr="00485A66">
              <w:rPr>
                <w:rStyle w:val="Hyperlink"/>
                <w:rFonts w:cstheme="minorHAnsi"/>
                <w:noProof/>
                <w:lang w:val="en-US" w:eastAsia="es-ES"/>
              </w:rPr>
              <w:t>Scale Up vs Scale out</w:t>
            </w:r>
            <w:r>
              <w:rPr>
                <w:noProof/>
                <w:webHidden/>
              </w:rPr>
              <w:tab/>
            </w:r>
            <w:r>
              <w:rPr>
                <w:noProof/>
                <w:webHidden/>
              </w:rPr>
              <w:fldChar w:fldCharType="begin"/>
            </w:r>
            <w:r>
              <w:rPr>
                <w:noProof/>
                <w:webHidden/>
              </w:rPr>
              <w:instrText xml:space="preserve"> PAGEREF _Toc20170545 \h </w:instrText>
            </w:r>
          </w:ins>
          <w:r>
            <w:rPr>
              <w:noProof/>
              <w:webHidden/>
            </w:rPr>
          </w:r>
          <w:r>
            <w:rPr>
              <w:noProof/>
              <w:webHidden/>
            </w:rPr>
            <w:fldChar w:fldCharType="separate"/>
          </w:r>
          <w:ins w:id="201" w:author="BENITO CASADO, ENRIQUE" w:date="2019-09-23T22:34:00Z">
            <w:r>
              <w:rPr>
                <w:noProof/>
                <w:webHidden/>
              </w:rPr>
              <w:t>36</w:t>
            </w:r>
            <w:r>
              <w:rPr>
                <w:noProof/>
                <w:webHidden/>
              </w:rPr>
              <w:fldChar w:fldCharType="end"/>
            </w:r>
            <w:r w:rsidRPr="00485A66">
              <w:rPr>
                <w:rStyle w:val="Hyperlink"/>
                <w:noProof/>
              </w:rPr>
              <w:fldChar w:fldCharType="end"/>
            </w:r>
          </w:ins>
        </w:p>
        <w:p w14:paraId="391B8667" w14:textId="45E31887" w:rsidR="00F939E9" w:rsidRDefault="00F939E9">
          <w:pPr>
            <w:pStyle w:val="Verzeichnis2"/>
            <w:tabs>
              <w:tab w:val="left" w:pos="880"/>
              <w:tab w:val="right" w:leader="dot" w:pos="8494"/>
            </w:tabs>
            <w:rPr>
              <w:ins w:id="202" w:author="BENITO CASADO, ENRIQUE" w:date="2019-09-23T22:34:00Z"/>
              <w:rFonts w:asciiTheme="minorHAnsi" w:eastAsiaTheme="minorEastAsia" w:hAnsiTheme="minorHAnsi" w:cstheme="minorBidi"/>
              <w:noProof/>
              <w:lang w:eastAsia="es-ES"/>
            </w:rPr>
          </w:pPr>
          <w:ins w:id="20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5.2</w:t>
            </w:r>
            <w:r>
              <w:rPr>
                <w:rFonts w:asciiTheme="minorHAnsi" w:eastAsiaTheme="minorEastAsia" w:hAnsiTheme="minorHAnsi" w:cstheme="minorBidi"/>
                <w:noProof/>
                <w:lang w:eastAsia="es-ES"/>
              </w:rPr>
              <w:tab/>
            </w:r>
            <w:r w:rsidRPr="00485A66">
              <w:rPr>
                <w:rStyle w:val="Hyperlink"/>
                <w:rFonts w:cstheme="minorHAnsi"/>
                <w:noProof/>
              </w:rPr>
              <w:t>MongoDB vs Elasticsearch</w:t>
            </w:r>
            <w:r>
              <w:rPr>
                <w:noProof/>
                <w:webHidden/>
              </w:rPr>
              <w:tab/>
            </w:r>
            <w:r>
              <w:rPr>
                <w:noProof/>
                <w:webHidden/>
              </w:rPr>
              <w:fldChar w:fldCharType="begin"/>
            </w:r>
            <w:r>
              <w:rPr>
                <w:noProof/>
                <w:webHidden/>
              </w:rPr>
              <w:instrText xml:space="preserve"> PAGEREF _Toc20170546 \h </w:instrText>
            </w:r>
          </w:ins>
          <w:r>
            <w:rPr>
              <w:noProof/>
              <w:webHidden/>
            </w:rPr>
          </w:r>
          <w:r>
            <w:rPr>
              <w:noProof/>
              <w:webHidden/>
            </w:rPr>
            <w:fldChar w:fldCharType="separate"/>
          </w:r>
          <w:ins w:id="204" w:author="BENITO CASADO, ENRIQUE" w:date="2019-09-23T22:34:00Z">
            <w:r>
              <w:rPr>
                <w:noProof/>
                <w:webHidden/>
              </w:rPr>
              <w:t>37</w:t>
            </w:r>
            <w:r>
              <w:rPr>
                <w:noProof/>
                <w:webHidden/>
              </w:rPr>
              <w:fldChar w:fldCharType="end"/>
            </w:r>
            <w:r w:rsidRPr="00485A66">
              <w:rPr>
                <w:rStyle w:val="Hyperlink"/>
                <w:noProof/>
              </w:rPr>
              <w:fldChar w:fldCharType="end"/>
            </w:r>
          </w:ins>
        </w:p>
        <w:p w14:paraId="6FFFE9C4" w14:textId="2CEF618B" w:rsidR="00F939E9" w:rsidRDefault="00F939E9">
          <w:pPr>
            <w:pStyle w:val="Verzeichnis2"/>
            <w:tabs>
              <w:tab w:val="left" w:pos="880"/>
              <w:tab w:val="right" w:leader="dot" w:pos="8494"/>
            </w:tabs>
            <w:rPr>
              <w:ins w:id="205" w:author="BENITO CASADO, ENRIQUE" w:date="2019-09-23T22:34:00Z"/>
              <w:rFonts w:asciiTheme="minorHAnsi" w:eastAsiaTheme="minorEastAsia" w:hAnsiTheme="minorHAnsi" w:cstheme="minorBidi"/>
              <w:noProof/>
              <w:lang w:eastAsia="es-ES"/>
            </w:rPr>
          </w:pPr>
          <w:ins w:id="20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"_Toc20170547"</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5.3</w:t>
            </w:r>
            <w:r>
              <w:rPr>
                <w:rFonts w:asciiTheme="minorHAnsi" w:eastAsiaTheme="minorEastAsia" w:hAnsiTheme="minorHAnsi" w:cstheme="minorBidi"/>
                <w:noProof/>
                <w:lang w:eastAsia="es-ES"/>
              </w:rPr>
              <w:tab/>
            </w:r>
            <w:r w:rsidRPr="00485A66">
              <w:rPr>
                <w:rStyle w:val="Hyperlink"/>
                <w:rFonts w:cstheme="minorHAnsi"/>
                <w:noProof/>
              </w:rPr>
              <w:t>MongoDB en nuestra Infraestructura</w:t>
            </w:r>
            <w:r>
              <w:rPr>
                <w:noProof/>
                <w:webHidden/>
              </w:rPr>
              <w:tab/>
            </w:r>
            <w:r>
              <w:rPr>
                <w:noProof/>
                <w:webHidden/>
              </w:rPr>
              <w:fldChar w:fldCharType="begin"/>
            </w:r>
            <w:r>
              <w:rPr>
                <w:noProof/>
                <w:webHidden/>
              </w:rPr>
              <w:instrText xml:space="preserve"> PAGEREF _Toc20170547 \h </w:instrText>
            </w:r>
          </w:ins>
          <w:r>
            <w:rPr>
              <w:noProof/>
              <w:webHidden/>
            </w:rPr>
          </w:r>
          <w:r>
            <w:rPr>
              <w:noProof/>
              <w:webHidden/>
            </w:rPr>
            <w:fldChar w:fldCharType="separate"/>
          </w:r>
          <w:ins w:id="207" w:author="BENITO CASADO, ENRIQUE" w:date="2019-09-23T22:34:00Z">
            <w:r>
              <w:rPr>
                <w:noProof/>
                <w:webHidden/>
              </w:rPr>
              <w:t>39</w:t>
            </w:r>
            <w:r>
              <w:rPr>
                <w:noProof/>
                <w:webHidden/>
              </w:rPr>
              <w:fldChar w:fldCharType="end"/>
            </w:r>
            <w:r w:rsidRPr="00485A66">
              <w:rPr>
                <w:rStyle w:val="Hyperlink"/>
                <w:noProof/>
              </w:rPr>
              <w:fldChar w:fldCharType="end"/>
            </w:r>
          </w:ins>
        </w:p>
        <w:p w14:paraId="47B807ED" w14:textId="0A67493F" w:rsidR="00F939E9" w:rsidRDefault="00F939E9">
          <w:pPr>
            <w:pStyle w:val="Verzeichnis3"/>
            <w:tabs>
              <w:tab w:val="left" w:pos="1320"/>
              <w:tab w:val="right" w:leader="dot" w:pos="8494"/>
            </w:tabs>
            <w:rPr>
              <w:ins w:id="208" w:author="BENITO CASADO, ENRIQUE" w:date="2019-09-23T22:34:00Z"/>
              <w:rFonts w:asciiTheme="minorHAnsi" w:eastAsiaTheme="minorEastAsia" w:hAnsiTheme="minorHAnsi" w:cstheme="minorBidi"/>
              <w:noProof/>
              <w:lang w:eastAsia="es-ES"/>
            </w:rPr>
          </w:pPr>
          <w:ins w:id="20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"_Toc20170548"</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eastAsia="es-ES"/>
              </w:rPr>
              <w:t>5.3.1</w:t>
            </w:r>
            <w:r>
              <w:rPr>
                <w:rFonts w:asciiTheme="minorHAnsi" w:eastAsiaTheme="minorEastAsia" w:hAnsiTheme="minorHAnsi" w:cstheme="minorBidi"/>
                <w:noProof/>
                <w:lang w:eastAsia="es-ES"/>
              </w:rPr>
              <w:tab/>
            </w:r>
            <w:r w:rsidRPr="00485A66">
              <w:rPr>
                <w:rStyle w:val="Hyperlink"/>
                <w:rFonts w:cstheme="minorHAnsi"/>
                <w:noProof/>
                <w:lang w:val="en-US" w:eastAsia="es-ES"/>
              </w:rPr>
              <w:t>Schema on read vs Schema on write</w:t>
            </w:r>
            <w:r>
              <w:rPr>
                <w:noProof/>
                <w:webHidden/>
              </w:rPr>
              <w:tab/>
            </w:r>
            <w:r>
              <w:rPr>
                <w:noProof/>
                <w:webHidden/>
              </w:rPr>
              <w:fldChar w:fldCharType="begin"/>
            </w:r>
            <w:r>
              <w:rPr>
                <w:noProof/>
                <w:webHidden/>
              </w:rPr>
              <w:instrText xml:space="preserve"> PAGEREF _Toc20170548 \h </w:instrText>
            </w:r>
          </w:ins>
          <w:r>
            <w:rPr>
              <w:noProof/>
              <w:webHidden/>
            </w:rPr>
          </w:r>
          <w:r>
            <w:rPr>
              <w:noProof/>
              <w:webHidden/>
            </w:rPr>
            <w:fldChar w:fldCharType="separate"/>
          </w:r>
          <w:ins w:id="210" w:author="BENITO CASADO, ENRIQUE" w:date="2019-09-23T22:34:00Z">
            <w:r>
              <w:rPr>
                <w:noProof/>
                <w:webHidden/>
              </w:rPr>
              <w:t>39</w:t>
            </w:r>
            <w:r>
              <w:rPr>
                <w:noProof/>
                <w:webHidden/>
              </w:rPr>
              <w:fldChar w:fldCharType="end"/>
            </w:r>
            <w:r w:rsidRPr="00485A66">
              <w:rPr>
                <w:rStyle w:val="Hyperlink"/>
                <w:noProof/>
              </w:rPr>
              <w:fldChar w:fldCharType="end"/>
            </w:r>
          </w:ins>
        </w:p>
        <w:p w14:paraId="7A14F585" w14:textId="5BF6B09C" w:rsidR="00F939E9" w:rsidRDefault="00F939E9">
          <w:pPr>
            <w:pStyle w:val="Verzeichnis3"/>
            <w:tabs>
              <w:tab w:val="left" w:pos="1320"/>
              <w:tab w:val="right" w:leader="dot" w:pos="8494"/>
            </w:tabs>
            <w:rPr>
              <w:ins w:id="211" w:author="BENITO CASADO, ENRIQUE" w:date="2019-09-23T22:34:00Z"/>
              <w:rFonts w:asciiTheme="minorHAnsi" w:eastAsiaTheme="minorEastAsia" w:hAnsiTheme="minorHAnsi" w:cstheme="minorBidi"/>
              <w:noProof/>
              <w:lang w:eastAsia="es-ES"/>
            </w:rPr>
          </w:pPr>
          <w:ins w:id="21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"_Toc20170549"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eastAsia="es-ES"/>
              </w:rPr>
              <w:t>5.3.2</w:t>
            </w:r>
            <w:r>
              <w:rPr>
                <w:rFonts w:asciiTheme="minorHAnsi" w:eastAsiaTheme="minorEastAsia" w:hAnsiTheme="minorHAnsi" w:cstheme="minorBidi"/>
                <w:noProof/>
                <w:lang w:eastAsia="es-ES"/>
              </w:rPr>
              <w:tab/>
            </w:r>
            <w:r w:rsidRPr="00485A66">
              <w:rPr>
                <w:rStyle w:val="Hyperlink"/>
                <w:rFonts w:cstheme="minorHAnsi"/>
                <w:noProof/>
                <w:lang w:eastAsia="es-ES"/>
              </w:rPr>
              <w:t>Bases de datos Primaria y tolerancia a fallos</w:t>
            </w:r>
            <w:r>
              <w:rPr>
                <w:noProof/>
                <w:webHidden/>
              </w:rPr>
              <w:tab/>
            </w:r>
            <w:r>
              <w:rPr>
                <w:noProof/>
                <w:webHidden/>
              </w:rPr>
              <w:fldChar w:fldCharType="begin"/>
            </w:r>
            <w:r>
              <w:rPr>
                <w:noProof/>
                <w:webHidden/>
              </w:rPr>
              <w:instrText xml:space="preserve"> PAGEREF _Toc20170549 \h </w:instrText>
            </w:r>
          </w:ins>
          <w:r>
            <w:rPr>
              <w:noProof/>
              <w:webHidden/>
            </w:rPr>
          </w:r>
          <w:r>
            <w:rPr>
              <w:noProof/>
              <w:webHidden/>
            </w:rPr>
            <w:fldChar w:fldCharType="separate"/>
          </w:r>
          <w:ins w:id="213" w:author="BENITO CASADO, ENRIQUE" w:date="2019-09-23T22:34:00Z">
            <w:r>
              <w:rPr>
                <w:noProof/>
                <w:webHidden/>
              </w:rPr>
              <w:t>40</w:t>
            </w:r>
            <w:r>
              <w:rPr>
                <w:noProof/>
                <w:webHidden/>
              </w:rPr>
              <w:fldChar w:fldCharType="end"/>
            </w:r>
            <w:r w:rsidRPr="00485A66">
              <w:rPr>
                <w:rStyle w:val="Hyperlink"/>
                <w:noProof/>
              </w:rPr>
              <w:fldChar w:fldCharType="end"/>
            </w:r>
          </w:ins>
        </w:p>
        <w:p w14:paraId="111BFB23" w14:textId="641374E4" w:rsidR="00F939E9" w:rsidRDefault="00F939E9">
          <w:pPr>
            <w:pStyle w:val="Verzeichnis1"/>
            <w:tabs>
              <w:tab w:val="left" w:pos="1320"/>
              <w:tab w:val="right" w:leader="dot" w:pos="8494"/>
            </w:tabs>
            <w:rPr>
              <w:ins w:id="214" w:author="BENITO CASADO, ENRIQUE" w:date="2019-09-23T22:34:00Z"/>
              <w:rFonts w:asciiTheme="minorHAnsi" w:eastAsiaTheme="minorEastAsia" w:hAnsiTheme="minorHAnsi" w:cstheme="minorBidi"/>
              <w:noProof/>
              <w:lang w:eastAsia="es-ES"/>
            </w:rPr>
          </w:pPr>
          <w:ins w:id="21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6.</w:t>
            </w:r>
            <w:r>
              <w:rPr>
                <w:rFonts w:asciiTheme="minorHAnsi" w:eastAsiaTheme="minorEastAsia" w:hAnsiTheme="minorHAnsi" w:cstheme="minorBidi"/>
                <w:noProof/>
                <w:lang w:eastAsia="es-ES"/>
              </w:rPr>
              <w:tab/>
            </w:r>
            <w:r w:rsidRPr="00485A66">
              <w:rPr>
                <w:rStyle w:val="Hyperlink"/>
                <w:rFonts w:cstheme="minorHAnsi"/>
                <w:noProof/>
              </w:rPr>
              <w:t>Análisis de Logs, ELK Stack</w:t>
            </w:r>
            <w:r>
              <w:rPr>
                <w:noProof/>
                <w:webHidden/>
              </w:rPr>
              <w:tab/>
            </w:r>
            <w:r>
              <w:rPr>
                <w:noProof/>
                <w:webHidden/>
              </w:rPr>
              <w:fldChar w:fldCharType="begin"/>
            </w:r>
            <w:r>
              <w:rPr>
                <w:noProof/>
                <w:webHidden/>
              </w:rPr>
              <w:instrText xml:space="preserve"> PAGEREF _Toc20170550 \h </w:instrText>
            </w:r>
          </w:ins>
          <w:r>
            <w:rPr>
              <w:noProof/>
              <w:webHidden/>
            </w:rPr>
          </w:r>
          <w:r>
            <w:rPr>
              <w:noProof/>
              <w:webHidden/>
            </w:rPr>
            <w:fldChar w:fldCharType="separate"/>
          </w:r>
          <w:ins w:id="216" w:author="BENITO CASADO, ENRIQUE" w:date="2019-09-23T22:34:00Z">
            <w:r>
              <w:rPr>
                <w:noProof/>
                <w:webHidden/>
              </w:rPr>
              <w:t>43</w:t>
            </w:r>
            <w:r>
              <w:rPr>
                <w:noProof/>
                <w:webHidden/>
              </w:rPr>
              <w:fldChar w:fldCharType="end"/>
            </w:r>
            <w:r w:rsidRPr="00485A66">
              <w:rPr>
                <w:rStyle w:val="Hyperlink"/>
                <w:noProof/>
              </w:rPr>
              <w:fldChar w:fldCharType="end"/>
            </w:r>
          </w:ins>
        </w:p>
        <w:p w14:paraId="797E1F17" w14:textId="29570FC2" w:rsidR="00F939E9" w:rsidRDefault="00F939E9">
          <w:pPr>
            <w:pStyle w:val="Verzeichnis2"/>
            <w:tabs>
              <w:tab w:val="left" w:pos="880"/>
              <w:tab w:val="right" w:leader="dot" w:pos="8494"/>
            </w:tabs>
            <w:rPr>
              <w:ins w:id="217" w:author="BENITO CASADO, ENRIQUE" w:date="2019-09-23T22:34:00Z"/>
              <w:rFonts w:asciiTheme="minorHAnsi" w:eastAsiaTheme="minorEastAsia" w:hAnsiTheme="minorHAnsi" w:cstheme="minorBidi"/>
              <w:noProof/>
              <w:lang w:eastAsia="es-ES"/>
            </w:rPr>
          </w:pPr>
          <w:ins w:id="21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_Toc20170551 \h </w:instrText>
            </w:r>
          </w:ins>
          <w:r>
            <w:rPr>
              <w:noProof/>
              <w:webHidden/>
            </w:rPr>
          </w:r>
          <w:r>
            <w:rPr>
              <w:noProof/>
              <w:webHidden/>
            </w:rPr>
            <w:fldChar w:fldCharType="separate"/>
          </w:r>
          <w:ins w:id="219" w:author="BENITO CASADO, ENRIQUE" w:date="2019-09-23T22:34:00Z">
            <w:r>
              <w:rPr>
                <w:noProof/>
                <w:webHidden/>
              </w:rPr>
              <w:t>43</w:t>
            </w:r>
            <w:r>
              <w:rPr>
                <w:noProof/>
                <w:webHidden/>
              </w:rPr>
              <w:fldChar w:fldCharType="end"/>
            </w:r>
            <w:r w:rsidRPr="00485A66">
              <w:rPr>
                <w:rStyle w:val="Hyperlink"/>
                <w:noProof/>
              </w:rPr>
              <w:fldChar w:fldCharType="end"/>
            </w:r>
          </w:ins>
        </w:p>
        <w:p w14:paraId="767BAA17" w14:textId="744D847D" w:rsidR="00F939E9" w:rsidRDefault="00F939E9">
          <w:pPr>
            <w:pStyle w:val="Verzeichnis2"/>
            <w:tabs>
              <w:tab w:val="left" w:pos="880"/>
              <w:tab w:val="right" w:leader="dot" w:pos="8494"/>
            </w:tabs>
            <w:rPr>
              <w:ins w:id="220" w:author="BENITO CASADO, ENRIQUE" w:date="2019-09-23T22:34:00Z"/>
              <w:rFonts w:asciiTheme="minorHAnsi" w:eastAsiaTheme="minorEastAsia" w:hAnsiTheme="minorHAnsi" w:cstheme="minorBidi"/>
              <w:noProof/>
              <w:lang w:eastAsia="es-ES"/>
            </w:rPr>
          </w:pPr>
          <w:ins w:id="22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6.2</w:t>
            </w:r>
            <w:r>
              <w:rPr>
                <w:rFonts w:asciiTheme="minorHAnsi" w:eastAsiaTheme="minorEastAsia" w:hAnsiTheme="minorHAnsi" w:cstheme="minorBidi"/>
                <w:noProof/>
                <w:lang w:eastAsia="es-ES"/>
              </w:rPr>
              <w:tab/>
            </w:r>
            <w:r w:rsidRPr="00485A66">
              <w:rPr>
                <w:rStyle w:val="Hyperlink"/>
                <w:rFonts w:cstheme="minorHAnsi"/>
                <w:noProof/>
              </w:rPr>
              <w:t>Arquitectura de Elasticsearch</w:t>
            </w:r>
            <w:r>
              <w:rPr>
                <w:noProof/>
                <w:webHidden/>
              </w:rPr>
              <w:tab/>
            </w:r>
            <w:r>
              <w:rPr>
                <w:noProof/>
                <w:webHidden/>
              </w:rPr>
              <w:fldChar w:fldCharType="begin"/>
            </w:r>
            <w:r>
              <w:rPr>
                <w:noProof/>
                <w:webHidden/>
              </w:rPr>
              <w:instrText xml:space="preserve"> PAGEREF _Toc20170552 \h </w:instrText>
            </w:r>
          </w:ins>
          <w:r>
            <w:rPr>
              <w:noProof/>
              <w:webHidden/>
            </w:rPr>
          </w:r>
          <w:r>
            <w:rPr>
              <w:noProof/>
              <w:webHidden/>
            </w:rPr>
            <w:fldChar w:fldCharType="separate"/>
          </w:r>
          <w:ins w:id="222" w:author="BENITO CASADO, ENRIQUE" w:date="2019-09-23T22:34:00Z">
            <w:r>
              <w:rPr>
                <w:noProof/>
                <w:webHidden/>
              </w:rPr>
              <w:t>44</w:t>
            </w:r>
            <w:r>
              <w:rPr>
                <w:noProof/>
                <w:webHidden/>
              </w:rPr>
              <w:fldChar w:fldCharType="end"/>
            </w:r>
            <w:r w:rsidRPr="00485A66">
              <w:rPr>
                <w:rStyle w:val="Hyperlink"/>
                <w:noProof/>
              </w:rPr>
              <w:fldChar w:fldCharType="end"/>
            </w:r>
          </w:ins>
        </w:p>
        <w:p w14:paraId="01393490" w14:textId="73ECE02F" w:rsidR="00F939E9" w:rsidRDefault="00F939E9">
          <w:pPr>
            <w:pStyle w:val="Verzeichnis3"/>
            <w:tabs>
              <w:tab w:val="left" w:pos="1320"/>
              <w:tab w:val="right" w:leader="dot" w:pos="8494"/>
            </w:tabs>
            <w:rPr>
              <w:ins w:id="223" w:author="BENITO CASADO, ENRIQUE" w:date="2019-09-23T22:34:00Z"/>
              <w:rFonts w:asciiTheme="minorHAnsi" w:eastAsiaTheme="minorEastAsia" w:hAnsiTheme="minorHAnsi" w:cstheme="minorBidi"/>
              <w:noProof/>
              <w:lang w:eastAsia="es-ES"/>
            </w:rPr>
          </w:pPr>
          <w:ins w:id="22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"_Toc20170553"</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6.2.1</w:t>
            </w:r>
            <w:r>
              <w:rPr>
                <w:rFonts w:asciiTheme="minorHAnsi" w:eastAsiaTheme="minorEastAsia" w:hAnsiTheme="minorHAnsi" w:cstheme="minorBidi"/>
                <w:noProof/>
                <w:lang w:eastAsia="es-ES"/>
              </w:rPr>
              <w:tab/>
            </w:r>
            <w:r w:rsidRPr="00485A66">
              <w:rPr>
                <w:rStyle w:val="Hyperlink"/>
                <w:rFonts w:cstheme="minorHAnsi"/>
                <w:noProof/>
              </w:rPr>
              <w:t>Nodos</w:t>
            </w:r>
            <w:r>
              <w:rPr>
                <w:noProof/>
                <w:webHidden/>
              </w:rPr>
              <w:tab/>
            </w:r>
            <w:r>
              <w:rPr>
                <w:noProof/>
                <w:webHidden/>
              </w:rPr>
              <w:fldChar w:fldCharType="begin"/>
            </w:r>
            <w:r>
              <w:rPr>
                <w:noProof/>
                <w:webHidden/>
              </w:rPr>
              <w:instrText xml:space="preserve"> PAGEREF _Toc20170553 \h </w:instrText>
            </w:r>
          </w:ins>
          <w:r>
            <w:rPr>
              <w:noProof/>
              <w:webHidden/>
            </w:rPr>
          </w:r>
          <w:r>
            <w:rPr>
              <w:noProof/>
              <w:webHidden/>
            </w:rPr>
            <w:fldChar w:fldCharType="separate"/>
          </w:r>
          <w:ins w:id="225" w:author="BENITO CASADO, ENRIQUE" w:date="2019-09-23T22:34:00Z">
            <w:r>
              <w:rPr>
                <w:noProof/>
                <w:webHidden/>
              </w:rPr>
              <w:t>44</w:t>
            </w:r>
            <w:r>
              <w:rPr>
                <w:noProof/>
                <w:webHidden/>
              </w:rPr>
              <w:fldChar w:fldCharType="end"/>
            </w:r>
            <w:r w:rsidRPr="00485A66">
              <w:rPr>
                <w:rStyle w:val="Hyperlink"/>
                <w:noProof/>
              </w:rPr>
              <w:fldChar w:fldCharType="end"/>
            </w:r>
          </w:ins>
        </w:p>
        <w:p w14:paraId="0AA223B3" w14:textId="231DFF11" w:rsidR="00F939E9" w:rsidRDefault="00F939E9">
          <w:pPr>
            <w:pStyle w:val="Verzeichnis3"/>
            <w:tabs>
              <w:tab w:val="left" w:pos="1320"/>
              <w:tab w:val="right" w:leader="dot" w:pos="8494"/>
            </w:tabs>
            <w:rPr>
              <w:ins w:id="226" w:author="BENITO CASADO, ENRIQUE" w:date="2019-09-23T22:34:00Z"/>
              <w:rFonts w:asciiTheme="minorHAnsi" w:eastAsiaTheme="minorEastAsia" w:hAnsiTheme="minorHAnsi" w:cstheme="minorBidi"/>
              <w:noProof/>
              <w:lang w:eastAsia="es-ES"/>
            </w:rPr>
          </w:pPr>
          <w:ins w:id="22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"_Toc20170554"</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6.2.2</w:t>
            </w:r>
            <w:r>
              <w:rPr>
                <w:rFonts w:asciiTheme="minorHAnsi" w:eastAsiaTheme="minorEastAsia" w:hAnsiTheme="minorHAnsi" w:cstheme="minorBidi"/>
                <w:noProof/>
                <w:lang w:eastAsia="es-ES"/>
              </w:rPr>
              <w:tab/>
            </w:r>
            <w:r w:rsidRPr="00485A66">
              <w:rPr>
                <w:rStyle w:val="Hyperlink"/>
                <w:rFonts w:cstheme="minorHAnsi"/>
                <w:noProof/>
              </w:rPr>
              <w:t>Índices y documentos</w:t>
            </w:r>
            <w:r>
              <w:rPr>
                <w:noProof/>
                <w:webHidden/>
              </w:rPr>
              <w:tab/>
            </w:r>
            <w:r>
              <w:rPr>
                <w:noProof/>
                <w:webHidden/>
              </w:rPr>
              <w:fldChar w:fldCharType="begin"/>
            </w:r>
            <w:r>
              <w:rPr>
                <w:noProof/>
                <w:webHidden/>
              </w:rPr>
              <w:instrText xml:space="preserve"> PAGEREF _Toc20170554 \h </w:instrText>
            </w:r>
          </w:ins>
          <w:r>
            <w:rPr>
              <w:noProof/>
              <w:webHidden/>
            </w:rPr>
          </w:r>
          <w:r>
            <w:rPr>
              <w:noProof/>
              <w:webHidden/>
            </w:rPr>
            <w:fldChar w:fldCharType="separate"/>
          </w:r>
          <w:ins w:id="228" w:author="BENITO CASADO, ENRIQUE" w:date="2019-09-23T22:34:00Z">
            <w:r>
              <w:rPr>
                <w:noProof/>
                <w:webHidden/>
              </w:rPr>
              <w:t>45</w:t>
            </w:r>
            <w:r>
              <w:rPr>
                <w:noProof/>
                <w:webHidden/>
              </w:rPr>
              <w:fldChar w:fldCharType="end"/>
            </w:r>
            <w:r w:rsidRPr="00485A66">
              <w:rPr>
                <w:rStyle w:val="Hyperlink"/>
                <w:noProof/>
              </w:rPr>
              <w:fldChar w:fldCharType="end"/>
            </w:r>
          </w:ins>
        </w:p>
        <w:p w14:paraId="09404407" w14:textId="0F5EBC61" w:rsidR="00F939E9" w:rsidRDefault="00F939E9">
          <w:pPr>
            <w:pStyle w:val="Verzeichnis2"/>
            <w:tabs>
              <w:tab w:val="left" w:pos="880"/>
              <w:tab w:val="right" w:leader="dot" w:pos="8494"/>
            </w:tabs>
            <w:rPr>
              <w:ins w:id="229" w:author="BENITO CASADO, ENRIQUE" w:date="2019-09-23T22:34:00Z"/>
              <w:rFonts w:asciiTheme="minorHAnsi" w:eastAsiaTheme="minorEastAsia" w:hAnsiTheme="minorHAnsi" w:cstheme="minorBidi"/>
              <w:noProof/>
              <w:lang w:eastAsia="es-ES"/>
            </w:rPr>
          </w:pPr>
          <w:ins w:id="23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6.3</w:t>
            </w:r>
            <w:r>
              <w:rPr>
                <w:rFonts w:asciiTheme="minorHAnsi" w:eastAsiaTheme="minorEastAsia" w:hAnsiTheme="minorHAnsi" w:cstheme="minorBidi"/>
                <w:noProof/>
                <w:lang w:eastAsia="es-ES"/>
              </w:rPr>
              <w:tab/>
            </w:r>
            <w:r w:rsidRPr="00485A66">
              <w:rPr>
                <w:rStyle w:val="Hyperlink"/>
                <w:rFonts w:cstheme="minorHAnsi"/>
                <w:noProof/>
              </w:rPr>
              <w:t>Elasticsearch API</w:t>
            </w:r>
            <w:r>
              <w:rPr>
                <w:noProof/>
                <w:webHidden/>
              </w:rPr>
              <w:tab/>
            </w:r>
            <w:r>
              <w:rPr>
                <w:noProof/>
                <w:webHidden/>
              </w:rPr>
              <w:fldChar w:fldCharType="begin"/>
            </w:r>
            <w:r>
              <w:rPr>
                <w:noProof/>
                <w:webHidden/>
              </w:rPr>
              <w:instrText xml:space="preserve"> PAGEREF _Toc20170555 \h </w:instrText>
            </w:r>
          </w:ins>
          <w:r>
            <w:rPr>
              <w:noProof/>
              <w:webHidden/>
            </w:rPr>
          </w:r>
          <w:r>
            <w:rPr>
              <w:noProof/>
              <w:webHidden/>
            </w:rPr>
            <w:fldChar w:fldCharType="separate"/>
          </w:r>
          <w:ins w:id="231" w:author="BENITO CASADO, ENRIQUE" w:date="2019-09-23T22:34:00Z">
            <w:r>
              <w:rPr>
                <w:noProof/>
                <w:webHidden/>
              </w:rPr>
              <w:t>46</w:t>
            </w:r>
            <w:r>
              <w:rPr>
                <w:noProof/>
                <w:webHidden/>
              </w:rPr>
              <w:fldChar w:fldCharType="end"/>
            </w:r>
            <w:r w:rsidRPr="00485A66">
              <w:rPr>
                <w:rStyle w:val="Hyperlink"/>
                <w:noProof/>
              </w:rPr>
              <w:fldChar w:fldCharType="end"/>
            </w:r>
          </w:ins>
        </w:p>
        <w:p w14:paraId="017E6FCA" w14:textId="324A3F56" w:rsidR="00F939E9" w:rsidRDefault="00F939E9">
          <w:pPr>
            <w:pStyle w:val="Verzeichnis3"/>
            <w:tabs>
              <w:tab w:val="left" w:pos="1320"/>
              <w:tab w:val="right" w:leader="dot" w:pos="8494"/>
            </w:tabs>
            <w:rPr>
              <w:ins w:id="232" w:author="BENITO CASADO, ENRIQUE" w:date="2019-09-23T22:34:00Z"/>
              <w:rFonts w:asciiTheme="minorHAnsi" w:eastAsiaTheme="minorEastAsia" w:hAnsiTheme="minorHAnsi" w:cstheme="minorBidi"/>
              <w:noProof/>
              <w:lang w:eastAsia="es-ES"/>
            </w:rPr>
          </w:pPr>
          <w:ins w:id="23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6.3.1</w:t>
            </w:r>
            <w:r>
              <w:rPr>
                <w:rFonts w:asciiTheme="minorHAnsi" w:eastAsiaTheme="minorEastAsia" w:hAnsiTheme="minorHAnsi" w:cstheme="minorBidi"/>
                <w:noProof/>
                <w:lang w:eastAsia="es-ES"/>
              </w:rPr>
              <w:tab/>
            </w:r>
            <w:r w:rsidRPr="00485A66">
              <w:rPr>
                <w:rStyle w:val="Hyperlink"/>
                <w:rFonts w:cstheme="minorHAnsi"/>
                <w:noProof/>
              </w:rPr>
              <w:t>API REST – estado</w:t>
            </w:r>
            <w:r>
              <w:rPr>
                <w:noProof/>
                <w:webHidden/>
              </w:rPr>
              <w:tab/>
            </w:r>
            <w:r>
              <w:rPr>
                <w:noProof/>
                <w:webHidden/>
              </w:rPr>
              <w:fldChar w:fldCharType="begin"/>
            </w:r>
            <w:r>
              <w:rPr>
                <w:noProof/>
                <w:webHidden/>
              </w:rPr>
              <w:instrText xml:space="preserve"> PAGEREF _Toc20170556 \h </w:instrText>
            </w:r>
          </w:ins>
          <w:r>
            <w:rPr>
              <w:noProof/>
              <w:webHidden/>
            </w:rPr>
          </w:r>
          <w:r>
            <w:rPr>
              <w:noProof/>
              <w:webHidden/>
            </w:rPr>
            <w:fldChar w:fldCharType="separate"/>
          </w:r>
          <w:ins w:id="234" w:author="BENITO CASADO, ENRIQUE" w:date="2019-09-23T22:34:00Z">
            <w:r>
              <w:rPr>
                <w:noProof/>
                <w:webHidden/>
              </w:rPr>
              <w:t>46</w:t>
            </w:r>
            <w:r>
              <w:rPr>
                <w:noProof/>
                <w:webHidden/>
              </w:rPr>
              <w:fldChar w:fldCharType="end"/>
            </w:r>
            <w:r w:rsidRPr="00485A66">
              <w:rPr>
                <w:rStyle w:val="Hyperlink"/>
                <w:noProof/>
              </w:rPr>
              <w:fldChar w:fldCharType="end"/>
            </w:r>
          </w:ins>
        </w:p>
        <w:p w14:paraId="6A934CCB" w14:textId="4D1C860C" w:rsidR="00F939E9" w:rsidRDefault="00F939E9">
          <w:pPr>
            <w:pStyle w:val="Verzeichnis3"/>
            <w:tabs>
              <w:tab w:val="left" w:pos="1320"/>
              <w:tab w:val="right" w:leader="dot" w:pos="8494"/>
            </w:tabs>
            <w:rPr>
              <w:ins w:id="235" w:author="BENITO CASADO, ENRIQUE" w:date="2019-09-23T22:34:00Z"/>
              <w:rFonts w:asciiTheme="minorHAnsi" w:eastAsiaTheme="minorEastAsia" w:hAnsiTheme="minorHAnsi" w:cstheme="minorBidi"/>
              <w:noProof/>
              <w:lang w:eastAsia="es-ES"/>
            </w:rPr>
          </w:pPr>
          <w:ins w:id="23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"_Toc20170557"</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6.3.2</w:t>
            </w:r>
            <w:r>
              <w:rPr>
                <w:rFonts w:asciiTheme="minorHAnsi" w:eastAsiaTheme="minorEastAsia" w:hAnsiTheme="minorHAnsi" w:cstheme="minorBidi"/>
                <w:noProof/>
                <w:lang w:eastAsia="es-ES"/>
              </w:rPr>
              <w:tab/>
            </w:r>
            <w:r w:rsidRPr="00485A66">
              <w:rPr>
                <w:rStyle w:val="Hyperlink"/>
                <w:rFonts w:cstheme="minorHAnsi"/>
                <w:noProof/>
              </w:rPr>
              <w:t>API REST - Índices y documentos</w:t>
            </w:r>
            <w:r>
              <w:rPr>
                <w:noProof/>
                <w:webHidden/>
              </w:rPr>
              <w:tab/>
            </w:r>
            <w:r>
              <w:rPr>
                <w:noProof/>
                <w:webHidden/>
              </w:rPr>
              <w:fldChar w:fldCharType="begin"/>
            </w:r>
            <w:r>
              <w:rPr>
                <w:noProof/>
                <w:webHidden/>
              </w:rPr>
              <w:instrText xml:space="preserve"> PAGEREF _Toc20170557 \h </w:instrText>
            </w:r>
          </w:ins>
          <w:r>
            <w:rPr>
              <w:noProof/>
              <w:webHidden/>
            </w:rPr>
          </w:r>
          <w:r>
            <w:rPr>
              <w:noProof/>
              <w:webHidden/>
            </w:rPr>
            <w:fldChar w:fldCharType="separate"/>
          </w:r>
          <w:ins w:id="237" w:author="BENITO CASADO, ENRIQUE" w:date="2019-09-23T22:34:00Z">
            <w:r>
              <w:rPr>
                <w:noProof/>
                <w:webHidden/>
              </w:rPr>
              <w:t>48</w:t>
            </w:r>
            <w:r>
              <w:rPr>
                <w:noProof/>
                <w:webHidden/>
              </w:rPr>
              <w:fldChar w:fldCharType="end"/>
            </w:r>
            <w:r w:rsidRPr="00485A66">
              <w:rPr>
                <w:rStyle w:val="Hyperlink"/>
                <w:noProof/>
              </w:rPr>
              <w:fldChar w:fldCharType="end"/>
            </w:r>
          </w:ins>
        </w:p>
        <w:p w14:paraId="2FF5F6FB" w14:textId="0FA5F749" w:rsidR="00F939E9" w:rsidRDefault="00F939E9">
          <w:pPr>
            <w:pStyle w:val="Verzeichnis2"/>
            <w:tabs>
              <w:tab w:val="left" w:pos="880"/>
              <w:tab w:val="right" w:leader="dot" w:pos="8494"/>
            </w:tabs>
            <w:rPr>
              <w:ins w:id="238" w:author="BENITO CASADO, ENRIQUE" w:date="2019-09-23T22:34:00Z"/>
              <w:rFonts w:asciiTheme="minorHAnsi" w:eastAsiaTheme="minorEastAsia" w:hAnsiTheme="minorHAnsi" w:cstheme="minorBidi"/>
              <w:noProof/>
              <w:lang w:eastAsia="es-ES"/>
            </w:rPr>
          </w:pPr>
          <w:ins w:id="23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"_Toc20170558"</w:instrText>
            </w:r>
            <w:r w:rsidRPr="00485A66">
              <w:rPr>
                <w:rStyle w:val="Hyperlink"/>
                <w:noProof/>
              </w:rPr>
              <w:instrText xml:space="preserve"> </w:instrText>
            </w:r>
            <w:r w:rsidRPr="00485A66">
              <w:rPr>
                <w:rStyle w:val="Hyperlink"/>
                <w:noProof/>
              </w:rPr>
              <w:fldChar w:fldCharType="separate"/>
            </w:r>
            <w:r w:rsidRPr="00485A66">
              <w:rPr>
                <w:rStyle w:val="Hyperlink"/>
                <w:noProof/>
              </w:rPr>
              <w:t>6.4</w:t>
            </w:r>
            <w:r>
              <w:rPr>
                <w:rFonts w:asciiTheme="minorHAnsi" w:eastAsiaTheme="minorEastAsia" w:hAnsiTheme="minorHAnsi" w:cstheme="minorBidi"/>
                <w:noProof/>
                <w:lang w:eastAsia="es-ES"/>
              </w:rPr>
              <w:tab/>
            </w:r>
            <w:r w:rsidRPr="00485A66">
              <w:rPr>
                <w:rStyle w:val="Hyperlink"/>
                <w:rFonts w:cstheme="minorHAnsi"/>
                <w:noProof/>
              </w:rPr>
              <w:t>Beats</w:t>
            </w:r>
            <w:r>
              <w:rPr>
                <w:noProof/>
                <w:webHidden/>
              </w:rPr>
              <w:tab/>
            </w:r>
            <w:r>
              <w:rPr>
                <w:noProof/>
                <w:webHidden/>
              </w:rPr>
              <w:fldChar w:fldCharType="begin"/>
            </w:r>
            <w:r>
              <w:rPr>
                <w:noProof/>
                <w:webHidden/>
              </w:rPr>
              <w:instrText xml:space="preserve"> PAGEREF _Toc20170558 \h </w:instrText>
            </w:r>
          </w:ins>
          <w:r>
            <w:rPr>
              <w:noProof/>
              <w:webHidden/>
            </w:rPr>
          </w:r>
          <w:r>
            <w:rPr>
              <w:noProof/>
              <w:webHidden/>
            </w:rPr>
            <w:fldChar w:fldCharType="separate"/>
          </w:r>
          <w:ins w:id="240" w:author="BENITO CASADO, ENRIQUE" w:date="2019-09-23T22:34:00Z">
            <w:r>
              <w:rPr>
                <w:noProof/>
                <w:webHidden/>
              </w:rPr>
              <w:t>51</w:t>
            </w:r>
            <w:r>
              <w:rPr>
                <w:noProof/>
                <w:webHidden/>
              </w:rPr>
              <w:fldChar w:fldCharType="end"/>
            </w:r>
            <w:r w:rsidRPr="00485A66">
              <w:rPr>
                <w:rStyle w:val="Hyperlink"/>
                <w:noProof/>
              </w:rPr>
              <w:fldChar w:fldCharType="end"/>
            </w:r>
          </w:ins>
        </w:p>
        <w:p w14:paraId="0A10BFBF" w14:textId="518D9F35" w:rsidR="00F939E9" w:rsidRDefault="00F939E9">
          <w:pPr>
            <w:pStyle w:val="Verzeichnis3"/>
            <w:tabs>
              <w:tab w:val="left" w:pos="1320"/>
              <w:tab w:val="right" w:leader="dot" w:pos="8494"/>
            </w:tabs>
            <w:rPr>
              <w:ins w:id="241" w:author="BENITO CASADO, ENRIQUE" w:date="2019-09-23T22:34:00Z"/>
              <w:rFonts w:asciiTheme="minorHAnsi" w:eastAsiaTheme="minorEastAsia" w:hAnsiTheme="minorHAnsi" w:cstheme="minorBidi"/>
              <w:noProof/>
              <w:lang w:eastAsia="es-ES"/>
            </w:rPr>
          </w:pPr>
          <w:ins w:id="24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"_Toc20170559"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_Toc20170559 \h </w:instrText>
            </w:r>
          </w:ins>
          <w:r>
            <w:rPr>
              <w:noProof/>
              <w:webHidden/>
            </w:rPr>
          </w:r>
          <w:r>
            <w:rPr>
              <w:noProof/>
              <w:webHidden/>
            </w:rPr>
            <w:fldChar w:fldCharType="separate"/>
          </w:r>
          <w:ins w:id="243" w:author="BENITO CASADO, ENRIQUE" w:date="2019-09-23T22:34:00Z">
            <w:r>
              <w:rPr>
                <w:noProof/>
                <w:webHidden/>
              </w:rPr>
              <w:t>51</w:t>
            </w:r>
            <w:r>
              <w:rPr>
                <w:noProof/>
                <w:webHidden/>
              </w:rPr>
              <w:fldChar w:fldCharType="end"/>
            </w:r>
            <w:r w:rsidRPr="00485A66">
              <w:rPr>
                <w:rStyle w:val="Hyperlink"/>
                <w:noProof/>
              </w:rPr>
              <w:fldChar w:fldCharType="end"/>
            </w:r>
          </w:ins>
        </w:p>
        <w:p w14:paraId="3F98BD95" w14:textId="4791A6DC" w:rsidR="00F939E9" w:rsidRDefault="00F939E9">
          <w:pPr>
            <w:pStyle w:val="Verzeichnis3"/>
            <w:tabs>
              <w:tab w:val="left" w:pos="1320"/>
              <w:tab w:val="right" w:leader="dot" w:pos="8494"/>
            </w:tabs>
            <w:rPr>
              <w:ins w:id="244" w:author="BENITO CASADO, ENRIQUE" w:date="2019-09-23T22:34:00Z"/>
              <w:rFonts w:asciiTheme="minorHAnsi" w:eastAsiaTheme="minorEastAsia" w:hAnsiTheme="minorHAnsi" w:cstheme="minorBidi"/>
              <w:noProof/>
              <w:lang w:eastAsia="es-ES"/>
            </w:rPr>
          </w:pPr>
          <w:ins w:id="24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6.4.2</w:t>
            </w:r>
            <w:r>
              <w:rPr>
                <w:rFonts w:asciiTheme="minorHAnsi" w:eastAsiaTheme="minorEastAsia" w:hAnsiTheme="minorHAnsi" w:cstheme="minorBidi"/>
                <w:noProof/>
                <w:lang w:eastAsia="es-ES"/>
              </w:rPr>
              <w:tab/>
            </w:r>
            <w:r w:rsidRPr="00485A66">
              <w:rPr>
                <w:rStyle w:val="Hyperlink"/>
                <w:rFonts w:cstheme="minorHAnsi"/>
                <w:noProof/>
              </w:rPr>
              <w:t>Filebeat</w:t>
            </w:r>
            <w:r>
              <w:rPr>
                <w:noProof/>
                <w:webHidden/>
              </w:rPr>
              <w:tab/>
            </w:r>
            <w:r>
              <w:rPr>
                <w:noProof/>
                <w:webHidden/>
              </w:rPr>
              <w:fldChar w:fldCharType="begin"/>
            </w:r>
            <w:r>
              <w:rPr>
                <w:noProof/>
                <w:webHidden/>
              </w:rPr>
              <w:instrText xml:space="preserve"> PAGEREF _Toc20170560 \h </w:instrText>
            </w:r>
          </w:ins>
          <w:r>
            <w:rPr>
              <w:noProof/>
              <w:webHidden/>
            </w:rPr>
          </w:r>
          <w:r>
            <w:rPr>
              <w:noProof/>
              <w:webHidden/>
            </w:rPr>
            <w:fldChar w:fldCharType="separate"/>
          </w:r>
          <w:ins w:id="246" w:author="BENITO CASADO, ENRIQUE" w:date="2019-09-23T22:34:00Z">
            <w:r>
              <w:rPr>
                <w:noProof/>
                <w:webHidden/>
              </w:rPr>
              <w:t>52</w:t>
            </w:r>
            <w:r>
              <w:rPr>
                <w:noProof/>
                <w:webHidden/>
              </w:rPr>
              <w:fldChar w:fldCharType="end"/>
            </w:r>
            <w:r w:rsidRPr="00485A66">
              <w:rPr>
                <w:rStyle w:val="Hyperlink"/>
                <w:noProof/>
              </w:rPr>
              <w:fldChar w:fldCharType="end"/>
            </w:r>
          </w:ins>
        </w:p>
        <w:p w14:paraId="61ADC3A2" w14:textId="29ED804D" w:rsidR="00F939E9" w:rsidRDefault="00F939E9">
          <w:pPr>
            <w:pStyle w:val="Verzeichnis3"/>
            <w:tabs>
              <w:tab w:val="left" w:pos="1320"/>
              <w:tab w:val="right" w:leader="dot" w:pos="8494"/>
            </w:tabs>
            <w:rPr>
              <w:ins w:id="247" w:author="BENITO CASADO, ENRIQUE" w:date="2019-09-23T22:34:00Z"/>
              <w:rFonts w:asciiTheme="minorHAnsi" w:eastAsiaTheme="minorEastAsia" w:hAnsiTheme="minorHAnsi" w:cstheme="minorBidi"/>
              <w:noProof/>
              <w:lang w:eastAsia="es-ES"/>
            </w:rPr>
          </w:pPr>
          <w:ins w:id="24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6.4.3</w:t>
            </w:r>
            <w:r>
              <w:rPr>
                <w:rFonts w:asciiTheme="minorHAnsi" w:eastAsiaTheme="minorEastAsia" w:hAnsiTheme="minorHAnsi" w:cstheme="minorBidi"/>
                <w:noProof/>
                <w:lang w:eastAsia="es-ES"/>
              </w:rPr>
              <w:tab/>
            </w:r>
            <w:r w:rsidRPr="00485A66">
              <w:rPr>
                <w:rStyle w:val="Hyperlink"/>
                <w:rFonts w:cstheme="minorHAnsi"/>
                <w:noProof/>
              </w:rPr>
              <w:t>Metricbeat</w:t>
            </w:r>
            <w:r>
              <w:rPr>
                <w:noProof/>
                <w:webHidden/>
              </w:rPr>
              <w:tab/>
            </w:r>
            <w:r>
              <w:rPr>
                <w:noProof/>
                <w:webHidden/>
              </w:rPr>
              <w:fldChar w:fldCharType="begin"/>
            </w:r>
            <w:r>
              <w:rPr>
                <w:noProof/>
                <w:webHidden/>
              </w:rPr>
              <w:instrText xml:space="preserve"> PAGEREF _Toc20170561 \h </w:instrText>
            </w:r>
          </w:ins>
          <w:r>
            <w:rPr>
              <w:noProof/>
              <w:webHidden/>
            </w:rPr>
          </w:r>
          <w:r>
            <w:rPr>
              <w:noProof/>
              <w:webHidden/>
            </w:rPr>
            <w:fldChar w:fldCharType="separate"/>
          </w:r>
          <w:ins w:id="249" w:author="BENITO CASADO, ENRIQUE" w:date="2019-09-23T22:34:00Z">
            <w:r>
              <w:rPr>
                <w:noProof/>
                <w:webHidden/>
              </w:rPr>
              <w:t>54</w:t>
            </w:r>
            <w:r>
              <w:rPr>
                <w:noProof/>
                <w:webHidden/>
              </w:rPr>
              <w:fldChar w:fldCharType="end"/>
            </w:r>
            <w:r w:rsidRPr="00485A66">
              <w:rPr>
                <w:rStyle w:val="Hyperlink"/>
                <w:noProof/>
              </w:rPr>
              <w:fldChar w:fldCharType="end"/>
            </w:r>
          </w:ins>
        </w:p>
        <w:p w14:paraId="62371B21" w14:textId="3E187DC7" w:rsidR="00F939E9" w:rsidRDefault="00F939E9">
          <w:pPr>
            <w:pStyle w:val="Verzeichnis3"/>
            <w:tabs>
              <w:tab w:val="left" w:pos="1320"/>
              <w:tab w:val="right" w:leader="dot" w:pos="8494"/>
            </w:tabs>
            <w:rPr>
              <w:ins w:id="250" w:author="BENITO CASADO, ENRIQUE" w:date="2019-09-23T22:34:00Z"/>
              <w:rFonts w:asciiTheme="minorHAnsi" w:eastAsiaTheme="minorEastAsia" w:hAnsiTheme="minorHAnsi" w:cstheme="minorBidi"/>
              <w:noProof/>
              <w:lang w:eastAsia="es-ES"/>
            </w:rPr>
          </w:pPr>
          <w:ins w:id="25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6.4.4</w:t>
            </w:r>
            <w:r>
              <w:rPr>
                <w:rFonts w:asciiTheme="minorHAnsi" w:eastAsiaTheme="minorEastAsia" w:hAnsiTheme="minorHAnsi" w:cstheme="minorBidi"/>
                <w:noProof/>
                <w:lang w:eastAsia="es-ES"/>
              </w:rPr>
              <w:tab/>
            </w:r>
            <w:r w:rsidRPr="00485A66">
              <w:rPr>
                <w:rStyle w:val="Hyperlink"/>
                <w:rFonts w:cstheme="minorHAnsi"/>
                <w:noProof/>
              </w:rPr>
              <w:t>Packetbeat</w:t>
            </w:r>
            <w:r>
              <w:rPr>
                <w:noProof/>
                <w:webHidden/>
              </w:rPr>
              <w:tab/>
            </w:r>
            <w:r>
              <w:rPr>
                <w:noProof/>
                <w:webHidden/>
              </w:rPr>
              <w:fldChar w:fldCharType="begin"/>
            </w:r>
            <w:r>
              <w:rPr>
                <w:noProof/>
                <w:webHidden/>
              </w:rPr>
              <w:instrText xml:space="preserve"> PAGEREF _Toc20170562 \h </w:instrText>
            </w:r>
          </w:ins>
          <w:r>
            <w:rPr>
              <w:noProof/>
              <w:webHidden/>
            </w:rPr>
          </w:r>
          <w:r>
            <w:rPr>
              <w:noProof/>
              <w:webHidden/>
            </w:rPr>
            <w:fldChar w:fldCharType="separate"/>
          </w:r>
          <w:ins w:id="252" w:author="BENITO CASADO, ENRIQUE" w:date="2019-09-23T22:34:00Z">
            <w:r>
              <w:rPr>
                <w:noProof/>
                <w:webHidden/>
              </w:rPr>
              <w:t>55</w:t>
            </w:r>
            <w:r>
              <w:rPr>
                <w:noProof/>
                <w:webHidden/>
              </w:rPr>
              <w:fldChar w:fldCharType="end"/>
            </w:r>
            <w:r w:rsidRPr="00485A66">
              <w:rPr>
                <w:rStyle w:val="Hyperlink"/>
                <w:noProof/>
              </w:rPr>
              <w:fldChar w:fldCharType="end"/>
            </w:r>
          </w:ins>
        </w:p>
        <w:p w14:paraId="7718B5CC" w14:textId="175857C3" w:rsidR="00F939E9" w:rsidRDefault="00F939E9">
          <w:pPr>
            <w:pStyle w:val="Verzeichnis3"/>
            <w:tabs>
              <w:tab w:val="left" w:pos="1320"/>
              <w:tab w:val="right" w:leader="dot" w:pos="8494"/>
            </w:tabs>
            <w:rPr>
              <w:ins w:id="253" w:author="BENITO CASADO, ENRIQUE" w:date="2019-09-23T22:34:00Z"/>
              <w:rFonts w:asciiTheme="minorHAnsi" w:eastAsiaTheme="minorEastAsia" w:hAnsiTheme="minorHAnsi" w:cstheme="minorBidi"/>
              <w:noProof/>
              <w:lang w:eastAsia="es-ES"/>
            </w:rPr>
          </w:pPr>
          <w:ins w:id="25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"_Toc20170563"</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6.4.5</w:t>
            </w:r>
            <w:r>
              <w:rPr>
                <w:rFonts w:asciiTheme="minorHAnsi" w:eastAsiaTheme="minorEastAsia" w:hAnsiTheme="minorHAnsi" w:cstheme="minorBidi"/>
                <w:noProof/>
                <w:lang w:eastAsia="es-ES"/>
              </w:rPr>
              <w:tab/>
            </w:r>
            <w:r w:rsidRPr="00485A66">
              <w:rPr>
                <w:rStyle w:val="Hyperlink"/>
                <w:rFonts w:cstheme="minorHAnsi"/>
                <w:noProof/>
              </w:rPr>
              <w:t>Auditbeat</w:t>
            </w:r>
            <w:r>
              <w:rPr>
                <w:noProof/>
                <w:webHidden/>
              </w:rPr>
              <w:tab/>
            </w:r>
            <w:r>
              <w:rPr>
                <w:noProof/>
                <w:webHidden/>
              </w:rPr>
              <w:fldChar w:fldCharType="begin"/>
            </w:r>
            <w:r>
              <w:rPr>
                <w:noProof/>
                <w:webHidden/>
              </w:rPr>
              <w:instrText xml:space="preserve"> PAGEREF _Toc20170563 \h </w:instrText>
            </w:r>
          </w:ins>
          <w:r>
            <w:rPr>
              <w:noProof/>
              <w:webHidden/>
            </w:rPr>
          </w:r>
          <w:r>
            <w:rPr>
              <w:noProof/>
              <w:webHidden/>
            </w:rPr>
            <w:fldChar w:fldCharType="separate"/>
          </w:r>
          <w:ins w:id="255" w:author="BENITO CASADO, ENRIQUE" w:date="2019-09-23T22:34:00Z">
            <w:r>
              <w:rPr>
                <w:noProof/>
                <w:webHidden/>
              </w:rPr>
              <w:t>56</w:t>
            </w:r>
            <w:r>
              <w:rPr>
                <w:noProof/>
                <w:webHidden/>
              </w:rPr>
              <w:fldChar w:fldCharType="end"/>
            </w:r>
            <w:r w:rsidRPr="00485A66">
              <w:rPr>
                <w:rStyle w:val="Hyperlink"/>
                <w:noProof/>
              </w:rPr>
              <w:fldChar w:fldCharType="end"/>
            </w:r>
          </w:ins>
        </w:p>
        <w:p w14:paraId="0A035A22" w14:textId="4DC94B60" w:rsidR="00F939E9" w:rsidRDefault="00F939E9">
          <w:pPr>
            <w:pStyle w:val="Verzeichnis3"/>
            <w:tabs>
              <w:tab w:val="left" w:pos="1320"/>
              <w:tab w:val="right" w:leader="dot" w:pos="8494"/>
            </w:tabs>
            <w:rPr>
              <w:ins w:id="256" w:author="BENITO CASADO, ENRIQUE" w:date="2019-09-23T22:34:00Z"/>
              <w:rFonts w:asciiTheme="minorHAnsi" w:eastAsiaTheme="minorEastAsia" w:hAnsiTheme="minorHAnsi" w:cstheme="minorBidi"/>
              <w:noProof/>
              <w:lang w:eastAsia="es-ES"/>
            </w:rPr>
          </w:pPr>
          <w:ins w:id="25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"_Toc20170564"</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6.4.6</w:t>
            </w:r>
            <w:r>
              <w:rPr>
                <w:rFonts w:asciiTheme="minorHAnsi" w:eastAsiaTheme="minorEastAsia" w:hAnsiTheme="minorHAnsi" w:cstheme="minorBidi"/>
                <w:noProof/>
                <w:lang w:eastAsia="es-ES"/>
              </w:rPr>
              <w:tab/>
            </w:r>
            <w:r w:rsidRPr="00485A66">
              <w:rPr>
                <w:rStyle w:val="Hyperlink"/>
                <w:rFonts w:cstheme="minorHAnsi"/>
                <w:noProof/>
              </w:rPr>
              <w:t>Libbeat</w:t>
            </w:r>
            <w:r>
              <w:rPr>
                <w:noProof/>
                <w:webHidden/>
              </w:rPr>
              <w:tab/>
            </w:r>
            <w:r>
              <w:rPr>
                <w:noProof/>
                <w:webHidden/>
              </w:rPr>
              <w:fldChar w:fldCharType="begin"/>
            </w:r>
            <w:r>
              <w:rPr>
                <w:noProof/>
                <w:webHidden/>
              </w:rPr>
              <w:instrText xml:space="preserve"> PAGEREF _Toc20170564 \h </w:instrText>
            </w:r>
          </w:ins>
          <w:r>
            <w:rPr>
              <w:noProof/>
              <w:webHidden/>
            </w:rPr>
          </w:r>
          <w:r>
            <w:rPr>
              <w:noProof/>
              <w:webHidden/>
            </w:rPr>
            <w:fldChar w:fldCharType="separate"/>
          </w:r>
          <w:ins w:id="258" w:author="BENITO CASADO, ENRIQUE" w:date="2019-09-23T22:34:00Z">
            <w:r>
              <w:rPr>
                <w:noProof/>
                <w:webHidden/>
              </w:rPr>
              <w:t>56</w:t>
            </w:r>
            <w:r>
              <w:rPr>
                <w:noProof/>
                <w:webHidden/>
              </w:rPr>
              <w:fldChar w:fldCharType="end"/>
            </w:r>
            <w:r w:rsidRPr="00485A66">
              <w:rPr>
                <w:rStyle w:val="Hyperlink"/>
                <w:noProof/>
              </w:rPr>
              <w:fldChar w:fldCharType="end"/>
            </w:r>
          </w:ins>
        </w:p>
        <w:p w14:paraId="3DA58A1E" w14:textId="4DB2044B" w:rsidR="00F939E9" w:rsidRDefault="00F939E9">
          <w:pPr>
            <w:pStyle w:val="Verzeichnis2"/>
            <w:tabs>
              <w:tab w:val="left" w:pos="880"/>
              <w:tab w:val="right" w:leader="dot" w:pos="8494"/>
            </w:tabs>
            <w:rPr>
              <w:ins w:id="259" w:author="BENITO CASADO, ENRIQUE" w:date="2019-09-23T22:34:00Z"/>
              <w:rFonts w:asciiTheme="minorHAnsi" w:eastAsiaTheme="minorEastAsia" w:hAnsiTheme="minorHAnsi" w:cstheme="minorBidi"/>
              <w:noProof/>
              <w:lang w:eastAsia="es-ES"/>
            </w:rPr>
          </w:pPr>
          <w:ins w:id="26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6.5</w:t>
            </w:r>
            <w:r>
              <w:rPr>
                <w:rFonts w:asciiTheme="minorHAnsi" w:eastAsiaTheme="minorEastAsia" w:hAnsiTheme="minorHAnsi" w:cstheme="minorBidi"/>
                <w:noProof/>
                <w:lang w:eastAsia="es-ES"/>
              </w:rPr>
              <w:tab/>
            </w:r>
            <w:r w:rsidRPr="00485A66">
              <w:rPr>
                <w:rStyle w:val="Hyperlink"/>
                <w:rFonts w:cstheme="minorHAnsi"/>
                <w:noProof/>
              </w:rPr>
              <w:t>Logstash</w:t>
            </w:r>
            <w:r>
              <w:rPr>
                <w:noProof/>
                <w:webHidden/>
              </w:rPr>
              <w:tab/>
            </w:r>
            <w:r>
              <w:rPr>
                <w:noProof/>
                <w:webHidden/>
              </w:rPr>
              <w:fldChar w:fldCharType="begin"/>
            </w:r>
            <w:r>
              <w:rPr>
                <w:noProof/>
                <w:webHidden/>
              </w:rPr>
              <w:instrText xml:space="preserve"> PAGEREF _Toc20170565 \h </w:instrText>
            </w:r>
          </w:ins>
          <w:r>
            <w:rPr>
              <w:noProof/>
              <w:webHidden/>
            </w:rPr>
          </w:r>
          <w:r>
            <w:rPr>
              <w:noProof/>
              <w:webHidden/>
            </w:rPr>
            <w:fldChar w:fldCharType="separate"/>
          </w:r>
          <w:ins w:id="261" w:author="BENITO CASADO, ENRIQUE" w:date="2019-09-23T22:34:00Z">
            <w:r>
              <w:rPr>
                <w:noProof/>
                <w:webHidden/>
              </w:rPr>
              <w:t>56</w:t>
            </w:r>
            <w:r>
              <w:rPr>
                <w:noProof/>
                <w:webHidden/>
              </w:rPr>
              <w:fldChar w:fldCharType="end"/>
            </w:r>
            <w:r w:rsidRPr="00485A66">
              <w:rPr>
                <w:rStyle w:val="Hyperlink"/>
                <w:noProof/>
              </w:rPr>
              <w:fldChar w:fldCharType="end"/>
            </w:r>
          </w:ins>
        </w:p>
        <w:p w14:paraId="12B06A7B" w14:textId="00DBD5D3" w:rsidR="00F939E9" w:rsidRDefault="00F939E9">
          <w:pPr>
            <w:pStyle w:val="Verzeichnis3"/>
            <w:tabs>
              <w:tab w:val="left" w:pos="1320"/>
              <w:tab w:val="right" w:leader="dot" w:pos="8494"/>
            </w:tabs>
            <w:rPr>
              <w:ins w:id="262" w:author="BENITO CASADO, ENRIQUE" w:date="2019-09-23T22:34:00Z"/>
              <w:rFonts w:asciiTheme="minorHAnsi" w:eastAsiaTheme="minorEastAsia" w:hAnsiTheme="minorHAnsi" w:cstheme="minorBidi"/>
              <w:noProof/>
              <w:lang w:eastAsia="es-ES"/>
            </w:rPr>
          </w:pPr>
          <w:ins w:id="26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6.5.1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_Toc20170566 \h </w:instrText>
            </w:r>
          </w:ins>
          <w:r>
            <w:rPr>
              <w:noProof/>
              <w:webHidden/>
            </w:rPr>
          </w:r>
          <w:r>
            <w:rPr>
              <w:noProof/>
              <w:webHidden/>
            </w:rPr>
            <w:fldChar w:fldCharType="separate"/>
          </w:r>
          <w:ins w:id="264" w:author="BENITO CASADO, ENRIQUE" w:date="2019-09-23T22:34:00Z">
            <w:r>
              <w:rPr>
                <w:noProof/>
                <w:webHidden/>
              </w:rPr>
              <w:t>56</w:t>
            </w:r>
            <w:r>
              <w:rPr>
                <w:noProof/>
                <w:webHidden/>
              </w:rPr>
              <w:fldChar w:fldCharType="end"/>
            </w:r>
            <w:r w:rsidRPr="00485A66">
              <w:rPr>
                <w:rStyle w:val="Hyperlink"/>
                <w:noProof/>
              </w:rPr>
              <w:fldChar w:fldCharType="end"/>
            </w:r>
          </w:ins>
        </w:p>
        <w:p w14:paraId="14F1B266" w14:textId="4AAB0634" w:rsidR="00F939E9" w:rsidRDefault="00F939E9">
          <w:pPr>
            <w:pStyle w:val="Verzeichnis3"/>
            <w:tabs>
              <w:tab w:val="left" w:pos="1320"/>
              <w:tab w:val="right" w:leader="dot" w:pos="8494"/>
            </w:tabs>
            <w:rPr>
              <w:ins w:id="265" w:author="BENITO CASADO, ENRIQUE" w:date="2019-09-23T22:34:00Z"/>
              <w:rFonts w:asciiTheme="minorHAnsi" w:eastAsiaTheme="minorEastAsia" w:hAnsiTheme="minorHAnsi" w:cstheme="minorBidi"/>
              <w:noProof/>
              <w:lang w:eastAsia="es-ES"/>
            </w:rPr>
          </w:pPr>
          <w:ins w:id="266" w:author="BENITO CASADO, ENRIQUE" w:date="2019-09-23T22:34:00Z">
            <w:r w:rsidRPr="00485A66">
              <w:rPr>
                <w:rStyle w:val="Hyperlink"/>
                <w:noProof/>
              </w:rPr>
              <w:lastRenderedPageBreak/>
              <w:fldChar w:fldCharType="begin"/>
            </w:r>
            <w:r w:rsidRPr="00485A66">
              <w:rPr>
                <w:rStyle w:val="Hyperlink"/>
                <w:noProof/>
              </w:rPr>
              <w:instrText xml:space="preserve"> </w:instrText>
            </w:r>
            <w:r>
              <w:rPr>
                <w:noProof/>
              </w:rPr>
              <w:instrText>HYPERLINK \l "_Toc20170567"</w:instrText>
            </w:r>
            <w:r w:rsidRPr="00485A66">
              <w:rPr>
                <w:rStyle w:val="Hyperlink"/>
                <w:noProof/>
              </w:rPr>
              <w:instrText xml:space="preserve"> </w:instrText>
            </w:r>
            <w:r w:rsidRPr="00485A66">
              <w:rPr>
                <w:rStyle w:val="Hyperlink"/>
                <w:noProof/>
              </w:rPr>
              <w:fldChar w:fldCharType="separate"/>
            </w:r>
            <w:r w:rsidRPr="00485A66">
              <w:rPr>
                <w:rStyle w:val="Hyperlink"/>
                <w:noProof/>
              </w:rPr>
              <w:t>6.5.2</w:t>
            </w:r>
            <w:r>
              <w:rPr>
                <w:rFonts w:asciiTheme="minorHAnsi" w:eastAsiaTheme="minorEastAsia" w:hAnsiTheme="minorHAnsi" w:cstheme="minorBidi"/>
                <w:noProof/>
                <w:lang w:eastAsia="es-ES"/>
              </w:rPr>
              <w:tab/>
            </w:r>
            <w:r w:rsidRPr="00485A66">
              <w:rPr>
                <w:rStyle w:val="Hyperlink"/>
                <w:noProof/>
              </w:rPr>
              <w:t>Instalación y funciones</w:t>
            </w:r>
            <w:r>
              <w:rPr>
                <w:noProof/>
                <w:webHidden/>
              </w:rPr>
              <w:tab/>
            </w:r>
            <w:r>
              <w:rPr>
                <w:noProof/>
                <w:webHidden/>
              </w:rPr>
              <w:fldChar w:fldCharType="begin"/>
            </w:r>
            <w:r>
              <w:rPr>
                <w:noProof/>
                <w:webHidden/>
              </w:rPr>
              <w:instrText xml:space="preserve"> PAGEREF _Toc20170567 \h </w:instrText>
            </w:r>
          </w:ins>
          <w:r>
            <w:rPr>
              <w:noProof/>
              <w:webHidden/>
            </w:rPr>
          </w:r>
          <w:r>
            <w:rPr>
              <w:noProof/>
              <w:webHidden/>
            </w:rPr>
            <w:fldChar w:fldCharType="separate"/>
          </w:r>
          <w:ins w:id="267" w:author="BENITO CASADO, ENRIQUE" w:date="2019-09-23T22:34:00Z">
            <w:r>
              <w:rPr>
                <w:noProof/>
                <w:webHidden/>
              </w:rPr>
              <w:t>58</w:t>
            </w:r>
            <w:r>
              <w:rPr>
                <w:noProof/>
                <w:webHidden/>
              </w:rPr>
              <w:fldChar w:fldCharType="end"/>
            </w:r>
            <w:r w:rsidRPr="00485A66">
              <w:rPr>
                <w:rStyle w:val="Hyperlink"/>
                <w:noProof/>
              </w:rPr>
              <w:fldChar w:fldCharType="end"/>
            </w:r>
          </w:ins>
        </w:p>
        <w:p w14:paraId="1755B1FF" w14:textId="6D6786A7" w:rsidR="00F939E9" w:rsidRDefault="00F939E9">
          <w:pPr>
            <w:pStyle w:val="Verzeichnis3"/>
            <w:tabs>
              <w:tab w:val="left" w:pos="1320"/>
              <w:tab w:val="right" w:leader="dot" w:pos="8494"/>
            </w:tabs>
            <w:rPr>
              <w:ins w:id="268" w:author="BENITO CASADO, ENRIQUE" w:date="2019-09-23T22:34:00Z"/>
              <w:rFonts w:asciiTheme="minorHAnsi" w:eastAsiaTheme="minorEastAsia" w:hAnsiTheme="minorHAnsi" w:cstheme="minorBidi"/>
              <w:noProof/>
              <w:lang w:eastAsia="es-ES"/>
            </w:rPr>
          </w:pPr>
          <w:ins w:id="26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"_Toc20170568"</w:instrText>
            </w:r>
            <w:r w:rsidRPr="00485A66">
              <w:rPr>
                <w:rStyle w:val="Hyperlink"/>
                <w:noProof/>
              </w:rPr>
              <w:instrText xml:space="preserve"> </w:instrText>
            </w:r>
            <w:r w:rsidRPr="00485A66">
              <w:rPr>
                <w:rStyle w:val="Hyperlink"/>
                <w:noProof/>
              </w:rPr>
              <w:fldChar w:fldCharType="separate"/>
            </w:r>
            <w:r w:rsidRPr="00485A66">
              <w:rPr>
                <w:rStyle w:val="Hyperlink"/>
                <w:noProof/>
              </w:rPr>
              <w:t>6.5.3</w:t>
            </w:r>
            <w:r>
              <w:rPr>
                <w:rFonts w:asciiTheme="minorHAnsi" w:eastAsiaTheme="minorEastAsia" w:hAnsiTheme="minorHAnsi" w:cstheme="minorBidi"/>
                <w:noProof/>
                <w:lang w:eastAsia="es-ES"/>
              </w:rPr>
              <w:tab/>
            </w:r>
            <w:r w:rsidRPr="00485A66">
              <w:rPr>
                <w:rStyle w:val="Hyperlink"/>
                <w:rFonts w:cstheme="minorHAnsi"/>
                <w:noProof/>
              </w:rPr>
              <w:t>Monitorizando nuestra infraestructura: Filebeat, Logstash, Elasticsearch.</w:t>
            </w:r>
            <w:r>
              <w:rPr>
                <w:noProof/>
                <w:webHidden/>
              </w:rPr>
              <w:tab/>
            </w:r>
            <w:r>
              <w:rPr>
                <w:noProof/>
                <w:webHidden/>
              </w:rPr>
              <w:fldChar w:fldCharType="begin"/>
            </w:r>
            <w:r>
              <w:rPr>
                <w:noProof/>
                <w:webHidden/>
              </w:rPr>
              <w:instrText xml:space="preserve"> PAGEREF _Toc20170568 \h </w:instrText>
            </w:r>
          </w:ins>
          <w:r>
            <w:rPr>
              <w:noProof/>
              <w:webHidden/>
            </w:rPr>
          </w:r>
          <w:r>
            <w:rPr>
              <w:noProof/>
              <w:webHidden/>
            </w:rPr>
            <w:fldChar w:fldCharType="separate"/>
          </w:r>
          <w:ins w:id="270" w:author="BENITO CASADO, ENRIQUE" w:date="2019-09-23T22:34:00Z">
            <w:r>
              <w:rPr>
                <w:noProof/>
                <w:webHidden/>
              </w:rPr>
              <w:t>60</w:t>
            </w:r>
            <w:r>
              <w:rPr>
                <w:noProof/>
                <w:webHidden/>
              </w:rPr>
              <w:fldChar w:fldCharType="end"/>
            </w:r>
            <w:r w:rsidRPr="00485A66">
              <w:rPr>
                <w:rStyle w:val="Hyperlink"/>
                <w:noProof/>
              </w:rPr>
              <w:fldChar w:fldCharType="end"/>
            </w:r>
          </w:ins>
        </w:p>
        <w:p w14:paraId="4D9A4D4A" w14:textId="6EC69844" w:rsidR="00F939E9" w:rsidRDefault="00F939E9">
          <w:pPr>
            <w:pStyle w:val="Verzeichnis3"/>
            <w:tabs>
              <w:tab w:val="left" w:pos="1320"/>
              <w:tab w:val="right" w:leader="dot" w:pos="8494"/>
            </w:tabs>
            <w:rPr>
              <w:ins w:id="271" w:author="BENITO CASADO, ENRIQUE" w:date="2019-09-23T22:34:00Z"/>
              <w:rFonts w:asciiTheme="minorHAnsi" w:eastAsiaTheme="minorEastAsia" w:hAnsiTheme="minorHAnsi" w:cstheme="minorBidi"/>
              <w:noProof/>
              <w:lang w:eastAsia="es-ES"/>
            </w:rPr>
          </w:pPr>
          <w:ins w:id="27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"_Toc20170569"</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6.5.4</w:t>
            </w:r>
            <w:r>
              <w:rPr>
                <w:rFonts w:asciiTheme="minorHAnsi" w:eastAsiaTheme="minorEastAsia" w:hAnsiTheme="minorHAnsi" w:cstheme="minorBidi"/>
                <w:noProof/>
                <w:lang w:eastAsia="es-ES"/>
              </w:rPr>
              <w:tab/>
            </w:r>
            <w:r w:rsidRPr="00485A66">
              <w:rPr>
                <w:rStyle w:val="Hyperlink"/>
                <w:rFonts w:cstheme="minorHAnsi"/>
                <w:noProof/>
              </w:rPr>
              <w:t>Creado un mapa de coordenadas mediante la geolocalización: Mapping</w:t>
            </w:r>
            <w:r>
              <w:rPr>
                <w:noProof/>
                <w:webHidden/>
              </w:rPr>
              <w:tab/>
            </w:r>
            <w:r>
              <w:rPr>
                <w:noProof/>
                <w:webHidden/>
              </w:rPr>
              <w:fldChar w:fldCharType="begin"/>
            </w:r>
            <w:r>
              <w:rPr>
                <w:noProof/>
                <w:webHidden/>
              </w:rPr>
              <w:instrText xml:space="preserve"> PAGEREF _Toc20170569 \h </w:instrText>
            </w:r>
          </w:ins>
          <w:r>
            <w:rPr>
              <w:noProof/>
              <w:webHidden/>
            </w:rPr>
          </w:r>
          <w:r>
            <w:rPr>
              <w:noProof/>
              <w:webHidden/>
            </w:rPr>
            <w:fldChar w:fldCharType="separate"/>
          </w:r>
          <w:ins w:id="273" w:author="BENITO CASADO, ENRIQUE" w:date="2019-09-23T22:34:00Z">
            <w:r>
              <w:rPr>
                <w:noProof/>
                <w:webHidden/>
              </w:rPr>
              <w:t>62</w:t>
            </w:r>
            <w:r>
              <w:rPr>
                <w:noProof/>
                <w:webHidden/>
              </w:rPr>
              <w:fldChar w:fldCharType="end"/>
            </w:r>
            <w:r w:rsidRPr="00485A66">
              <w:rPr>
                <w:rStyle w:val="Hyperlink"/>
                <w:noProof/>
              </w:rPr>
              <w:fldChar w:fldCharType="end"/>
            </w:r>
          </w:ins>
        </w:p>
        <w:p w14:paraId="3393FEED" w14:textId="065446D0" w:rsidR="00F939E9" w:rsidRDefault="00F939E9">
          <w:pPr>
            <w:pStyle w:val="Verzeichnis1"/>
            <w:tabs>
              <w:tab w:val="left" w:pos="1320"/>
              <w:tab w:val="right" w:leader="dot" w:pos="8494"/>
            </w:tabs>
            <w:rPr>
              <w:ins w:id="274" w:author="BENITO CASADO, ENRIQUE" w:date="2019-09-23T22:34:00Z"/>
              <w:rFonts w:asciiTheme="minorHAnsi" w:eastAsiaTheme="minorEastAsia" w:hAnsiTheme="minorHAnsi" w:cstheme="minorBidi"/>
              <w:noProof/>
              <w:lang w:eastAsia="es-ES"/>
            </w:rPr>
          </w:pPr>
          <w:ins w:id="27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7.</w:t>
            </w:r>
            <w:r>
              <w:rPr>
                <w:rFonts w:asciiTheme="minorHAnsi" w:eastAsiaTheme="minorEastAsia" w:hAnsiTheme="minorHAnsi" w:cstheme="minorBidi"/>
                <w:noProof/>
                <w:lang w:eastAsia="es-ES"/>
              </w:rPr>
              <w:tab/>
            </w:r>
            <w:r w:rsidRPr="00485A66">
              <w:rPr>
                <w:rStyle w:val="Hyperlink"/>
                <w:rFonts w:cstheme="minorHAnsi"/>
                <w:noProof/>
              </w:rPr>
              <w:t>Visualización de datos, Kibana</w:t>
            </w:r>
            <w:r>
              <w:rPr>
                <w:noProof/>
                <w:webHidden/>
              </w:rPr>
              <w:tab/>
            </w:r>
            <w:r>
              <w:rPr>
                <w:noProof/>
                <w:webHidden/>
              </w:rPr>
              <w:fldChar w:fldCharType="begin"/>
            </w:r>
            <w:r>
              <w:rPr>
                <w:noProof/>
                <w:webHidden/>
              </w:rPr>
              <w:instrText xml:space="preserve"> PAGEREF _Toc20170570 \h </w:instrText>
            </w:r>
          </w:ins>
          <w:r>
            <w:rPr>
              <w:noProof/>
              <w:webHidden/>
            </w:rPr>
          </w:r>
          <w:r>
            <w:rPr>
              <w:noProof/>
              <w:webHidden/>
            </w:rPr>
            <w:fldChar w:fldCharType="separate"/>
          </w:r>
          <w:ins w:id="276" w:author="BENITO CASADO, ENRIQUE" w:date="2019-09-23T22:34:00Z">
            <w:r>
              <w:rPr>
                <w:noProof/>
                <w:webHidden/>
              </w:rPr>
              <w:t>65</w:t>
            </w:r>
            <w:r>
              <w:rPr>
                <w:noProof/>
                <w:webHidden/>
              </w:rPr>
              <w:fldChar w:fldCharType="end"/>
            </w:r>
            <w:r w:rsidRPr="00485A66">
              <w:rPr>
                <w:rStyle w:val="Hyperlink"/>
                <w:noProof/>
              </w:rPr>
              <w:fldChar w:fldCharType="end"/>
            </w:r>
          </w:ins>
        </w:p>
        <w:p w14:paraId="4FA7AB47" w14:textId="057CA7CB" w:rsidR="00F939E9" w:rsidRDefault="00F939E9">
          <w:pPr>
            <w:pStyle w:val="Verzeichnis2"/>
            <w:tabs>
              <w:tab w:val="left" w:pos="880"/>
              <w:tab w:val="right" w:leader="dot" w:pos="8494"/>
            </w:tabs>
            <w:rPr>
              <w:ins w:id="277" w:author="BENITO CASADO, ENRIQUE" w:date="2019-09-23T22:34:00Z"/>
              <w:rFonts w:asciiTheme="minorHAnsi" w:eastAsiaTheme="minorEastAsia" w:hAnsiTheme="minorHAnsi" w:cstheme="minorBidi"/>
              <w:noProof/>
              <w:lang w:eastAsia="es-ES"/>
            </w:rPr>
          </w:pPr>
          <w:ins w:id="278"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"_Toc20170571"</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7.1</w:t>
            </w:r>
            <w:r>
              <w:rPr>
                <w:rFonts w:asciiTheme="minorHAnsi" w:eastAsiaTheme="minorEastAsia" w:hAnsiTheme="minorHAnsi" w:cstheme="minorBidi"/>
                <w:noProof/>
                <w:lang w:eastAsia="es-ES"/>
              </w:rPr>
              <w:tab/>
            </w:r>
            <w:r w:rsidRPr="00485A66">
              <w:rPr>
                <w:rStyle w:val="Hyperlink"/>
                <w:rFonts w:cstheme="minorHAnsi"/>
                <w:noProof/>
              </w:rPr>
              <w:t>Introducción</w:t>
            </w:r>
            <w:r>
              <w:rPr>
                <w:noProof/>
                <w:webHidden/>
              </w:rPr>
              <w:tab/>
            </w:r>
            <w:r>
              <w:rPr>
                <w:noProof/>
                <w:webHidden/>
              </w:rPr>
              <w:fldChar w:fldCharType="begin"/>
            </w:r>
            <w:r>
              <w:rPr>
                <w:noProof/>
                <w:webHidden/>
              </w:rPr>
              <w:instrText xml:space="preserve"> PAGEREF _Toc20170571 \h </w:instrText>
            </w:r>
          </w:ins>
          <w:r>
            <w:rPr>
              <w:noProof/>
              <w:webHidden/>
            </w:rPr>
          </w:r>
          <w:r>
            <w:rPr>
              <w:noProof/>
              <w:webHidden/>
            </w:rPr>
            <w:fldChar w:fldCharType="separate"/>
          </w:r>
          <w:ins w:id="279" w:author="BENITO CASADO, ENRIQUE" w:date="2019-09-23T22:34:00Z">
            <w:r>
              <w:rPr>
                <w:noProof/>
                <w:webHidden/>
              </w:rPr>
              <w:t>65</w:t>
            </w:r>
            <w:r>
              <w:rPr>
                <w:noProof/>
                <w:webHidden/>
              </w:rPr>
              <w:fldChar w:fldCharType="end"/>
            </w:r>
            <w:r w:rsidRPr="00485A66">
              <w:rPr>
                <w:rStyle w:val="Hyperlink"/>
                <w:noProof/>
              </w:rPr>
              <w:fldChar w:fldCharType="end"/>
            </w:r>
          </w:ins>
        </w:p>
        <w:p w14:paraId="6E62B32F" w14:textId="53E6DBC0" w:rsidR="00F939E9" w:rsidRDefault="00F939E9">
          <w:pPr>
            <w:pStyle w:val="Verzeichnis2"/>
            <w:tabs>
              <w:tab w:val="left" w:pos="880"/>
              <w:tab w:val="right" w:leader="dot" w:pos="8494"/>
            </w:tabs>
            <w:rPr>
              <w:ins w:id="280" w:author="BENITO CASADO, ENRIQUE" w:date="2019-09-23T22:34:00Z"/>
              <w:rFonts w:asciiTheme="minorHAnsi" w:eastAsiaTheme="minorEastAsia" w:hAnsiTheme="minorHAnsi" w:cstheme="minorBidi"/>
              <w:noProof/>
              <w:lang w:eastAsia="es-ES"/>
            </w:rPr>
          </w:pPr>
          <w:ins w:id="281"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"_Toc20170572"</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7.2</w:t>
            </w:r>
            <w:r>
              <w:rPr>
                <w:rFonts w:asciiTheme="minorHAnsi" w:eastAsiaTheme="minorEastAsia" w:hAnsiTheme="minorHAnsi" w:cstheme="minorBidi"/>
                <w:noProof/>
                <w:lang w:eastAsia="es-ES"/>
              </w:rPr>
              <w:tab/>
            </w:r>
            <w:r w:rsidRPr="00485A66">
              <w:rPr>
                <w:rStyle w:val="Hyperlink"/>
                <w:rFonts w:cstheme="minorHAnsi"/>
                <w:noProof/>
              </w:rPr>
              <w:t>Discover</w:t>
            </w:r>
            <w:r>
              <w:rPr>
                <w:noProof/>
                <w:webHidden/>
              </w:rPr>
              <w:tab/>
            </w:r>
            <w:r>
              <w:rPr>
                <w:noProof/>
                <w:webHidden/>
              </w:rPr>
              <w:fldChar w:fldCharType="begin"/>
            </w:r>
            <w:r>
              <w:rPr>
                <w:noProof/>
                <w:webHidden/>
              </w:rPr>
              <w:instrText xml:space="preserve"> PAGEREF _Toc20170572 \h </w:instrText>
            </w:r>
          </w:ins>
          <w:r>
            <w:rPr>
              <w:noProof/>
              <w:webHidden/>
            </w:rPr>
          </w:r>
          <w:r>
            <w:rPr>
              <w:noProof/>
              <w:webHidden/>
            </w:rPr>
            <w:fldChar w:fldCharType="separate"/>
          </w:r>
          <w:ins w:id="282" w:author="BENITO CASADO, ENRIQUE" w:date="2019-09-23T22:34:00Z">
            <w:r>
              <w:rPr>
                <w:noProof/>
                <w:webHidden/>
              </w:rPr>
              <w:t>65</w:t>
            </w:r>
            <w:r>
              <w:rPr>
                <w:noProof/>
                <w:webHidden/>
              </w:rPr>
              <w:fldChar w:fldCharType="end"/>
            </w:r>
            <w:r w:rsidRPr="00485A66">
              <w:rPr>
                <w:rStyle w:val="Hyperlink"/>
                <w:noProof/>
              </w:rPr>
              <w:fldChar w:fldCharType="end"/>
            </w:r>
          </w:ins>
        </w:p>
        <w:p w14:paraId="5B80FD98" w14:textId="3DA8DFE5" w:rsidR="00F939E9" w:rsidRDefault="00F939E9">
          <w:pPr>
            <w:pStyle w:val="Verzeichnis2"/>
            <w:tabs>
              <w:tab w:val="left" w:pos="880"/>
              <w:tab w:val="right" w:leader="dot" w:pos="8494"/>
            </w:tabs>
            <w:rPr>
              <w:ins w:id="283" w:author="BENITO CASADO, ENRIQUE" w:date="2019-09-23T22:34:00Z"/>
              <w:rFonts w:asciiTheme="minorHAnsi" w:eastAsiaTheme="minorEastAsia" w:hAnsiTheme="minorHAnsi" w:cstheme="minorBidi"/>
              <w:noProof/>
              <w:lang w:eastAsia="es-ES"/>
            </w:rPr>
          </w:pPr>
          <w:ins w:id="284"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"_Toc20170573"</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7.3</w:t>
            </w:r>
            <w:r>
              <w:rPr>
                <w:rFonts w:asciiTheme="minorHAnsi" w:eastAsiaTheme="minorEastAsia" w:hAnsiTheme="minorHAnsi" w:cstheme="minorBidi"/>
                <w:noProof/>
                <w:lang w:eastAsia="es-ES"/>
              </w:rPr>
              <w:tab/>
            </w:r>
            <w:r w:rsidRPr="00485A66">
              <w:rPr>
                <w:rStyle w:val="Hyperlink"/>
                <w:rFonts w:cstheme="minorHAnsi"/>
                <w:noProof/>
              </w:rPr>
              <w:t>Visualizaciones y Dashboards</w:t>
            </w:r>
            <w:r>
              <w:rPr>
                <w:noProof/>
                <w:webHidden/>
              </w:rPr>
              <w:tab/>
            </w:r>
            <w:r>
              <w:rPr>
                <w:noProof/>
                <w:webHidden/>
              </w:rPr>
              <w:fldChar w:fldCharType="begin"/>
            </w:r>
            <w:r>
              <w:rPr>
                <w:noProof/>
                <w:webHidden/>
              </w:rPr>
              <w:instrText xml:space="preserve"> PAGEREF _Toc20170573 \h </w:instrText>
            </w:r>
          </w:ins>
          <w:r>
            <w:rPr>
              <w:noProof/>
              <w:webHidden/>
            </w:rPr>
          </w:r>
          <w:r>
            <w:rPr>
              <w:noProof/>
              <w:webHidden/>
            </w:rPr>
            <w:fldChar w:fldCharType="separate"/>
          </w:r>
          <w:ins w:id="285" w:author="BENITO CASADO, ENRIQUE" w:date="2019-09-23T22:34:00Z">
            <w:r>
              <w:rPr>
                <w:noProof/>
                <w:webHidden/>
              </w:rPr>
              <w:t>67</w:t>
            </w:r>
            <w:r>
              <w:rPr>
                <w:noProof/>
                <w:webHidden/>
              </w:rPr>
              <w:fldChar w:fldCharType="end"/>
            </w:r>
            <w:r w:rsidRPr="00485A66">
              <w:rPr>
                <w:rStyle w:val="Hyperlink"/>
                <w:noProof/>
              </w:rPr>
              <w:fldChar w:fldCharType="end"/>
            </w:r>
          </w:ins>
        </w:p>
        <w:p w14:paraId="7E8DA33B" w14:textId="0A7178FC" w:rsidR="00F939E9" w:rsidRDefault="00F939E9">
          <w:pPr>
            <w:pStyle w:val="Verzeichnis2"/>
            <w:tabs>
              <w:tab w:val="left" w:pos="880"/>
              <w:tab w:val="right" w:leader="dot" w:pos="8494"/>
            </w:tabs>
            <w:rPr>
              <w:ins w:id="286" w:author="BENITO CASADO, ENRIQUE" w:date="2019-09-23T22:34:00Z"/>
              <w:rFonts w:asciiTheme="minorHAnsi" w:eastAsiaTheme="minorEastAsia" w:hAnsiTheme="minorHAnsi" w:cstheme="minorBidi"/>
              <w:noProof/>
              <w:lang w:eastAsia="es-ES"/>
            </w:rPr>
          </w:pPr>
          <w:ins w:id="287"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"_Toc20170574"</w:instrText>
            </w:r>
            <w:r w:rsidRPr="00485A66">
              <w:rPr>
                <w:rStyle w:val="Hyperlink"/>
                <w:noProof/>
              </w:rPr>
              <w:instrText xml:space="preserve"> </w:instrText>
            </w:r>
            <w:r w:rsidRPr="00485A66">
              <w:rPr>
                <w:rStyle w:val="Hyperlink"/>
                <w:noProof/>
              </w:rPr>
              <w:fldChar w:fldCharType="separate"/>
            </w:r>
            <w:r w:rsidRPr="00485A66">
              <w:rPr>
                <w:rStyle w:val="Hyperlink"/>
                <w:noProof/>
              </w:rPr>
              <w:t>7.4</w:t>
            </w:r>
            <w:r>
              <w:rPr>
                <w:rFonts w:asciiTheme="minorHAnsi" w:eastAsiaTheme="minorEastAsia" w:hAnsiTheme="minorHAnsi" w:cstheme="minorBidi"/>
                <w:noProof/>
                <w:lang w:eastAsia="es-ES"/>
              </w:rPr>
              <w:tab/>
            </w:r>
            <w:r w:rsidRPr="00485A66">
              <w:rPr>
                <w:rStyle w:val="Hyperlink"/>
                <w:noProof/>
              </w:rPr>
              <w:t>APM</w:t>
            </w:r>
            <w:r>
              <w:rPr>
                <w:noProof/>
                <w:webHidden/>
              </w:rPr>
              <w:tab/>
            </w:r>
            <w:r>
              <w:rPr>
                <w:noProof/>
                <w:webHidden/>
              </w:rPr>
              <w:fldChar w:fldCharType="begin"/>
            </w:r>
            <w:r>
              <w:rPr>
                <w:noProof/>
                <w:webHidden/>
              </w:rPr>
              <w:instrText xml:space="preserve"> PAGEREF _Toc20170574 \h </w:instrText>
            </w:r>
          </w:ins>
          <w:r>
            <w:rPr>
              <w:noProof/>
              <w:webHidden/>
            </w:rPr>
          </w:r>
          <w:r>
            <w:rPr>
              <w:noProof/>
              <w:webHidden/>
            </w:rPr>
            <w:fldChar w:fldCharType="separate"/>
          </w:r>
          <w:ins w:id="288" w:author="BENITO CASADO, ENRIQUE" w:date="2019-09-23T22:34:00Z">
            <w:r>
              <w:rPr>
                <w:noProof/>
                <w:webHidden/>
              </w:rPr>
              <w:t>69</w:t>
            </w:r>
            <w:r>
              <w:rPr>
                <w:noProof/>
                <w:webHidden/>
              </w:rPr>
              <w:fldChar w:fldCharType="end"/>
            </w:r>
            <w:r w:rsidRPr="00485A66">
              <w:rPr>
                <w:rStyle w:val="Hyperlink"/>
                <w:noProof/>
              </w:rPr>
              <w:fldChar w:fldCharType="end"/>
            </w:r>
          </w:ins>
        </w:p>
        <w:p w14:paraId="1ABC07AC" w14:textId="4E714AE3" w:rsidR="00F939E9" w:rsidRDefault="00F939E9">
          <w:pPr>
            <w:pStyle w:val="Verzeichnis1"/>
            <w:tabs>
              <w:tab w:val="left" w:pos="1320"/>
              <w:tab w:val="right" w:leader="dot" w:pos="8494"/>
            </w:tabs>
            <w:rPr>
              <w:ins w:id="289" w:author="BENITO CASADO, ENRIQUE" w:date="2019-09-23T22:34:00Z"/>
              <w:rFonts w:asciiTheme="minorHAnsi" w:eastAsiaTheme="minorEastAsia" w:hAnsiTheme="minorHAnsi" w:cstheme="minorBidi"/>
              <w:noProof/>
              <w:lang w:eastAsia="es-ES"/>
            </w:rPr>
          </w:pPr>
          <w:ins w:id="290"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"_Toc20170575"</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8.</w:t>
            </w:r>
            <w:r>
              <w:rPr>
                <w:rFonts w:asciiTheme="minorHAnsi" w:eastAsiaTheme="minorEastAsia" w:hAnsiTheme="minorHAnsi" w:cstheme="minorBidi"/>
                <w:noProof/>
                <w:lang w:eastAsia="es-ES"/>
              </w:rPr>
              <w:tab/>
            </w:r>
            <w:r w:rsidRPr="00485A66">
              <w:rPr>
                <w:rStyle w:val="Hyperlink"/>
                <w:rFonts w:cstheme="minorHAnsi"/>
                <w:noProof/>
              </w:rPr>
              <w:t>Machine Learning - X-PACK</w:t>
            </w:r>
            <w:r>
              <w:rPr>
                <w:noProof/>
                <w:webHidden/>
              </w:rPr>
              <w:tab/>
            </w:r>
            <w:r>
              <w:rPr>
                <w:noProof/>
                <w:webHidden/>
              </w:rPr>
              <w:fldChar w:fldCharType="begin"/>
            </w:r>
            <w:r>
              <w:rPr>
                <w:noProof/>
                <w:webHidden/>
              </w:rPr>
              <w:instrText xml:space="preserve"> PAGEREF _Toc20170575 \h </w:instrText>
            </w:r>
          </w:ins>
          <w:r>
            <w:rPr>
              <w:noProof/>
              <w:webHidden/>
            </w:rPr>
          </w:r>
          <w:r>
            <w:rPr>
              <w:noProof/>
              <w:webHidden/>
            </w:rPr>
            <w:fldChar w:fldCharType="separate"/>
          </w:r>
          <w:ins w:id="291" w:author="BENITO CASADO, ENRIQUE" w:date="2019-09-23T22:34:00Z">
            <w:r>
              <w:rPr>
                <w:noProof/>
                <w:webHidden/>
              </w:rPr>
              <w:t>70</w:t>
            </w:r>
            <w:r>
              <w:rPr>
                <w:noProof/>
                <w:webHidden/>
              </w:rPr>
              <w:fldChar w:fldCharType="end"/>
            </w:r>
            <w:r w:rsidRPr="00485A66">
              <w:rPr>
                <w:rStyle w:val="Hyperlink"/>
                <w:noProof/>
              </w:rPr>
              <w:fldChar w:fldCharType="end"/>
            </w:r>
          </w:ins>
        </w:p>
        <w:p w14:paraId="3A7F0111" w14:textId="6FCF9443" w:rsidR="00F939E9" w:rsidRDefault="00F939E9">
          <w:pPr>
            <w:pStyle w:val="Verzeichnis2"/>
            <w:tabs>
              <w:tab w:val="left" w:pos="880"/>
              <w:tab w:val="right" w:leader="dot" w:pos="8494"/>
            </w:tabs>
            <w:rPr>
              <w:ins w:id="292" w:author="BENITO CASADO, ENRIQUE" w:date="2019-09-23T22:34:00Z"/>
              <w:rFonts w:asciiTheme="minorHAnsi" w:eastAsiaTheme="minorEastAsia" w:hAnsiTheme="minorHAnsi" w:cstheme="minorBidi"/>
              <w:noProof/>
              <w:lang w:eastAsia="es-ES"/>
            </w:rPr>
          </w:pPr>
          <w:ins w:id="293"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"_Toc20170576"</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8.1</w:t>
            </w:r>
            <w:r>
              <w:rPr>
                <w:rFonts w:asciiTheme="minorHAnsi" w:eastAsiaTheme="minorEastAsia" w:hAnsiTheme="minorHAnsi" w:cstheme="minorBidi"/>
                <w:noProof/>
                <w:lang w:eastAsia="es-ES"/>
              </w:rPr>
              <w:tab/>
            </w:r>
            <w:r w:rsidRPr="00485A66">
              <w:rPr>
                <w:rStyle w:val="Hyperlink"/>
                <w:rFonts w:cstheme="minorHAnsi"/>
                <w:noProof/>
              </w:rPr>
              <w:t>Machine Learning sobre los logs del servidor</w:t>
            </w:r>
            <w:r>
              <w:rPr>
                <w:noProof/>
                <w:webHidden/>
              </w:rPr>
              <w:tab/>
            </w:r>
            <w:r>
              <w:rPr>
                <w:noProof/>
                <w:webHidden/>
              </w:rPr>
              <w:fldChar w:fldCharType="begin"/>
            </w:r>
            <w:r>
              <w:rPr>
                <w:noProof/>
                <w:webHidden/>
              </w:rPr>
              <w:instrText xml:space="preserve"> PAGEREF _Toc20170576 \h </w:instrText>
            </w:r>
          </w:ins>
          <w:r>
            <w:rPr>
              <w:noProof/>
              <w:webHidden/>
            </w:rPr>
          </w:r>
          <w:r>
            <w:rPr>
              <w:noProof/>
              <w:webHidden/>
            </w:rPr>
            <w:fldChar w:fldCharType="separate"/>
          </w:r>
          <w:ins w:id="294" w:author="BENITO CASADO, ENRIQUE" w:date="2019-09-23T22:34:00Z">
            <w:r>
              <w:rPr>
                <w:noProof/>
                <w:webHidden/>
              </w:rPr>
              <w:t>70</w:t>
            </w:r>
            <w:r>
              <w:rPr>
                <w:noProof/>
                <w:webHidden/>
              </w:rPr>
              <w:fldChar w:fldCharType="end"/>
            </w:r>
            <w:r w:rsidRPr="00485A66">
              <w:rPr>
                <w:rStyle w:val="Hyperlink"/>
                <w:noProof/>
              </w:rPr>
              <w:fldChar w:fldCharType="end"/>
            </w:r>
          </w:ins>
        </w:p>
        <w:p w14:paraId="3558A9C4" w14:textId="1BD256B3" w:rsidR="00F939E9" w:rsidRDefault="00F939E9">
          <w:pPr>
            <w:pStyle w:val="Verzeichnis2"/>
            <w:tabs>
              <w:tab w:val="left" w:pos="880"/>
              <w:tab w:val="right" w:leader="dot" w:pos="8494"/>
            </w:tabs>
            <w:rPr>
              <w:ins w:id="295" w:author="BENITO CASADO, ENRIQUE" w:date="2019-09-23T22:34:00Z"/>
              <w:rFonts w:asciiTheme="minorHAnsi" w:eastAsiaTheme="minorEastAsia" w:hAnsiTheme="minorHAnsi" w:cstheme="minorBidi"/>
              <w:noProof/>
              <w:lang w:eastAsia="es-ES"/>
            </w:rPr>
          </w:pPr>
          <w:ins w:id="296"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"_Toc20170577"</w:instrText>
            </w:r>
            <w:r w:rsidRPr="00485A66">
              <w:rPr>
                <w:rStyle w:val="Hyperlink"/>
                <w:noProof/>
              </w:rPr>
              <w:instrText xml:space="preserve"> </w:instrText>
            </w:r>
            <w:r w:rsidRPr="00485A66">
              <w:rPr>
                <w:rStyle w:val="Hyperlink"/>
                <w:noProof/>
              </w:rPr>
              <w:fldChar w:fldCharType="separate"/>
            </w:r>
            <w:r w:rsidRPr="00485A66">
              <w:rPr>
                <w:rStyle w:val="Hyperlink"/>
                <w:noProof/>
              </w:rPr>
              <w:t>8.2</w:t>
            </w:r>
            <w:r>
              <w:rPr>
                <w:rFonts w:asciiTheme="minorHAnsi" w:eastAsiaTheme="minorEastAsia" w:hAnsiTheme="minorHAnsi" w:cstheme="minorBidi"/>
                <w:noProof/>
                <w:lang w:eastAsia="es-ES"/>
              </w:rPr>
              <w:tab/>
            </w:r>
            <w:r w:rsidRPr="00485A66">
              <w:rPr>
                <w:rStyle w:val="Hyperlink"/>
                <w:noProof/>
              </w:rPr>
              <w:t>ML aplicado a actividades de usuario.</w:t>
            </w:r>
            <w:r>
              <w:rPr>
                <w:noProof/>
                <w:webHidden/>
              </w:rPr>
              <w:tab/>
            </w:r>
            <w:r>
              <w:rPr>
                <w:noProof/>
                <w:webHidden/>
              </w:rPr>
              <w:fldChar w:fldCharType="begin"/>
            </w:r>
            <w:r>
              <w:rPr>
                <w:noProof/>
                <w:webHidden/>
              </w:rPr>
              <w:instrText xml:space="preserve"> PAGEREF _Toc20170577 \h </w:instrText>
            </w:r>
          </w:ins>
          <w:r>
            <w:rPr>
              <w:noProof/>
              <w:webHidden/>
            </w:rPr>
          </w:r>
          <w:r>
            <w:rPr>
              <w:noProof/>
              <w:webHidden/>
            </w:rPr>
            <w:fldChar w:fldCharType="separate"/>
          </w:r>
          <w:ins w:id="297" w:author="BENITO CASADO, ENRIQUE" w:date="2019-09-23T22:34:00Z">
            <w:r>
              <w:rPr>
                <w:noProof/>
                <w:webHidden/>
              </w:rPr>
              <w:t>72</w:t>
            </w:r>
            <w:r>
              <w:rPr>
                <w:noProof/>
                <w:webHidden/>
              </w:rPr>
              <w:fldChar w:fldCharType="end"/>
            </w:r>
            <w:r w:rsidRPr="00485A66">
              <w:rPr>
                <w:rStyle w:val="Hyperlink"/>
                <w:noProof/>
              </w:rPr>
              <w:fldChar w:fldCharType="end"/>
            </w:r>
          </w:ins>
        </w:p>
        <w:p w14:paraId="25758DB6" w14:textId="6034A36A" w:rsidR="00F939E9" w:rsidRDefault="00F939E9">
          <w:pPr>
            <w:pStyle w:val="Verzeichnis1"/>
            <w:tabs>
              <w:tab w:val="left" w:pos="1320"/>
              <w:tab w:val="right" w:leader="dot" w:pos="8494"/>
            </w:tabs>
            <w:rPr>
              <w:ins w:id="298" w:author="BENITO CASADO, ENRIQUE" w:date="2019-09-23T22:34:00Z"/>
              <w:rFonts w:asciiTheme="minorHAnsi" w:eastAsiaTheme="minorEastAsia" w:hAnsiTheme="minorHAnsi" w:cstheme="minorBidi"/>
              <w:noProof/>
              <w:lang w:eastAsia="es-ES"/>
            </w:rPr>
          </w:pPr>
          <w:ins w:id="299"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"_Toc20170578"</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rPr>
              <w:t>Capítulo 9.</w:t>
            </w:r>
            <w:r>
              <w:rPr>
                <w:rFonts w:asciiTheme="minorHAnsi" w:eastAsiaTheme="minorEastAsia" w:hAnsiTheme="minorHAnsi" w:cstheme="minorBidi"/>
                <w:noProof/>
                <w:lang w:eastAsia="es-ES"/>
              </w:rPr>
              <w:tab/>
            </w:r>
            <w:r w:rsidRPr="00485A66">
              <w:rPr>
                <w:rStyle w:val="Hyperlink"/>
                <w:rFonts w:cstheme="minorHAnsi"/>
                <w:noProof/>
              </w:rPr>
              <w:t>CONCLUSIONES Y FUTURAS LÍNEAS DE TRABAJO</w:t>
            </w:r>
            <w:r>
              <w:rPr>
                <w:noProof/>
                <w:webHidden/>
              </w:rPr>
              <w:tab/>
            </w:r>
            <w:r>
              <w:rPr>
                <w:noProof/>
                <w:webHidden/>
              </w:rPr>
              <w:fldChar w:fldCharType="begin"/>
            </w:r>
            <w:r>
              <w:rPr>
                <w:noProof/>
                <w:webHidden/>
              </w:rPr>
              <w:instrText xml:space="preserve"> PAGEREF _Toc20170578 \h </w:instrText>
            </w:r>
          </w:ins>
          <w:r>
            <w:rPr>
              <w:noProof/>
              <w:webHidden/>
            </w:rPr>
          </w:r>
          <w:r>
            <w:rPr>
              <w:noProof/>
              <w:webHidden/>
            </w:rPr>
            <w:fldChar w:fldCharType="separate"/>
          </w:r>
          <w:ins w:id="300" w:author="BENITO CASADO, ENRIQUE" w:date="2019-09-23T22:34:00Z">
            <w:r>
              <w:rPr>
                <w:noProof/>
                <w:webHidden/>
              </w:rPr>
              <w:t>73</w:t>
            </w:r>
            <w:r>
              <w:rPr>
                <w:noProof/>
                <w:webHidden/>
              </w:rPr>
              <w:fldChar w:fldCharType="end"/>
            </w:r>
            <w:r w:rsidRPr="00485A66">
              <w:rPr>
                <w:rStyle w:val="Hyperlink"/>
                <w:noProof/>
              </w:rPr>
              <w:fldChar w:fldCharType="end"/>
            </w:r>
          </w:ins>
        </w:p>
        <w:p w14:paraId="29CA39DD" w14:textId="3A0E175F" w:rsidR="00F939E9" w:rsidRDefault="00F939E9">
          <w:pPr>
            <w:pStyle w:val="Verzeichnis1"/>
            <w:tabs>
              <w:tab w:val="left" w:pos="1320"/>
              <w:tab w:val="right" w:leader="dot" w:pos="8494"/>
            </w:tabs>
            <w:rPr>
              <w:ins w:id="301" w:author="BENITO CASADO, ENRIQUE" w:date="2019-09-23T22:34:00Z"/>
              <w:rFonts w:asciiTheme="minorHAnsi" w:eastAsiaTheme="minorEastAsia" w:hAnsiTheme="minorHAnsi" w:cstheme="minorBidi"/>
              <w:noProof/>
              <w:lang w:eastAsia="es-ES"/>
            </w:rPr>
          </w:pPr>
          <w:ins w:id="302"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"_Toc20170579"</w:instrText>
            </w:r>
            <w:r w:rsidRPr="00485A66">
              <w:rPr>
                <w:rStyle w:val="Hyperlink"/>
                <w:noProof/>
              </w:rPr>
              <w:instrText xml:space="preserve"> </w:instrText>
            </w:r>
            <w:r w:rsidRPr="00485A66">
              <w:rPr>
                <w:rStyle w:val="Hyperlink"/>
                <w:noProof/>
              </w:rPr>
              <w:fldChar w:fldCharType="separate"/>
            </w:r>
            <w:r w:rsidRPr="00485A66">
              <w:rPr>
                <w:rStyle w:val="Hyperlink"/>
                <w:noProof/>
              </w:rPr>
              <w:t>Capítulo 10.</w:t>
            </w:r>
            <w:r>
              <w:rPr>
                <w:rFonts w:asciiTheme="minorHAnsi" w:eastAsiaTheme="minorEastAsia" w:hAnsiTheme="minorHAnsi" w:cstheme="minorBidi"/>
                <w:noProof/>
                <w:lang w:eastAsia="es-ES"/>
              </w:rPr>
              <w:tab/>
            </w:r>
            <w:r w:rsidRPr="00485A66">
              <w:rPr>
                <w:rStyle w:val="Hyperlink"/>
                <w:noProof/>
              </w:rPr>
              <w:t>Referencias</w:t>
            </w:r>
            <w:r>
              <w:rPr>
                <w:noProof/>
                <w:webHidden/>
              </w:rPr>
              <w:tab/>
            </w:r>
            <w:r>
              <w:rPr>
                <w:noProof/>
                <w:webHidden/>
              </w:rPr>
              <w:fldChar w:fldCharType="begin"/>
            </w:r>
            <w:r>
              <w:rPr>
                <w:noProof/>
                <w:webHidden/>
              </w:rPr>
              <w:instrText xml:space="preserve"> PAGEREF _Toc20170579 \h </w:instrText>
            </w:r>
          </w:ins>
          <w:r>
            <w:rPr>
              <w:noProof/>
              <w:webHidden/>
            </w:rPr>
          </w:r>
          <w:r>
            <w:rPr>
              <w:noProof/>
              <w:webHidden/>
            </w:rPr>
            <w:fldChar w:fldCharType="separate"/>
          </w:r>
          <w:ins w:id="303" w:author="BENITO CASADO, ENRIQUE" w:date="2019-09-23T22:34:00Z">
            <w:r>
              <w:rPr>
                <w:noProof/>
                <w:webHidden/>
              </w:rPr>
              <w:t>74</w:t>
            </w:r>
            <w:r>
              <w:rPr>
                <w:noProof/>
                <w:webHidden/>
              </w:rPr>
              <w:fldChar w:fldCharType="end"/>
            </w:r>
            <w:r w:rsidRPr="00485A66">
              <w:rPr>
                <w:rStyle w:val="Hyperlink"/>
                <w:noProof/>
              </w:rPr>
              <w:fldChar w:fldCharType="end"/>
            </w:r>
          </w:ins>
        </w:p>
        <w:p w14:paraId="4E1A9658" w14:textId="3C5D6070" w:rsidR="00F939E9" w:rsidRDefault="00F939E9">
          <w:pPr>
            <w:pStyle w:val="Verzeichnis1"/>
            <w:tabs>
              <w:tab w:val="right" w:leader="dot" w:pos="8494"/>
            </w:tabs>
            <w:rPr>
              <w:ins w:id="304" w:author="BENITO CASADO, ENRIQUE" w:date="2019-09-23T22:34:00Z"/>
              <w:rFonts w:asciiTheme="minorHAnsi" w:eastAsiaTheme="minorEastAsia" w:hAnsiTheme="minorHAnsi" w:cstheme="minorBidi"/>
              <w:noProof/>
              <w:lang w:eastAsia="es-ES"/>
            </w:rPr>
          </w:pPr>
          <w:ins w:id="305" w:author="BENITO CASADO, ENRIQUE" w:date="2019-09-23T22:34:00Z">
            <w:r w:rsidRPr="00485A66">
              <w:rPr>
                <w:rStyle w:val="Hyperlink"/>
                <w:noProof/>
              </w:rPr>
              <w:fldChar w:fldCharType="begin"/>
            </w:r>
            <w:r w:rsidRPr="00485A66">
              <w:rPr>
                <w:rStyle w:val="Hyperlink"/>
                <w:noProof/>
              </w:rPr>
              <w:instrText xml:space="preserve"> </w:instrText>
            </w:r>
            <w:r>
              <w:rPr>
                <w:noProof/>
              </w:rPr>
              <w:instrText>HYPERLINK \l "_Toc20170580"</w:instrText>
            </w:r>
            <w:r w:rsidRPr="00485A66">
              <w:rPr>
                <w:rStyle w:val="Hyperlink"/>
                <w:noProof/>
              </w:rPr>
              <w:instrText xml:space="preserve"> </w:instrText>
            </w:r>
            <w:r w:rsidRPr="00485A66">
              <w:rPr>
                <w:rStyle w:val="Hyperlink"/>
                <w:noProof/>
              </w:rPr>
              <w:fldChar w:fldCharType="separate"/>
            </w:r>
            <w:r w:rsidRPr="00485A66">
              <w:rPr>
                <w:rStyle w:val="Hyperlink"/>
                <w:rFonts w:cstheme="minorHAnsi"/>
                <w:noProof/>
                <w:lang w:val="en-US"/>
              </w:rPr>
              <w:t>BIBLIOGRAFÍA</w:t>
            </w:r>
            <w:r>
              <w:rPr>
                <w:noProof/>
                <w:webHidden/>
              </w:rPr>
              <w:tab/>
            </w:r>
            <w:r>
              <w:rPr>
                <w:noProof/>
                <w:webHidden/>
              </w:rPr>
              <w:fldChar w:fldCharType="begin"/>
            </w:r>
            <w:r>
              <w:rPr>
                <w:noProof/>
                <w:webHidden/>
              </w:rPr>
              <w:instrText xml:space="preserve"> PAGEREF _Toc20170580 \h </w:instrText>
            </w:r>
          </w:ins>
          <w:r>
            <w:rPr>
              <w:noProof/>
              <w:webHidden/>
            </w:rPr>
          </w:r>
          <w:r>
            <w:rPr>
              <w:noProof/>
              <w:webHidden/>
            </w:rPr>
            <w:fldChar w:fldCharType="separate"/>
          </w:r>
          <w:ins w:id="306" w:author="BENITO CASADO, ENRIQUE" w:date="2019-09-23T22:34:00Z">
            <w:r>
              <w:rPr>
                <w:noProof/>
                <w:webHidden/>
              </w:rPr>
              <w:t>75</w:t>
            </w:r>
            <w:r>
              <w:rPr>
                <w:noProof/>
                <w:webHidden/>
              </w:rPr>
              <w:fldChar w:fldCharType="end"/>
            </w:r>
            <w:r w:rsidRPr="00485A66">
              <w:rPr>
                <w:rStyle w:val="Hyperlink"/>
                <w:noProof/>
              </w:rPr>
              <w:fldChar w:fldCharType="end"/>
            </w:r>
          </w:ins>
        </w:p>
        <w:p w14:paraId="26ECC273" w14:textId="0739641D" w:rsidR="00953C42" w:rsidDel="00F939E9" w:rsidRDefault="00953C42">
          <w:pPr>
            <w:pStyle w:val="Verzeichnis1"/>
            <w:tabs>
              <w:tab w:val="right" w:leader="dot" w:pos="8494"/>
            </w:tabs>
            <w:rPr>
              <w:ins w:id="307" w:author="Jesús Carretero" w:date="2019-09-23T21:44:00Z"/>
              <w:del w:id="308" w:author="BENITO CASADO, ENRIQUE" w:date="2019-09-23T22:34:00Z"/>
              <w:rFonts w:asciiTheme="minorHAnsi" w:eastAsiaTheme="minorEastAsia" w:hAnsiTheme="minorHAnsi" w:cstheme="minorBidi"/>
              <w:noProof/>
              <w:sz w:val="24"/>
              <w:szCs w:val="24"/>
              <w:lang w:eastAsia="es-ES_tradnl"/>
            </w:rPr>
          </w:pPr>
          <w:ins w:id="309" w:author="Jesús Carretero" w:date="2019-09-23T21:44:00Z">
            <w:del w:id="310" w:author="BENITO CASADO, ENRIQUE" w:date="2019-09-23T22:34:00Z">
              <w:r w:rsidRPr="00F939E9" w:rsidDel="00F939E9">
                <w:rPr>
                  <w:rStyle w:val="Hyperlink"/>
                  <w:rFonts w:cstheme="minorHAnsi"/>
                  <w:noProof/>
                </w:rPr>
                <w:delText>RESUMEN</w:delText>
              </w:r>
              <w:r w:rsidDel="00F939E9">
                <w:rPr>
                  <w:noProof/>
                  <w:webHidden/>
                </w:rPr>
                <w:tab/>
                <w:delText>3</w:delText>
              </w:r>
            </w:del>
          </w:ins>
        </w:p>
        <w:p w14:paraId="63EC77A3" w14:textId="6A264AE2" w:rsidR="00953C42" w:rsidDel="00F939E9" w:rsidRDefault="00953C42">
          <w:pPr>
            <w:pStyle w:val="Verzeichnis1"/>
            <w:tabs>
              <w:tab w:val="right" w:leader="dot" w:pos="8494"/>
            </w:tabs>
            <w:rPr>
              <w:ins w:id="311" w:author="Jesús Carretero" w:date="2019-09-23T21:44:00Z"/>
              <w:del w:id="312" w:author="BENITO CASADO, ENRIQUE" w:date="2019-09-23T22:34:00Z"/>
              <w:rFonts w:asciiTheme="minorHAnsi" w:eastAsiaTheme="minorEastAsia" w:hAnsiTheme="minorHAnsi" w:cstheme="minorBidi"/>
              <w:noProof/>
              <w:sz w:val="24"/>
              <w:szCs w:val="24"/>
              <w:lang w:eastAsia="es-ES_tradnl"/>
            </w:rPr>
          </w:pPr>
          <w:ins w:id="313" w:author="Jesús Carretero" w:date="2019-09-23T21:44:00Z">
            <w:del w:id="314" w:author="BENITO CASADO, ENRIQUE" w:date="2019-09-23T22:34:00Z">
              <w:r w:rsidRPr="00F939E9" w:rsidDel="00F939E9">
                <w:rPr>
                  <w:rStyle w:val="Hyperlink"/>
                  <w:rFonts w:cstheme="minorHAnsi"/>
                  <w:noProof/>
                  <w:lang w:val="en-US"/>
                </w:rPr>
                <w:delText>ABSTRACT</w:delText>
              </w:r>
              <w:r w:rsidDel="00F939E9">
                <w:rPr>
                  <w:noProof/>
                  <w:webHidden/>
                </w:rPr>
                <w:tab/>
                <w:delText>3</w:delText>
              </w:r>
            </w:del>
          </w:ins>
        </w:p>
        <w:p w14:paraId="01B69B75" w14:textId="6BE1DEF9" w:rsidR="00953C42" w:rsidDel="00F939E9" w:rsidRDefault="00953C42">
          <w:pPr>
            <w:pStyle w:val="Verzeichnis1"/>
            <w:tabs>
              <w:tab w:val="left" w:pos="1320"/>
              <w:tab w:val="right" w:leader="dot" w:pos="8494"/>
            </w:tabs>
            <w:rPr>
              <w:ins w:id="315" w:author="Jesús Carretero" w:date="2019-09-23T21:44:00Z"/>
              <w:del w:id="316" w:author="BENITO CASADO, ENRIQUE" w:date="2019-09-23T22:34:00Z"/>
              <w:rFonts w:asciiTheme="minorHAnsi" w:eastAsiaTheme="minorEastAsia" w:hAnsiTheme="minorHAnsi" w:cstheme="minorBidi"/>
              <w:noProof/>
              <w:sz w:val="24"/>
              <w:szCs w:val="24"/>
              <w:lang w:eastAsia="es-ES_tradnl"/>
            </w:rPr>
          </w:pPr>
          <w:ins w:id="317" w:author="Jesús Carretero" w:date="2019-09-23T21:44:00Z">
            <w:del w:id="318" w:author="BENITO CASADO, ENRIQUE" w:date="2019-09-23T22:34:00Z">
              <w:r w:rsidRPr="00F939E9" w:rsidDel="00F939E9">
                <w:rPr>
                  <w:rStyle w:val="Hyperlink"/>
                  <w:rFonts w:cstheme="minorHAnsi"/>
                  <w:noProof/>
                </w:rPr>
                <w:delText>Capítulo 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10</w:delText>
              </w:r>
            </w:del>
          </w:ins>
        </w:p>
        <w:p w14:paraId="557698EA" w14:textId="20F01ED5" w:rsidR="00953C42" w:rsidDel="00F939E9" w:rsidRDefault="00953C42">
          <w:pPr>
            <w:pStyle w:val="Verzeichnis2"/>
            <w:tabs>
              <w:tab w:val="left" w:pos="880"/>
              <w:tab w:val="right" w:leader="dot" w:pos="8494"/>
            </w:tabs>
            <w:rPr>
              <w:ins w:id="319" w:author="Jesús Carretero" w:date="2019-09-23T21:44:00Z"/>
              <w:del w:id="320" w:author="BENITO CASADO, ENRIQUE" w:date="2019-09-23T22:34:00Z"/>
              <w:rFonts w:asciiTheme="minorHAnsi" w:eastAsiaTheme="minorEastAsia" w:hAnsiTheme="minorHAnsi" w:cstheme="minorBidi"/>
              <w:noProof/>
              <w:sz w:val="24"/>
              <w:szCs w:val="24"/>
              <w:lang w:eastAsia="es-ES_tradnl"/>
            </w:rPr>
          </w:pPr>
          <w:ins w:id="321" w:author="Jesús Carretero" w:date="2019-09-23T21:44:00Z">
            <w:del w:id="322" w:author="BENITO CASADO, ENRIQUE" w:date="2019-09-23T22:34:00Z">
              <w:r w:rsidRPr="00F939E9" w:rsidDel="00F939E9">
                <w:rPr>
                  <w:rStyle w:val="Hyperlink"/>
                  <w:rFonts w:cstheme="minorHAnsi"/>
                  <w:noProof/>
                </w:rPr>
                <w:delText>1.1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Planteamiento del problema</w:delText>
              </w:r>
              <w:r w:rsidDel="00F939E9">
                <w:rPr>
                  <w:noProof/>
                  <w:webHidden/>
                </w:rPr>
                <w:tab/>
                <w:delText>10</w:delText>
              </w:r>
            </w:del>
          </w:ins>
        </w:p>
        <w:p w14:paraId="41D538CE" w14:textId="336D9C1D" w:rsidR="00953C42" w:rsidDel="00F939E9" w:rsidRDefault="00953C42">
          <w:pPr>
            <w:pStyle w:val="Verzeichnis2"/>
            <w:tabs>
              <w:tab w:val="left" w:pos="880"/>
              <w:tab w:val="right" w:leader="dot" w:pos="8494"/>
            </w:tabs>
            <w:rPr>
              <w:ins w:id="323" w:author="Jesús Carretero" w:date="2019-09-23T21:44:00Z"/>
              <w:del w:id="324" w:author="BENITO CASADO, ENRIQUE" w:date="2019-09-23T22:34:00Z"/>
              <w:rFonts w:asciiTheme="minorHAnsi" w:eastAsiaTheme="minorEastAsia" w:hAnsiTheme="minorHAnsi" w:cstheme="minorBidi"/>
              <w:noProof/>
              <w:sz w:val="24"/>
              <w:szCs w:val="24"/>
              <w:lang w:eastAsia="es-ES_tradnl"/>
            </w:rPr>
          </w:pPr>
          <w:ins w:id="325" w:author="Jesús Carretero" w:date="2019-09-23T21:44:00Z">
            <w:del w:id="326" w:author="BENITO CASADO, ENRIQUE" w:date="2019-09-23T22:34:00Z">
              <w:r w:rsidRPr="00F939E9" w:rsidDel="00F939E9">
                <w:rPr>
                  <w:rStyle w:val="Hyperlink"/>
                  <w:rFonts w:cstheme="minorHAnsi"/>
                  <w:noProof/>
                </w:rPr>
                <w:delText>1.2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Objetivos del proyecto</w:delText>
              </w:r>
              <w:r w:rsidDel="00F939E9">
                <w:rPr>
                  <w:noProof/>
                  <w:webHidden/>
                </w:rPr>
                <w:tab/>
                <w:delText>11</w:delText>
              </w:r>
            </w:del>
          </w:ins>
        </w:p>
        <w:p w14:paraId="2BF1019E" w14:textId="208E6B02" w:rsidR="00953C42" w:rsidDel="00F939E9" w:rsidRDefault="00953C42">
          <w:pPr>
            <w:pStyle w:val="Verzeichnis2"/>
            <w:tabs>
              <w:tab w:val="left" w:pos="880"/>
              <w:tab w:val="right" w:leader="dot" w:pos="8494"/>
            </w:tabs>
            <w:rPr>
              <w:ins w:id="327" w:author="Jesús Carretero" w:date="2019-09-23T21:44:00Z"/>
              <w:del w:id="328" w:author="BENITO CASADO, ENRIQUE" w:date="2019-09-23T22:34:00Z"/>
              <w:rFonts w:asciiTheme="minorHAnsi" w:eastAsiaTheme="minorEastAsia" w:hAnsiTheme="minorHAnsi" w:cstheme="minorBidi"/>
              <w:noProof/>
              <w:sz w:val="24"/>
              <w:szCs w:val="24"/>
              <w:lang w:eastAsia="es-ES_tradnl"/>
            </w:rPr>
          </w:pPr>
          <w:ins w:id="329" w:author="Jesús Carretero" w:date="2019-09-23T21:44:00Z">
            <w:del w:id="330" w:author="BENITO CASADO, ENRIQUE" w:date="2019-09-23T22:34:00Z">
              <w:r w:rsidRPr="00F939E9" w:rsidDel="00F939E9">
                <w:rPr>
                  <w:rStyle w:val="Hyperlink"/>
                  <w:rFonts w:cstheme="minorHAnsi"/>
                  <w:noProof/>
                </w:rPr>
                <w:delText>1.3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Plan de trabajo y descripción técnica</w:delText>
              </w:r>
              <w:r w:rsidDel="00F939E9">
                <w:rPr>
                  <w:noProof/>
                  <w:webHidden/>
                </w:rPr>
                <w:tab/>
                <w:delText>11</w:delText>
              </w:r>
            </w:del>
          </w:ins>
        </w:p>
        <w:p w14:paraId="57D7C883" w14:textId="4436F64F" w:rsidR="00953C42" w:rsidDel="00F939E9" w:rsidRDefault="00953C42">
          <w:pPr>
            <w:pStyle w:val="Verzeichnis1"/>
            <w:tabs>
              <w:tab w:val="left" w:pos="1320"/>
              <w:tab w:val="right" w:leader="dot" w:pos="8494"/>
            </w:tabs>
            <w:rPr>
              <w:ins w:id="331" w:author="Jesús Carretero" w:date="2019-09-23T21:44:00Z"/>
              <w:del w:id="332" w:author="BENITO CASADO, ENRIQUE" w:date="2019-09-23T22:34:00Z"/>
              <w:rFonts w:asciiTheme="minorHAnsi" w:eastAsiaTheme="minorEastAsia" w:hAnsiTheme="minorHAnsi" w:cstheme="minorBidi"/>
              <w:noProof/>
              <w:sz w:val="24"/>
              <w:szCs w:val="24"/>
              <w:lang w:eastAsia="es-ES_tradnl"/>
            </w:rPr>
          </w:pPr>
          <w:ins w:id="333" w:author="Jesús Carretero" w:date="2019-09-23T21:44:00Z">
            <w:del w:id="334" w:author="BENITO CASADO, ENRIQUE" w:date="2019-09-23T22:34:00Z">
              <w:r w:rsidRPr="00F939E9" w:rsidDel="00F939E9">
                <w:rPr>
                  <w:rStyle w:val="Hyperlink"/>
                  <w:rFonts w:cstheme="minorHAnsi"/>
                  <w:noProof/>
                </w:rPr>
                <w:delText>Capítulo 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IDEA DE NEGOCIO, INVERSION CON BIG DATA y MACHINE LEARNING</w:delText>
              </w:r>
              <w:r w:rsidDel="00F939E9">
                <w:rPr>
                  <w:noProof/>
                  <w:webHidden/>
                </w:rPr>
                <w:tab/>
                <w:delText>15</w:delText>
              </w:r>
            </w:del>
          </w:ins>
        </w:p>
        <w:p w14:paraId="0C3439B0" w14:textId="0954DD76" w:rsidR="00953C42" w:rsidDel="00F939E9" w:rsidRDefault="00953C42">
          <w:pPr>
            <w:pStyle w:val="Verzeichnis2"/>
            <w:tabs>
              <w:tab w:val="left" w:pos="880"/>
              <w:tab w:val="right" w:leader="dot" w:pos="8494"/>
            </w:tabs>
            <w:rPr>
              <w:ins w:id="335" w:author="Jesús Carretero" w:date="2019-09-23T21:44:00Z"/>
              <w:del w:id="336" w:author="BENITO CASADO, ENRIQUE" w:date="2019-09-23T22:34:00Z"/>
              <w:rFonts w:asciiTheme="minorHAnsi" w:eastAsiaTheme="minorEastAsia" w:hAnsiTheme="minorHAnsi" w:cstheme="minorBidi"/>
              <w:noProof/>
              <w:sz w:val="24"/>
              <w:szCs w:val="24"/>
              <w:lang w:eastAsia="es-ES_tradnl"/>
            </w:rPr>
          </w:pPr>
          <w:ins w:id="337" w:author="Jesús Carretero" w:date="2019-09-23T21:44:00Z">
            <w:del w:id="338" w:author="BENITO CASADO, ENRIQUE" w:date="2019-09-23T22:34:00Z">
              <w:r w:rsidRPr="00F939E9" w:rsidDel="00F939E9">
                <w:rPr>
                  <w:rStyle w:val="Hyperlink"/>
                  <w:rFonts w:cstheme="minorHAnsi"/>
                  <w:noProof/>
                </w:rPr>
                <w:delText>2.1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15</w:delText>
              </w:r>
            </w:del>
          </w:ins>
        </w:p>
        <w:p w14:paraId="4A95BE39" w14:textId="0A1E6F30" w:rsidR="00953C42" w:rsidDel="00F939E9" w:rsidRDefault="00953C42">
          <w:pPr>
            <w:pStyle w:val="Verzeichnis2"/>
            <w:tabs>
              <w:tab w:val="left" w:pos="880"/>
              <w:tab w:val="right" w:leader="dot" w:pos="8494"/>
            </w:tabs>
            <w:rPr>
              <w:ins w:id="339" w:author="Jesús Carretero" w:date="2019-09-23T21:44:00Z"/>
              <w:del w:id="340" w:author="BENITO CASADO, ENRIQUE" w:date="2019-09-23T22:34:00Z"/>
              <w:rFonts w:asciiTheme="minorHAnsi" w:eastAsiaTheme="minorEastAsia" w:hAnsiTheme="minorHAnsi" w:cstheme="minorBidi"/>
              <w:noProof/>
              <w:sz w:val="24"/>
              <w:szCs w:val="24"/>
              <w:lang w:eastAsia="es-ES_tradnl"/>
            </w:rPr>
          </w:pPr>
          <w:ins w:id="341" w:author="Jesús Carretero" w:date="2019-09-23T21:44:00Z">
            <w:del w:id="342" w:author="BENITO CASADO, ENRIQUE" w:date="2019-09-23T22:34:00Z">
              <w:r w:rsidRPr="00F939E9" w:rsidDel="00F939E9">
                <w:rPr>
                  <w:rStyle w:val="Hyperlink"/>
                  <w:rFonts w:cstheme="minorHAnsi"/>
                  <w:noProof/>
                </w:rPr>
                <w:delText>2.2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Planteamiento del problema</w:delText>
              </w:r>
              <w:r w:rsidDel="00F939E9">
                <w:rPr>
                  <w:noProof/>
                  <w:webHidden/>
                </w:rPr>
                <w:tab/>
                <w:delText>15</w:delText>
              </w:r>
            </w:del>
          </w:ins>
        </w:p>
        <w:p w14:paraId="6DAF6DC4" w14:textId="24EAF214" w:rsidR="00953C42" w:rsidDel="00F939E9" w:rsidRDefault="00953C42">
          <w:pPr>
            <w:pStyle w:val="Verzeichnis2"/>
            <w:tabs>
              <w:tab w:val="left" w:pos="880"/>
              <w:tab w:val="right" w:leader="dot" w:pos="8494"/>
            </w:tabs>
            <w:rPr>
              <w:ins w:id="343" w:author="Jesús Carretero" w:date="2019-09-23T21:44:00Z"/>
              <w:del w:id="344" w:author="BENITO CASADO, ENRIQUE" w:date="2019-09-23T22:34:00Z"/>
              <w:rFonts w:asciiTheme="minorHAnsi" w:eastAsiaTheme="minorEastAsia" w:hAnsiTheme="minorHAnsi" w:cstheme="minorBidi"/>
              <w:noProof/>
              <w:sz w:val="24"/>
              <w:szCs w:val="24"/>
              <w:lang w:eastAsia="es-ES_tradnl"/>
            </w:rPr>
          </w:pPr>
          <w:ins w:id="345" w:author="Jesús Carretero" w:date="2019-09-23T21:44:00Z">
            <w:del w:id="346" w:author="BENITO CASADO, ENRIQUE" w:date="2019-09-23T22:34:00Z">
              <w:r w:rsidRPr="00F939E9" w:rsidDel="00F939E9">
                <w:rPr>
                  <w:rStyle w:val="Hyperlink"/>
                  <w:rFonts w:cstheme="minorHAnsi"/>
                  <w:noProof/>
                </w:rPr>
                <w:delText>2.3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Modelo de negocio</w:delText>
              </w:r>
              <w:r w:rsidDel="00F939E9">
                <w:rPr>
                  <w:noProof/>
                  <w:webHidden/>
                </w:rPr>
                <w:tab/>
                <w:delText>17</w:delText>
              </w:r>
            </w:del>
          </w:ins>
        </w:p>
        <w:p w14:paraId="7E12E8F7" w14:textId="46B5FAC0" w:rsidR="00953C42" w:rsidDel="00F939E9" w:rsidRDefault="00953C42">
          <w:pPr>
            <w:pStyle w:val="Verzeichnis1"/>
            <w:tabs>
              <w:tab w:val="left" w:pos="1320"/>
              <w:tab w:val="right" w:leader="dot" w:pos="8494"/>
            </w:tabs>
            <w:rPr>
              <w:ins w:id="347" w:author="Jesús Carretero" w:date="2019-09-23T21:44:00Z"/>
              <w:del w:id="348" w:author="BENITO CASADO, ENRIQUE" w:date="2019-09-23T22:34:00Z"/>
              <w:rFonts w:asciiTheme="minorHAnsi" w:eastAsiaTheme="minorEastAsia" w:hAnsiTheme="minorHAnsi" w:cstheme="minorBidi"/>
              <w:noProof/>
              <w:sz w:val="24"/>
              <w:szCs w:val="24"/>
              <w:lang w:eastAsia="es-ES_tradnl"/>
            </w:rPr>
          </w:pPr>
          <w:ins w:id="349" w:author="Jesús Carretero" w:date="2019-09-23T21:44:00Z">
            <w:del w:id="350" w:author="BENITO CASADO, ENRIQUE" w:date="2019-09-23T22:34:00Z">
              <w:r w:rsidRPr="00F939E9" w:rsidDel="00F939E9">
                <w:rPr>
                  <w:rStyle w:val="Hyperlink"/>
                  <w:rFonts w:cstheme="minorHAnsi"/>
                  <w:noProof/>
                </w:rPr>
                <w:delText>Capítulo 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CAPTURA DE DATOS, WEB-CRAWLER</w:delText>
              </w:r>
              <w:r w:rsidDel="00F939E9">
                <w:rPr>
                  <w:noProof/>
                  <w:webHidden/>
                </w:rPr>
                <w:tab/>
                <w:delText>19</w:delText>
              </w:r>
            </w:del>
          </w:ins>
        </w:p>
        <w:p w14:paraId="36805A2C" w14:textId="022454AB" w:rsidR="00953C42" w:rsidDel="00F939E9" w:rsidRDefault="00953C42">
          <w:pPr>
            <w:pStyle w:val="Verzeichnis2"/>
            <w:tabs>
              <w:tab w:val="left" w:pos="880"/>
              <w:tab w:val="right" w:leader="dot" w:pos="8494"/>
            </w:tabs>
            <w:rPr>
              <w:ins w:id="351" w:author="Jesús Carretero" w:date="2019-09-23T21:44:00Z"/>
              <w:del w:id="352" w:author="BENITO CASADO, ENRIQUE" w:date="2019-09-23T22:34:00Z"/>
              <w:rFonts w:asciiTheme="minorHAnsi" w:eastAsiaTheme="minorEastAsia" w:hAnsiTheme="minorHAnsi" w:cstheme="minorBidi"/>
              <w:noProof/>
              <w:sz w:val="24"/>
              <w:szCs w:val="24"/>
              <w:lang w:eastAsia="es-ES_tradnl"/>
            </w:rPr>
          </w:pPr>
          <w:ins w:id="353" w:author="Jesús Carretero" w:date="2019-09-23T21:44:00Z">
            <w:del w:id="354" w:author="BENITO CASADO, ENRIQUE" w:date="2019-09-23T22:34:00Z">
              <w:r w:rsidRPr="00F939E9" w:rsidDel="00F939E9">
                <w:rPr>
                  <w:rStyle w:val="Hyperlink"/>
                  <w:rFonts w:cstheme="minorHAnsi"/>
                  <w:noProof/>
                </w:rPr>
                <w:delText>3.1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 a Web-Crawler</w:delText>
              </w:r>
              <w:r w:rsidDel="00F939E9">
                <w:rPr>
                  <w:noProof/>
                  <w:webHidden/>
                </w:rPr>
                <w:tab/>
                <w:delText>19</w:delText>
              </w:r>
            </w:del>
          </w:ins>
        </w:p>
        <w:p w14:paraId="751008FF" w14:textId="2F953E02" w:rsidR="00953C42" w:rsidDel="00F939E9" w:rsidRDefault="00953C42">
          <w:pPr>
            <w:pStyle w:val="Verzeichnis3"/>
            <w:tabs>
              <w:tab w:val="left" w:pos="1320"/>
              <w:tab w:val="right" w:leader="dot" w:pos="8494"/>
            </w:tabs>
            <w:rPr>
              <w:ins w:id="355" w:author="Jesús Carretero" w:date="2019-09-23T21:44:00Z"/>
              <w:del w:id="356" w:author="BENITO CASADO, ENRIQUE" w:date="2019-09-23T22:34:00Z"/>
              <w:rFonts w:asciiTheme="minorHAnsi" w:eastAsiaTheme="minorEastAsia" w:hAnsiTheme="minorHAnsi" w:cstheme="minorBidi"/>
              <w:noProof/>
              <w:sz w:val="24"/>
              <w:szCs w:val="24"/>
              <w:lang w:eastAsia="es-ES_tradnl"/>
            </w:rPr>
          </w:pPr>
          <w:ins w:id="357" w:author="Jesús Carretero" w:date="2019-09-23T21:44:00Z">
            <w:del w:id="358" w:author="BENITO CASADO, ENRIQUE" w:date="2019-09-23T22:34:00Z">
              <w:r w:rsidRPr="00F939E9" w:rsidDel="00F939E9">
                <w:rPr>
                  <w:rStyle w:val="Hyperlink"/>
                  <w:rFonts w:cstheme="minorHAnsi"/>
                  <w:noProof/>
                  <w:lang w:eastAsia="es-ES"/>
                </w:rPr>
                <w:delText>3.1.1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eastAsia="es-ES"/>
                </w:rPr>
                <w:delText>Scrapy</w:delText>
              </w:r>
              <w:r w:rsidDel="00F939E9">
                <w:rPr>
                  <w:noProof/>
                  <w:webHidden/>
                </w:rPr>
                <w:tab/>
                <w:delText>19</w:delText>
              </w:r>
            </w:del>
          </w:ins>
        </w:p>
        <w:p w14:paraId="033615A0" w14:textId="26761234" w:rsidR="00953C42" w:rsidDel="00F939E9" w:rsidRDefault="00953C42">
          <w:pPr>
            <w:pStyle w:val="Verzeichnis2"/>
            <w:tabs>
              <w:tab w:val="left" w:pos="880"/>
              <w:tab w:val="right" w:leader="dot" w:pos="8494"/>
            </w:tabs>
            <w:rPr>
              <w:ins w:id="359" w:author="Jesús Carretero" w:date="2019-09-23T21:44:00Z"/>
              <w:del w:id="360" w:author="BENITO CASADO, ENRIQUE" w:date="2019-09-23T22:34:00Z"/>
              <w:rFonts w:asciiTheme="minorHAnsi" w:eastAsiaTheme="minorEastAsia" w:hAnsiTheme="minorHAnsi" w:cstheme="minorBidi"/>
              <w:noProof/>
              <w:sz w:val="24"/>
              <w:szCs w:val="24"/>
              <w:lang w:eastAsia="es-ES_tradnl"/>
            </w:rPr>
          </w:pPr>
          <w:ins w:id="361" w:author="Jesús Carretero" w:date="2019-09-23T21:44:00Z">
            <w:del w:id="362" w:author="BENITO CASADO, ENRIQUE" w:date="2019-09-23T22:34:00Z">
              <w:r w:rsidRPr="00F939E9" w:rsidDel="00F939E9">
                <w:rPr>
                  <w:rStyle w:val="Hyperlink"/>
                  <w:rFonts w:cstheme="minorHAnsi"/>
                  <w:noProof/>
                </w:rPr>
                <w:delText>3.2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Selectores XPath</w:delText>
              </w:r>
              <w:r w:rsidDel="00F939E9">
                <w:rPr>
                  <w:noProof/>
                  <w:webHidden/>
                </w:rPr>
                <w:tab/>
                <w:delText>20</w:delText>
              </w:r>
            </w:del>
          </w:ins>
        </w:p>
        <w:p w14:paraId="4CE85FAF" w14:textId="4EBCED14" w:rsidR="00953C42" w:rsidDel="00F939E9" w:rsidRDefault="00953C42">
          <w:pPr>
            <w:pStyle w:val="Verzeichnis3"/>
            <w:tabs>
              <w:tab w:val="left" w:pos="1320"/>
              <w:tab w:val="right" w:leader="dot" w:pos="8494"/>
            </w:tabs>
            <w:rPr>
              <w:ins w:id="363" w:author="Jesús Carretero" w:date="2019-09-23T21:44:00Z"/>
              <w:del w:id="364" w:author="BENITO CASADO, ENRIQUE" w:date="2019-09-23T22:34:00Z"/>
              <w:rFonts w:asciiTheme="minorHAnsi" w:eastAsiaTheme="minorEastAsia" w:hAnsiTheme="minorHAnsi" w:cstheme="minorBidi"/>
              <w:noProof/>
              <w:sz w:val="24"/>
              <w:szCs w:val="24"/>
              <w:lang w:eastAsia="es-ES_tradnl"/>
            </w:rPr>
          </w:pPr>
          <w:ins w:id="365" w:author="Jesús Carretero" w:date="2019-09-23T21:44:00Z">
            <w:del w:id="366" w:author="BENITO CASADO, ENRIQUE" w:date="2019-09-23T22:34:00Z">
              <w:r w:rsidRPr="00F939E9" w:rsidDel="00F939E9">
                <w:rPr>
                  <w:rStyle w:val="Hyperlink"/>
                  <w:rFonts w:cstheme="minorHAnsi"/>
                  <w:noProof/>
                </w:rPr>
                <w:delText>3.2.1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20</w:delText>
              </w:r>
            </w:del>
          </w:ins>
        </w:p>
        <w:p w14:paraId="09AB9E23" w14:textId="6056CDF4" w:rsidR="00953C42" w:rsidDel="00F939E9" w:rsidRDefault="00953C42">
          <w:pPr>
            <w:pStyle w:val="Verzeichnis3"/>
            <w:tabs>
              <w:tab w:val="left" w:pos="1320"/>
              <w:tab w:val="right" w:leader="dot" w:pos="8494"/>
            </w:tabs>
            <w:rPr>
              <w:ins w:id="367" w:author="Jesús Carretero" w:date="2019-09-23T21:44:00Z"/>
              <w:del w:id="368" w:author="BENITO CASADO, ENRIQUE" w:date="2019-09-23T22:34:00Z"/>
              <w:rFonts w:asciiTheme="minorHAnsi" w:eastAsiaTheme="minorEastAsia" w:hAnsiTheme="minorHAnsi" w:cstheme="minorBidi"/>
              <w:noProof/>
              <w:sz w:val="24"/>
              <w:szCs w:val="24"/>
              <w:lang w:eastAsia="es-ES_tradnl"/>
            </w:rPr>
          </w:pPr>
          <w:ins w:id="369" w:author="Jesús Carretero" w:date="2019-09-23T21:44:00Z">
            <w:del w:id="370" w:author="BENITO CASADO, ENRIQUE" w:date="2019-09-23T22:34:00Z">
              <w:r w:rsidRPr="00F939E9" w:rsidDel="00F939E9">
                <w:rPr>
                  <w:rStyle w:val="Hyperlink"/>
                  <w:noProof/>
                </w:rPr>
                <w:delText>3.2.2</w:delText>
              </w:r>
              <w:r w:rsidDel="00F939E9">
                <w:rPr>
                  <w:rFonts w:asciiTheme="minorHAnsi" w:eastAsiaTheme="minorEastAsia" w:hAnsiTheme="minorHAnsi" w:cstheme="minorBidi"/>
                  <w:noProof/>
                  <w:sz w:val="24"/>
                  <w:szCs w:val="24"/>
                  <w:lang w:eastAsia="es-ES_tradnl"/>
                </w:rPr>
                <w:tab/>
              </w:r>
              <w:r w:rsidRPr="00F939E9" w:rsidDel="00F939E9">
                <w:rPr>
                  <w:rStyle w:val="Hyperlink"/>
                  <w:noProof/>
                </w:rPr>
                <w:delText>Identificando nuestro XPath.</w:delText>
              </w:r>
              <w:r w:rsidDel="00F939E9">
                <w:rPr>
                  <w:noProof/>
                  <w:webHidden/>
                </w:rPr>
                <w:tab/>
                <w:delText>21</w:delText>
              </w:r>
            </w:del>
          </w:ins>
        </w:p>
        <w:p w14:paraId="17DE5BDD" w14:textId="2EE332BC" w:rsidR="00953C42" w:rsidDel="00F939E9" w:rsidRDefault="00953C42">
          <w:pPr>
            <w:pStyle w:val="Verzeichnis2"/>
            <w:tabs>
              <w:tab w:val="left" w:pos="880"/>
              <w:tab w:val="right" w:leader="dot" w:pos="8494"/>
            </w:tabs>
            <w:rPr>
              <w:ins w:id="371" w:author="Jesús Carretero" w:date="2019-09-23T21:44:00Z"/>
              <w:del w:id="372" w:author="BENITO CASADO, ENRIQUE" w:date="2019-09-23T22:34:00Z"/>
              <w:rFonts w:asciiTheme="minorHAnsi" w:eastAsiaTheme="minorEastAsia" w:hAnsiTheme="minorHAnsi" w:cstheme="minorBidi"/>
              <w:noProof/>
              <w:sz w:val="24"/>
              <w:szCs w:val="24"/>
              <w:lang w:eastAsia="es-ES_tradnl"/>
            </w:rPr>
          </w:pPr>
          <w:ins w:id="373" w:author="Jesús Carretero" w:date="2019-09-23T21:44:00Z">
            <w:del w:id="374" w:author="BENITO CASADO, ENRIQUE" w:date="2019-09-23T22:34:00Z">
              <w:r w:rsidRPr="00F939E9" w:rsidDel="00F939E9">
                <w:rPr>
                  <w:rStyle w:val="Hyperlink"/>
                  <w:rFonts w:cstheme="minorHAnsi"/>
                  <w:noProof/>
                </w:rPr>
                <w:delText>3.3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Construyendo nuestro Spider</w:delText>
              </w:r>
              <w:r w:rsidDel="00F939E9">
                <w:rPr>
                  <w:noProof/>
                  <w:webHidden/>
                </w:rPr>
                <w:tab/>
                <w:delText>23</w:delText>
              </w:r>
            </w:del>
          </w:ins>
        </w:p>
        <w:p w14:paraId="4876FB23" w14:textId="4EC60A0B" w:rsidR="00953C42" w:rsidDel="00F939E9" w:rsidRDefault="00953C42">
          <w:pPr>
            <w:pStyle w:val="Verzeichnis3"/>
            <w:tabs>
              <w:tab w:val="left" w:pos="1320"/>
              <w:tab w:val="right" w:leader="dot" w:pos="8494"/>
            </w:tabs>
            <w:rPr>
              <w:ins w:id="375" w:author="Jesús Carretero" w:date="2019-09-23T21:44:00Z"/>
              <w:del w:id="376" w:author="BENITO CASADO, ENRIQUE" w:date="2019-09-23T22:34:00Z"/>
              <w:rFonts w:asciiTheme="minorHAnsi" w:eastAsiaTheme="minorEastAsia" w:hAnsiTheme="minorHAnsi" w:cstheme="minorBidi"/>
              <w:noProof/>
              <w:sz w:val="24"/>
              <w:szCs w:val="24"/>
              <w:lang w:eastAsia="es-ES_tradnl"/>
            </w:rPr>
          </w:pPr>
          <w:ins w:id="377" w:author="Jesús Carretero" w:date="2019-09-23T21:44:00Z">
            <w:del w:id="378" w:author="BENITO CASADO, ENRIQUE" w:date="2019-09-23T22:34:00Z">
              <w:r w:rsidRPr="00F939E9" w:rsidDel="00F939E9">
                <w:rPr>
                  <w:rStyle w:val="Hyperlink"/>
                  <w:rFonts w:cstheme="minorHAnsi"/>
                  <w:noProof/>
                  <w:lang w:eastAsia="es-ES"/>
                </w:rPr>
                <w:delText>3.3.1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eastAsia="es-ES"/>
                </w:rPr>
                <w:delText>Paginación</w:delText>
              </w:r>
              <w:r w:rsidDel="00F939E9">
                <w:rPr>
                  <w:noProof/>
                  <w:webHidden/>
                </w:rPr>
                <w:tab/>
                <w:delText>24</w:delText>
              </w:r>
            </w:del>
          </w:ins>
        </w:p>
        <w:p w14:paraId="178D3CFE" w14:textId="1A445312" w:rsidR="00953C42" w:rsidDel="00F939E9" w:rsidRDefault="00953C42">
          <w:pPr>
            <w:pStyle w:val="Verzeichnis2"/>
            <w:tabs>
              <w:tab w:val="left" w:pos="880"/>
              <w:tab w:val="right" w:leader="dot" w:pos="8494"/>
            </w:tabs>
            <w:rPr>
              <w:ins w:id="379" w:author="Jesús Carretero" w:date="2019-09-23T21:44:00Z"/>
              <w:del w:id="380" w:author="BENITO CASADO, ENRIQUE" w:date="2019-09-23T22:34:00Z"/>
              <w:rFonts w:asciiTheme="minorHAnsi" w:eastAsiaTheme="minorEastAsia" w:hAnsiTheme="minorHAnsi" w:cstheme="minorBidi"/>
              <w:noProof/>
              <w:sz w:val="24"/>
              <w:szCs w:val="24"/>
              <w:lang w:eastAsia="es-ES_tradnl"/>
            </w:rPr>
          </w:pPr>
          <w:ins w:id="381" w:author="Jesús Carretero" w:date="2019-09-23T21:44:00Z">
            <w:del w:id="382" w:author="BENITO CASADO, ENRIQUE" w:date="2019-09-23T22:34:00Z">
              <w:r w:rsidRPr="00F939E9" w:rsidDel="00F939E9">
                <w:rPr>
                  <w:rStyle w:val="Hyperlink"/>
                  <w:rFonts w:cstheme="minorHAnsi"/>
                  <w:noProof/>
                </w:rPr>
                <w:delText>3.4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Evitando ser baneado</w:delText>
              </w:r>
              <w:r w:rsidDel="00F939E9">
                <w:rPr>
                  <w:noProof/>
                  <w:webHidden/>
                </w:rPr>
                <w:tab/>
                <w:delText>24</w:delText>
              </w:r>
            </w:del>
          </w:ins>
        </w:p>
        <w:p w14:paraId="2069967F" w14:textId="1BD59062" w:rsidR="00953C42" w:rsidDel="00F939E9" w:rsidRDefault="00953C42">
          <w:pPr>
            <w:pStyle w:val="Verzeichnis3"/>
            <w:tabs>
              <w:tab w:val="left" w:pos="1320"/>
              <w:tab w:val="right" w:leader="dot" w:pos="8494"/>
            </w:tabs>
            <w:rPr>
              <w:ins w:id="383" w:author="Jesús Carretero" w:date="2019-09-23T21:44:00Z"/>
              <w:del w:id="384" w:author="BENITO CASADO, ENRIQUE" w:date="2019-09-23T22:34:00Z"/>
              <w:rFonts w:asciiTheme="minorHAnsi" w:eastAsiaTheme="minorEastAsia" w:hAnsiTheme="minorHAnsi" w:cstheme="minorBidi"/>
              <w:noProof/>
              <w:sz w:val="24"/>
              <w:szCs w:val="24"/>
              <w:lang w:eastAsia="es-ES_tradnl"/>
            </w:rPr>
          </w:pPr>
          <w:ins w:id="385" w:author="Jesús Carretero" w:date="2019-09-23T21:44:00Z">
            <w:del w:id="386" w:author="BENITO CASADO, ENRIQUE" w:date="2019-09-23T22:34:00Z">
              <w:r w:rsidRPr="00F939E9" w:rsidDel="00F939E9">
                <w:rPr>
                  <w:rStyle w:val="Hyperlink"/>
                  <w:rFonts w:cstheme="minorHAnsi"/>
                  <w:noProof/>
                  <w:lang w:eastAsia="es-ES"/>
                </w:rPr>
                <w:delText>3.4.1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eastAsia="es-ES"/>
                </w:rPr>
                <w:delText>Técnicas usadas por los administradores web para evitar que les hagan Web-Crawler</w:delText>
              </w:r>
              <w:r w:rsidDel="00F939E9">
                <w:rPr>
                  <w:noProof/>
                  <w:webHidden/>
                </w:rPr>
                <w:tab/>
                <w:delText>25</w:delText>
              </w:r>
            </w:del>
          </w:ins>
        </w:p>
        <w:p w14:paraId="0DBF3EC9" w14:textId="574922F6" w:rsidR="00953C42" w:rsidDel="00F939E9" w:rsidRDefault="00953C42">
          <w:pPr>
            <w:pStyle w:val="Verzeichnis3"/>
            <w:tabs>
              <w:tab w:val="left" w:pos="1320"/>
              <w:tab w:val="right" w:leader="dot" w:pos="8494"/>
            </w:tabs>
            <w:rPr>
              <w:ins w:id="387" w:author="Jesús Carretero" w:date="2019-09-23T21:44:00Z"/>
              <w:del w:id="388" w:author="BENITO CASADO, ENRIQUE" w:date="2019-09-23T22:34:00Z"/>
              <w:rFonts w:asciiTheme="minorHAnsi" w:eastAsiaTheme="minorEastAsia" w:hAnsiTheme="minorHAnsi" w:cstheme="minorBidi"/>
              <w:noProof/>
              <w:sz w:val="24"/>
              <w:szCs w:val="24"/>
              <w:lang w:eastAsia="es-ES_tradnl"/>
            </w:rPr>
          </w:pPr>
          <w:ins w:id="389" w:author="Jesús Carretero" w:date="2019-09-23T21:44:00Z">
            <w:del w:id="390" w:author="BENITO CASADO, ENRIQUE" w:date="2019-09-23T22:34:00Z">
              <w:r w:rsidRPr="00F939E9" w:rsidDel="00F939E9">
                <w:rPr>
                  <w:rStyle w:val="Hyperlink"/>
                  <w:rFonts w:cstheme="minorHAnsi"/>
                  <w:noProof/>
                  <w:lang w:eastAsia="es-ES"/>
                </w:rPr>
                <w:delText>3.4.2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eastAsia="es-ES"/>
                </w:rPr>
                <w:delText>Web-Crawling Best Practices</w:delText>
              </w:r>
              <w:r w:rsidDel="00F939E9">
                <w:rPr>
                  <w:noProof/>
                  <w:webHidden/>
                </w:rPr>
                <w:tab/>
                <w:delText>25</w:delText>
              </w:r>
            </w:del>
          </w:ins>
        </w:p>
        <w:p w14:paraId="7CD864C8" w14:textId="27B4C4D2" w:rsidR="00953C42" w:rsidDel="00F939E9" w:rsidRDefault="00953C42">
          <w:pPr>
            <w:pStyle w:val="Verzeichnis2"/>
            <w:tabs>
              <w:tab w:val="left" w:pos="880"/>
              <w:tab w:val="right" w:leader="dot" w:pos="8494"/>
            </w:tabs>
            <w:rPr>
              <w:ins w:id="391" w:author="Jesús Carretero" w:date="2019-09-23T21:44:00Z"/>
              <w:del w:id="392" w:author="BENITO CASADO, ENRIQUE" w:date="2019-09-23T22:34:00Z"/>
              <w:rFonts w:asciiTheme="minorHAnsi" w:eastAsiaTheme="minorEastAsia" w:hAnsiTheme="minorHAnsi" w:cstheme="minorBidi"/>
              <w:noProof/>
              <w:sz w:val="24"/>
              <w:szCs w:val="24"/>
              <w:lang w:eastAsia="es-ES_tradnl"/>
            </w:rPr>
          </w:pPr>
          <w:ins w:id="393" w:author="Jesús Carretero" w:date="2019-09-23T21:44:00Z">
            <w:del w:id="394" w:author="BENITO CASADO, ENRIQUE" w:date="2019-09-23T22:34:00Z">
              <w:r w:rsidRPr="00F939E9" w:rsidDel="00F939E9">
                <w:rPr>
                  <w:rStyle w:val="Hyperlink"/>
                  <w:rFonts w:cstheme="minorHAnsi"/>
                  <w:noProof/>
                </w:rPr>
                <w:delText>3.5</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Integrar la ingesta a nuestra arquitectura</w:delText>
              </w:r>
              <w:r w:rsidDel="00F939E9">
                <w:rPr>
                  <w:noProof/>
                  <w:webHidden/>
                </w:rPr>
                <w:tab/>
                <w:delText>26</w:delText>
              </w:r>
            </w:del>
          </w:ins>
        </w:p>
        <w:p w14:paraId="149F3C9A" w14:textId="7DA12454" w:rsidR="00953C42" w:rsidDel="00F939E9" w:rsidRDefault="00953C42">
          <w:pPr>
            <w:pStyle w:val="Verzeichnis1"/>
            <w:tabs>
              <w:tab w:val="left" w:pos="1320"/>
              <w:tab w:val="right" w:leader="dot" w:pos="8494"/>
            </w:tabs>
            <w:rPr>
              <w:ins w:id="395" w:author="Jesús Carretero" w:date="2019-09-23T21:44:00Z"/>
              <w:del w:id="396" w:author="BENITO CASADO, ENRIQUE" w:date="2019-09-23T22:34:00Z"/>
              <w:rFonts w:asciiTheme="minorHAnsi" w:eastAsiaTheme="minorEastAsia" w:hAnsiTheme="minorHAnsi" w:cstheme="minorBidi"/>
              <w:noProof/>
              <w:sz w:val="24"/>
              <w:szCs w:val="24"/>
              <w:lang w:eastAsia="es-ES_tradnl"/>
            </w:rPr>
          </w:pPr>
          <w:ins w:id="397" w:author="Jesús Carretero" w:date="2019-09-23T21:44:00Z">
            <w:del w:id="398" w:author="BENITO CASADO, ENRIQUE" w:date="2019-09-23T22:34:00Z">
              <w:r w:rsidRPr="00F939E9" w:rsidDel="00F939E9">
                <w:rPr>
                  <w:rStyle w:val="Hyperlink"/>
                  <w:rFonts w:cstheme="minorHAnsi"/>
                  <w:noProof/>
                </w:rPr>
                <w:delText>Capítulo 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Distribución llegada masiva de eventos, Apache KAKFA</w:delText>
              </w:r>
              <w:r w:rsidDel="00F939E9">
                <w:rPr>
                  <w:noProof/>
                  <w:webHidden/>
                </w:rPr>
                <w:tab/>
                <w:delText>27</w:delText>
              </w:r>
            </w:del>
          </w:ins>
        </w:p>
        <w:p w14:paraId="3BE4A1CF" w14:textId="05610A38" w:rsidR="00953C42" w:rsidDel="00F939E9" w:rsidRDefault="00953C42">
          <w:pPr>
            <w:pStyle w:val="Verzeichnis2"/>
            <w:tabs>
              <w:tab w:val="left" w:pos="880"/>
              <w:tab w:val="right" w:leader="dot" w:pos="8494"/>
            </w:tabs>
            <w:rPr>
              <w:ins w:id="399" w:author="Jesús Carretero" w:date="2019-09-23T21:44:00Z"/>
              <w:del w:id="400" w:author="BENITO CASADO, ENRIQUE" w:date="2019-09-23T22:34:00Z"/>
              <w:rFonts w:asciiTheme="minorHAnsi" w:eastAsiaTheme="minorEastAsia" w:hAnsiTheme="minorHAnsi" w:cstheme="minorBidi"/>
              <w:noProof/>
              <w:sz w:val="24"/>
              <w:szCs w:val="24"/>
              <w:lang w:eastAsia="es-ES_tradnl"/>
            </w:rPr>
          </w:pPr>
          <w:ins w:id="401" w:author="Jesús Carretero" w:date="2019-09-23T21:44:00Z">
            <w:del w:id="402" w:author="BENITO CASADO, ENRIQUE" w:date="2019-09-23T22:34:00Z">
              <w:r w:rsidRPr="00F939E9" w:rsidDel="00F939E9">
                <w:rPr>
                  <w:rStyle w:val="Hyperlink"/>
                  <w:rFonts w:cstheme="minorHAnsi"/>
                  <w:noProof/>
                </w:rPr>
                <w:delText>4.1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 a Kafka</w:delText>
              </w:r>
              <w:r w:rsidDel="00F939E9">
                <w:rPr>
                  <w:noProof/>
                  <w:webHidden/>
                </w:rPr>
                <w:tab/>
                <w:delText>27</w:delText>
              </w:r>
            </w:del>
          </w:ins>
        </w:p>
        <w:p w14:paraId="4D204F13" w14:textId="0A1A18C3" w:rsidR="00953C42" w:rsidDel="00F939E9" w:rsidRDefault="00953C42">
          <w:pPr>
            <w:pStyle w:val="Verzeichnis3"/>
            <w:tabs>
              <w:tab w:val="left" w:pos="1320"/>
              <w:tab w:val="right" w:leader="dot" w:pos="8494"/>
            </w:tabs>
            <w:rPr>
              <w:ins w:id="403" w:author="Jesús Carretero" w:date="2019-09-23T21:44:00Z"/>
              <w:del w:id="404" w:author="BENITO CASADO, ENRIQUE" w:date="2019-09-23T22:34:00Z"/>
              <w:rFonts w:asciiTheme="minorHAnsi" w:eastAsiaTheme="minorEastAsia" w:hAnsiTheme="minorHAnsi" w:cstheme="minorBidi"/>
              <w:noProof/>
              <w:sz w:val="24"/>
              <w:szCs w:val="24"/>
              <w:lang w:eastAsia="es-ES_tradnl"/>
            </w:rPr>
          </w:pPr>
          <w:ins w:id="405" w:author="Jesús Carretero" w:date="2019-09-23T21:44:00Z">
            <w:del w:id="406" w:author="BENITO CASADO, ENRIQUE" w:date="2019-09-23T22:34:00Z">
              <w:r w:rsidRPr="00F939E9" w:rsidDel="00F939E9">
                <w:rPr>
                  <w:rStyle w:val="Hyperlink"/>
                  <w:rFonts w:cstheme="minorHAnsi"/>
                  <w:noProof/>
                </w:rPr>
                <w:delText>4.1.1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Fundamentos de Kafka</w:delText>
              </w:r>
              <w:r w:rsidDel="00F939E9">
                <w:rPr>
                  <w:noProof/>
                  <w:webHidden/>
                </w:rPr>
                <w:tab/>
                <w:delText>28</w:delText>
              </w:r>
            </w:del>
          </w:ins>
        </w:p>
        <w:p w14:paraId="6B8673AD" w14:textId="3A378BCA" w:rsidR="00953C42" w:rsidDel="00F939E9" w:rsidRDefault="00953C42">
          <w:pPr>
            <w:pStyle w:val="Verzeichnis3"/>
            <w:tabs>
              <w:tab w:val="left" w:pos="1320"/>
              <w:tab w:val="right" w:leader="dot" w:pos="8494"/>
            </w:tabs>
            <w:rPr>
              <w:ins w:id="407" w:author="Jesús Carretero" w:date="2019-09-23T21:44:00Z"/>
              <w:del w:id="408" w:author="BENITO CASADO, ENRIQUE" w:date="2019-09-23T22:34:00Z"/>
              <w:rFonts w:asciiTheme="minorHAnsi" w:eastAsiaTheme="minorEastAsia" w:hAnsiTheme="minorHAnsi" w:cstheme="minorBidi"/>
              <w:noProof/>
              <w:sz w:val="24"/>
              <w:szCs w:val="24"/>
              <w:lang w:eastAsia="es-ES_tradnl"/>
            </w:rPr>
          </w:pPr>
          <w:ins w:id="409" w:author="Jesús Carretero" w:date="2019-09-23T21:44:00Z">
            <w:del w:id="410" w:author="BENITO CASADO, ENRIQUE" w:date="2019-09-23T22:34:00Z">
              <w:r w:rsidRPr="00F939E9" w:rsidDel="00F939E9">
                <w:rPr>
                  <w:rStyle w:val="Hyperlink"/>
                  <w:rFonts w:cstheme="minorHAnsi"/>
                  <w:noProof/>
                </w:rPr>
                <w:delText>4.1.2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Teoría de Kafka</w:delText>
              </w:r>
              <w:r w:rsidDel="00F939E9">
                <w:rPr>
                  <w:noProof/>
                  <w:webHidden/>
                </w:rPr>
                <w:tab/>
                <w:delText>29</w:delText>
              </w:r>
            </w:del>
          </w:ins>
        </w:p>
        <w:p w14:paraId="2010A3A5" w14:textId="3F5191DC" w:rsidR="00953C42" w:rsidDel="00F939E9" w:rsidRDefault="00953C42">
          <w:pPr>
            <w:pStyle w:val="Verzeichnis2"/>
            <w:tabs>
              <w:tab w:val="left" w:pos="880"/>
              <w:tab w:val="right" w:leader="dot" w:pos="8494"/>
            </w:tabs>
            <w:rPr>
              <w:ins w:id="411" w:author="Jesús Carretero" w:date="2019-09-23T21:44:00Z"/>
              <w:del w:id="412" w:author="BENITO CASADO, ENRIQUE" w:date="2019-09-23T22:34:00Z"/>
              <w:rFonts w:asciiTheme="minorHAnsi" w:eastAsiaTheme="minorEastAsia" w:hAnsiTheme="minorHAnsi" w:cstheme="minorBidi"/>
              <w:noProof/>
              <w:sz w:val="24"/>
              <w:szCs w:val="24"/>
              <w:lang w:eastAsia="es-ES_tradnl"/>
            </w:rPr>
          </w:pPr>
          <w:ins w:id="413" w:author="Jesús Carretero" w:date="2019-09-23T21:44:00Z">
            <w:del w:id="414" w:author="BENITO CASADO, ENRIQUE" w:date="2019-09-23T22:34:00Z">
              <w:r w:rsidRPr="00F939E9" w:rsidDel="00F939E9">
                <w:rPr>
                  <w:rStyle w:val="Hyperlink"/>
                  <w:rFonts w:cstheme="minorHAnsi"/>
                  <w:noProof/>
                  <w:lang w:val="en-US"/>
                </w:rPr>
                <w:delText>4.2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rPr>
                <w:delText>CLI Kafka (Command Line Interface)</w:delText>
              </w:r>
              <w:r w:rsidDel="00F939E9">
                <w:rPr>
                  <w:noProof/>
                  <w:webHidden/>
                </w:rPr>
                <w:tab/>
                <w:delText>31</w:delText>
              </w:r>
            </w:del>
          </w:ins>
        </w:p>
        <w:p w14:paraId="3962A4B8" w14:textId="2F0D7619" w:rsidR="00953C42" w:rsidDel="00F939E9" w:rsidRDefault="00953C42">
          <w:pPr>
            <w:pStyle w:val="Verzeichnis3"/>
            <w:tabs>
              <w:tab w:val="left" w:pos="1320"/>
              <w:tab w:val="right" w:leader="dot" w:pos="8494"/>
            </w:tabs>
            <w:rPr>
              <w:ins w:id="415" w:author="Jesús Carretero" w:date="2019-09-23T21:44:00Z"/>
              <w:del w:id="416" w:author="BENITO CASADO, ENRIQUE" w:date="2019-09-23T22:34:00Z"/>
              <w:rFonts w:asciiTheme="minorHAnsi" w:eastAsiaTheme="minorEastAsia" w:hAnsiTheme="minorHAnsi" w:cstheme="minorBidi"/>
              <w:noProof/>
              <w:sz w:val="24"/>
              <w:szCs w:val="24"/>
              <w:lang w:eastAsia="es-ES_tradnl"/>
            </w:rPr>
          </w:pPr>
          <w:ins w:id="417" w:author="Jesús Carretero" w:date="2019-09-23T21:44:00Z">
            <w:del w:id="418" w:author="BENITO CASADO, ENRIQUE" w:date="2019-09-23T22:34:00Z">
              <w:r w:rsidRPr="00F939E9" w:rsidDel="00F939E9">
                <w:rPr>
                  <w:rStyle w:val="Hyperlink"/>
                  <w:rFonts w:cstheme="minorHAnsi"/>
                  <w:noProof/>
                  <w:lang w:val="en-US" w:eastAsia="es-ES"/>
                </w:rPr>
                <w:delText>4.2.1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Introduction</w:delText>
              </w:r>
              <w:r w:rsidDel="00F939E9">
                <w:rPr>
                  <w:noProof/>
                  <w:webHidden/>
                </w:rPr>
                <w:tab/>
                <w:delText>31</w:delText>
              </w:r>
            </w:del>
          </w:ins>
        </w:p>
        <w:p w14:paraId="1855EE07" w14:textId="4D00A137" w:rsidR="00953C42" w:rsidDel="00F939E9" w:rsidRDefault="00953C42">
          <w:pPr>
            <w:pStyle w:val="Verzeichnis3"/>
            <w:tabs>
              <w:tab w:val="left" w:pos="1320"/>
              <w:tab w:val="right" w:leader="dot" w:pos="8494"/>
            </w:tabs>
            <w:rPr>
              <w:ins w:id="419" w:author="Jesús Carretero" w:date="2019-09-23T21:44:00Z"/>
              <w:del w:id="420" w:author="BENITO CASADO, ENRIQUE" w:date="2019-09-23T22:34:00Z"/>
              <w:rFonts w:asciiTheme="minorHAnsi" w:eastAsiaTheme="minorEastAsia" w:hAnsiTheme="minorHAnsi" w:cstheme="minorBidi"/>
              <w:noProof/>
              <w:sz w:val="24"/>
              <w:szCs w:val="24"/>
              <w:lang w:eastAsia="es-ES_tradnl"/>
            </w:rPr>
          </w:pPr>
          <w:ins w:id="421" w:author="Jesús Carretero" w:date="2019-09-23T21:44:00Z">
            <w:del w:id="422" w:author="BENITO CASADO, ENRIQUE" w:date="2019-09-23T22:34:00Z">
              <w:r w:rsidRPr="00F939E9" w:rsidDel="00F939E9">
                <w:rPr>
                  <w:rStyle w:val="Hyperlink"/>
                  <w:rFonts w:cstheme="minorHAnsi"/>
                  <w:noProof/>
                  <w:lang w:val="en-US" w:eastAsia="es-ES"/>
                </w:rPr>
                <w:delText>4.2.2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Kafka topics CLI</w:delText>
              </w:r>
              <w:r w:rsidDel="00F939E9">
                <w:rPr>
                  <w:noProof/>
                  <w:webHidden/>
                </w:rPr>
                <w:tab/>
                <w:delText>31</w:delText>
              </w:r>
            </w:del>
          </w:ins>
        </w:p>
        <w:p w14:paraId="33994B73" w14:textId="16374FF4" w:rsidR="00953C42" w:rsidDel="00F939E9" w:rsidRDefault="00953C42">
          <w:pPr>
            <w:pStyle w:val="Verzeichnis3"/>
            <w:tabs>
              <w:tab w:val="left" w:pos="1320"/>
              <w:tab w:val="right" w:leader="dot" w:pos="8494"/>
            </w:tabs>
            <w:rPr>
              <w:ins w:id="423" w:author="Jesús Carretero" w:date="2019-09-23T21:44:00Z"/>
              <w:del w:id="424" w:author="BENITO CASADO, ENRIQUE" w:date="2019-09-23T22:34:00Z"/>
              <w:rFonts w:asciiTheme="minorHAnsi" w:eastAsiaTheme="minorEastAsia" w:hAnsiTheme="minorHAnsi" w:cstheme="minorBidi"/>
              <w:noProof/>
              <w:sz w:val="24"/>
              <w:szCs w:val="24"/>
              <w:lang w:eastAsia="es-ES_tradnl"/>
            </w:rPr>
          </w:pPr>
          <w:ins w:id="425" w:author="Jesús Carretero" w:date="2019-09-23T21:44:00Z">
            <w:del w:id="426" w:author="BENITO CASADO, ENRIQUE" w:date="2019-09-23T22:34:00Z">
              <w:r w:rsidRPr="00F939E9" w:rsidDel="00F939E9">
                <w:rPr>
                  <w:rStyle w:val="Hyperlink"/>
                  <w:rFonts w:cstheme="minorHAnsi"/>
                  <w:noProof/>
                  <w:lang w:val="en-US" w:eastAsia="es-ES"/>
                </w:rPr>
                <w:delText>4.2.3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Kafka consumer y Producer</w:delText>
              </w:r>
              <w:r w:rsidDel="00F939E9">
                <w:rPr>
                  <w:noProof/>
                  <w:webHidden/>
                </w:rPr>
                <w:tab/>
                <w:delText>32</w:delText>
              </w:r>
            </w:del>
          </w:ins>
        </w:p>
        <w:p w14:paraId="1AF04A81" w14:textId="4D7B40AC" w:rsidR="00953C42" w:rsidDel="00F939E9" w:rsidRDefault="00953C42">
          <w:pPr>
            <w:pStyle w:val="Verzeichnis3"/>
            <w:tabs>
              <w:tab w:val="left" w:pos="1320"/>
              <w:tab w:val="right" w:leader="dot" w:pos="8494"/>
            </w:tabs>
            <w:rPr>
              <w:ins w:id="427" w:author="Jesús Carretero" w:date="2019-09-23T21:44:00Z"/>
              <w:del w:id="428" w:author="BENITO CASADO, ENRIQUE" w:date="2019-09-23T22:34:00Z"/>
              <w:rFonts w:asciiTheme="minorHAnsi" w:eastAsiaTheme="minorEastAsia" w:hAnsiTheme="minorHAnsi" w:cstheme="minorBidi"/>
              <w:noProof/>
              <w:sz w:val="24"/>
              <w:szCs w:val="24"/>
              <w:lang w:eastAsia="es-ES_tradnl"/>
            </w:rPr>
          </w:pPr>
          <w:ins w:id="429" w:author="Jesús Carretero" w:date="2019-09-23T21:44:00Z">
            <w:del w:id="430" w:author="BENITO CASADO, ENRIQUE" w:date="2019-09-23T22:34:00Z">
              <w:r w:rsidRPr="00F939E9" w:rsidDel="00F939E9">
                <w:rPr>
                  <w:rStyle w:val="Hyperlink"/>
                  <w:rFonts w:cstheme="minorHAnsi"/>
                  <w:noProof/>
                  <w:lang w:val="en-US" w:eastAsia="es-ES"/>
                </w:rPr>
                <w:delText>4.2.4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Kafka y Java</w:delText>
              </w:r>
              <w:r w:rsidDel="00F939E9">
                <w:rPr>
                  <w:noProof/>
                  <w:webHidden/>
                </w:rPr>
                <w:tab/>
                <w:delText>32</w:delText>
              </w:r>
            </w:del>
          </w:ins>
        </w:p>
        <w:p w14:paraId="0F66F488" w14:textId="29BFA160" w:rsidR="00953C42" w:rsidDel="00F939E9" w:rsidRDefault="00953C42">
          <w:pPr>
            <w:pStyle w:val="Verzeichnis2"/>
            <w:tabs>
              <w:tab w:val="left" w:pos="880"/>
              <w:tab w:val="right" w:leader="dot" w:pos="8494"/>
            </w:tabs>
            <w:rPr>
              <w:ins w:id="431" w:author="Jesús Carretero" w:date="2019-09-23T21:44:00Z"/>
              <w:del w:id="432" w:author="BENITO CASADO, ENRIQUE" w:date="2019-09-23T22:34:00Z"/>
              <w:rFonts w:asciiTheme="minorHAnsi" w:eastAsiaTheme="minorEastAsia" w:hAnsiTheme="minorHAnsi" w:cstheme="minorBidi"/>
              <w:noProof/>
              <w:sz w:val="24"/>
              <w:szCs w:val="24"/>
              <w:lang w:eastAsia="es-ES_tradnl"/>
            </w:rPr>
          </w:pPr>
          <w:ins w:id="433" w:author="Jesús Carretero" w:date="2019-09-23T21:44:00Z">
            <w:del w:id="434" w:author="BENITO CASADO, ENRIQUE" w:date="2019-09-23T22:34:00Z">
              <w:r w:rsidRPr="00F939E9" w:rsidDel="00F939E9">
                <w:rPr>
                  <w:rStyle w:val="Hyperlink"/>
                  <w:rFonts w:cstheme="minorHAnsi"/>
                  <w:noProof/>
                </w:rPr>
                <w:delText>4.3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Kafka en nuestra arquitectura Big Data</w:delText>
              </w:r>
              <w:r w:rsidDel="00F939E9">
                <w:rPr>
                  <w:noProof/>
                  <w:webHidden/>
                </w:rPr>
                <w:tab/>
                <w:delText>33</w:delText>
              </w:r>
            </w:del>
          </w:ins>
        </w:p>
        <w:p w14:paraId="7BBFCBB0" w14:textId="29179DAC" w:rsidR="00953C42" w:rsidDel="00F939E9" w:rsidRDefault="00953C42">
          <w:pPr>
            <w:pStyle w:val="Verzeichnis3"/>
            <w:tabs>
              <w:tab w:val="left" w:pos="1320"/>
              <w:tab w:val="right" w:leader="dot" w:pos="8494"/>
            </w:tabs>
            <w:rPr>
              <w:ins w:id="435" w:author="Jesús Carretero" w:date="2019-09-23T21:44:00Z"/>
              <w:del w:id="436" w:author="BENITO CASADO, ENRIQUE" w:date="2019-09-23T22:34:00Z"/>
              <w:rFonts w:asciiTheme="minorHAnsi" w:eastAsiaTheme="minorEastAsia" w:hAnsiTheme="minorHAnsi" w:cstheme="minorBidi"/>
              <w:noProof/>
              <w:sz w:val="24"/>
              <w:szCs w:val="24"/>
              <w:lang w:eastAsia="es-ES_tradnl"/>
            </w:rPr>
          </w:pPr>
          <w:ins w:id="437" w:author="Jesús Carretero" w:date="2019-09-23T21:44:00Z">
            <w:del w:id="438" w:author="BENITO CASADO, ENRIQUE" w:date="2019-09-23T22:34:00Z">
              <w:r w:rsidRPr="00F939E9" w:rsidDel="00F939E9">
                <w:rPr>
                  <w:rStyle w:val="Hyperlink"/>
                  <w:rFonts w:cstheme="minorHAnsi"/>
                  <w:noProof/>
                  <w:lang w:val="en-US" w:eastAsia="es-ES"/>
                </w:rPr>
                <w:delText>4.3.1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Creando nuestro Producer</w:delText>
              </w:r>
              <w:r w:rsidDel="00F939E9">
                <w:rPr>
                  <w:noProof/>
                  <w:webHidden/>
                </w:rPr>
                <w:tab/>
                <w:delText>33</w:delText>
              </w:r>
            </w:del>
          </w:ins>
        </w:p>
        <w:p w14:paraId="07F60751" w14:textId="6C012947" w:rsidR="00953C42" w:rsidDel="00F939E9" w:rsidRDefault="00953C42">
          <w:pPr>
            <w:pStyle w:val="Verzeichnis3"/>
            <w:tabs>
              <w:tab w:val="right" w:leader="dot" w:pos="8494"/>
            </w:tabs>
            <w:rPr>
              <w:ins w:id="439" w:author="Jesús Carretero" w:date="2019-09-23T21:44:00Z"/>
              <w:del w:id="440" w:author="BENITO CASADO, ENRIQUE" w:date="2019-09-23T22:34:00Z"/>
              <w:rFonts w:asciiTheme="minorHAnsi" w:eastAsiaTheme="minorEastAsia" w:hAnsiTheme="minorHAnsi" w:cstheme="minorBidi"/>
              <w:noProof/>
              <w:sz w:val="24"/>
              <w:szCs w:val="24"/>
              <w:lang w:eastAsia="es-ES_tradnl"/>
            </w:rPr>
          </w:pPr>
          <w:ins w:id="441" w:author="Jesús Carretero" w:date="2019-09-23T21:44:00Z">
            <w:del w:id="442" w:author="BENITO CASADO, ENRIQUE" w:date="2019-09-23T22:34:00Z">
              <w:r w:rsidRPr="00F939E9" w:rsidDel="00F939E9">
                <w:rPr>
                  <w:rStyle w:val="Hyperlink"/>
                  <w:noProof/>
                </w:rPr>
                <w:delText>4.3.2</w:delText>
              </w:r>
              <w:r w:rsidDel="00F939E9">
                <w:rPr>
                  <w:noProof/>
                  <w:webHidden/>
                </w:rPr>
                <w:tab/>
                <w:delText>35</w:delText>
              </w:r>
            </w:del>
          </w:ins>
        </w:p>
        <w:p w14:paraId="048362F4" w14:textId="3E4AF79F" w:rsidR="00953C42" w:rsidDel="00F939E9" w:rsidRDefault="00953C42">
          <w:pPr>
            <w:pStyle w:val="Verzeichnis3"/>
            <w:tabs>
              <w:tab w:val="right" w:leader="dot" w:pos="8494"/>
            </w:tabs>
            <w:rPr>
              <w:ins w:id="443" w:author="Jesús Carretero" w:date="2019-09-23T21:44:00Z"/>
              <w:del w:id="444" w:author="BENITO CASADO, ENRIQUE" w:date="2019-09-23T22:34:00Z"/>
              <w:rFonts w:asciiTheme="minorHAnsi" w:eastAsiaTheme="minorEastAsia" w:hAnsiTheme="minorHAnsi" w:cstheme="minorBidi"/>
              <w:noProof/>
              <w:sz w:val="24"/>
              <w:szCs w:val="24"/>
              <w:lang w:eastAsia="es-ES_tradnl"/>
            </w:rPr>
          </w:pPr>
          <w:ins w:id="445" w:author="Jesús Carretero" w:date="2019-09-23T21:44:00Z">
            <w:del w:id="446" w:author="BENITO CASADO, ENRIQUE" w:date="2019-09-23T22:34:00Z">
              <w:r w:rsidRPr="00F939E9" w:rsidDel="00F939E9">
                <w:rPr>
                  <w:rStyle w:val="Hyperlink"/>
                  <w:noProof/>
                </w:rPr>
                <w:delText>Creando nuestro consumer</w:delText>
              </w:r>
              <w:r w:rsidDel="00F939E9">
                <w:rPr>
                  <w:noProof/>
                  <w:webHidden/>
                </w:rPr>
                <w:tab/>
                <w:delText>35</w:delText>
              </w:r>
            </w:del>
          </w:ins>
        </w:p>
        <w:p w14:paraId="3F77EAC8" w14:textId="6DF75EB0" w:rsidR="00953C42" w:rsidDel="00F939E9" w:rsidRDefault="00953C42">
          <w:pPr>
            <w:pStyle w:val="Verzeichnis1"/>
            <w:tabs>
              <w:tab w:val="left" w:pos="1320"/>
              <w:tab w:val="right" w:leader="dot" w:pos="8494"/>
            </w:tabs>
            <w:rPr>
              <w:ins w:id="447" w:author="Jesús Carretero" w:date="2019-09-23T21:44:00Z"/>
              <w:del w:id="448" w:author="BENITO CASADO, ENRIQUE" w:date="2019-09-23T22:34:00Z"/>
              <w:rFonts w:asciiTheme="minorHAnsi" w:eastAsiaTheme="minorEastAsia" w:hAnsiTheme="minorHAnsi" w:cstheme="minorBidi"/>
              <w:noProof/>
              <w:sz w:val="24"/>
              <w:szCs w:val="24"/>
              <w:lang w:eastAsia="es-ES_tradnl"/>
            </w:rPr>
          </w:pPr>
          <w:ins w:id="449" w:author="Jesús Carretero" w:date="2019-09-23T21:44:00Z">
            <w:del w:id="450" w:author="BENITO CASADO, ENRIQUE" w:date="2019-09-23T22:34:00Z">
              <w:r w:rsidRPr="00F939E9" w:rsidDel="00F939E9">
                <w:rPr>
                  <w:rStyle w:val="Hyperlink"/>
                  <w:rFonts w:cstheme="minorHAnsi"/>
                  <w:noProof/>
                </w:rPr>
                <w:delText>Capítulo 5.</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Almacenamiento: MongoDB y Elasticsearch</w:delText>
              </w:r>
              <w:r w:rsidDel="00F939E9">
                <w:rPr>
                  <w:noProof/>
                  <w:webHidden/>
                </w:rPr>
                <w:tab/>
                <w:delText>36</w:delText>
              </w:r>
            </w:del>
          </w:ins>
        </w:p>
        <w:p w14:paraId="7676C0B6" w14:textId="43FDB99F" w:rsidR="00953C42" w:rsidDel="00F939E9" w:rsidRDefault="00953C42">
          <w:pPr>
            <w:pStyle w:val="Verzeichnis2"/>
            <w:tabs>
              <w:tab w:val="left" w:pos="880"/>
              <w:tab w:val="right" w:leader="dot" w:pos="8494"/>
            </w:tabs>
            <w:rPr>
              <w:ins w:id="451" w:author="Jesús Carretero" w:date="2019-09-23T21:44:00Z"/>
              <w:del w:id="452" w:author="BENITO CASADO, ENRIQUE" w:date="2019-09-23T22:34:00Z"/>
              <w:rFonts w:asciiTheme="minorHAnsi" w:eastAsiaTheme="minorEastAsia" w:hAnsiTheme="minorHAnsi" w:cstheme="minorBidi"/>
              <w:noProof/>
              <w:sz w:val="24"/>
              <w:szCs w:val="24"/>
              <w:lang w:eastAsia="es-ES_tradnl"/>
            </w:rPr>
          </w:pPr>
          <w:ins w:id="453" w:author="Jesús Carretero" w:date="2019-09-23T21:44:00Z">
            <w:del w:id="454" w:author="BENITO CASADO, ENRIQUE" w:date="2019-09-23T22:34:00Z">
              <w:r w:rsidRPr="00F939E9" w:rsidDel="00F939E9">
                <w:rPr>
                  <w:rStyle w:val="Hyperlink"/>
                  <w:rFonts w:cstheme="minorHAnsi"/>
                  <w:noProof/>
                </w:rPr>
                <w:delText>5.1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36</w:delText>
              </w:r>
            </w:del>
          </w:ins>
        </w:p>
        <w:p w14:paraId="44CBFFF3" w14:textId="3AF307C4" w:rsidR="00953C42" w:rsidDel="00F939E9" w:rsidRDefault="00953C42">
          <w:pPr>
            <w:pStyle w:val="Verzeichnis3"/>
            <w:tabs>
              <w:tab w:val="left" w:pos="1320"/>
              <w:tab w:val="right" w:leader="dot" w:pos="8494"/>
            </w:tabs>
            <w:rPr>
              <w:ins w:id="455" w:author="Jesús Carretero" w:date="2019-09-23T21:44:00Z"/>
              <w:del w:id="456" w:author="BENITO CASADO, ENRIQUE" w:date="2019-09-23T22:34:00Z"/>
              <w:rFonts w:asciiTheme="minorHAnsi" w:eastAsiaTheme="minorEastAsia" w:hAnsiTheme="minorHAnsi" w:cstheme="minorBidi"/>
              <w:noProof/>
              <w:sz w:val="24"/>
              <w:szCs w:val="24"/>
              <w:lang w:eastAsia="es-ES_tradnl"/>
            </w:rPr>
          </w:pPr>
          <w:ins w:id="457" w:author="Jesús Carretero" w:date="2019-09-23T21:44:00Z">
            <w:del w:id="458" w:author="BENITO CASADO, ENRIQUE" w:date="2019-09-23T22:34:00Z">
              <w:r w:rsidRPr="00F939E9" w:rsidDel="00F939E9">
                <w:rPr>
                  <w:rStyle w:val="Hyperlink"/>
                  <w:rFonts w:cstheme="minorHAnsi"/>
                  <w:noProof/>
                  <w:lang w:val="en-US" w:eastAsia="es-ES"/>
                </w:rPr>
                <w:delText>5.1.1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Scale Up vs Scale out</w:delText>
              </w:r>
              <w:r w:rsidDel="00F939E9">
                <w:rPr>
                  <w:noProof/>
                  <w:webHidden/>
                </w:rPr>
                <w:tab/>
                <w:delText>36</w:delText>
              </w:r>
            </w:del>
          </w:ins>
        </w:p>
        <w:p w14:paraId="6126F49A" w14:textId="6C259CA8" w:rsidR="00953C42" w:rsidDel="00F939E9" w:rsidRDefault="00953C42">
          <w:pPr>
            <w:pStyle w:val="Verzeichnis2"/>
            <w:tabs>
              <w:tab w:val="left" w:pos="880"/>
              <w:tab w:val="right" w:leader="dot" w:pos="8494"/>
            </w:tabs>
            <w:rPr>
              <w:ins w:id="459" w:author="Jesús Carretero" w:date="2019-09-23T21:44:00Z"/>
              <w:del w:id="460" w:author="BENITO CASADO, ENRIQUE" w:date="2019-09-23T22:34:00Z"/>
              <w:rFonts w:asciiTheme="minorHAnsi" w:eastAsiaTheme="minorEastAsia" w:hAnsiTheme="minorHAnsi" w:cstheme="minorBidi"/>
              <w:noProof/>
              <w:sz w:val="24"/>
              <w:szCs w:val="24"/>
              <w:lang w:eastAsia="es-ES_tradnl"/>
            </w:rPr>
          </w:pPr>
          <w:ins w:id="461" w:author="Jesús Carretero" w:date="2019-09-23T21:44:00Z">
            <w:del w:id="462" w:author="BENITO CASADO, ENRIQUE" w:date="2019-09-23T22:34:00Z">
              <w:r w:rsidRPr="00F939E9" w:rsidDel="00F939E9">
                <w:rPr>
                  <w:rStyle w:val="Hyperlink"/>
                  <w:rFonts w:cstheme="minorHAnsi"/>
                  <w:noProof/>
                </w:rPr>
                <w:delText>5.2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MongoDB vs Elasticsearch</w:delText>
              </w:r>
              <w:r w:rsidDel="00F939E9">
                <w:rPr>
                  <w:noProof/>
                  <w:webHidden/>
                </w:rPr>
                <w:tab/>
                <w:delText>37</w:delText>
              </w:r>
            </w:del>
          </w:ins>
        </w:p>
        <w:p w14:paraId="2E82A44B" w14:textId="7FEA5892" w:rsidR="00953C42" w:rsidDel="00F939E9" w:rsidRDefault="00953C42">
          <w:pPr>
            <w:pStyle w:val="Verzeichnis2"/>
            <w:tabs>
              <w:tab w:val="left" w:pos="880"/>
              <w:tab w:val="right" w:leader="dot" w:pos="8494"/>
            </w:tabs>
            <w:rPr>
              <w:ins w:id="463" w:author="Jesús Carretero" w:date="2019-09-23T21:44:00Z"/>
              <w:del w:id="464" w:author="BENITO CASADO, ENRIQUE" w:date="2019-09-23T22:34:00Z"/>
              <w:rFonts w:asciiTheme="minorHAnsi" w:eastAsiaTheme="minorEastAsia" w:hAnsiTheme="minorHAnsi" w:cstheme="minorBidi"/>
              <w:noProof/>
              <w:sz w:val="24"/>
              <w:szCs w:val="24"/>
              <w:lang w:eastAsia="es-ES_tradnl"/>
            </w:rPr>
          </w:pPr>
          <w:ins w:id="465" w:author="Jesús Carretero" w:date="2019-09-23T21:44:00Z">
            <w:del w:id="466" w:author="BENITO CASADO, ENRIQUE" w:date="2019-09-23T22:34:00Z">
              <w:r w:rsidRPr="00F939E9" w:rsidDel="00F939E9">
                <w:rPr>
                  <w:rStyle w:val="Hyperlink"/>
                  <w:rFonts w:cstheme="minorHAnsi"/>
                  <w:noProof/>
                </w:rPr>
                <w:delText>5.3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MongoDB en nuestra Infraestructura</w:delText>
              </w:r>
              <w:r w:rsidDel="00F939E9">
                <w:rPr>
                  <w:noProof/>
                  <w:webHidden/>
                </w:rPr>
                <w:tab/>
                <w:delText>39</w:delText>
              </w:r>
            </w:del>
          </w:ins>
        </w:p>
        <w:p w14:paraId="64E59DBF" w14:textId="48BBC5BE" w:rsidR="00953C42" w:rsidDel="00F939E9" w:rsidRDefault="00953C42">
          <w:pPr>
            <w:pStyle w:val="Verzeichnis3"/>
            <w:tabs>
              <w:tab w:val="left" w:pos="1320"/>
              <w:tab w:val="right" w:leader="dot" w:pos="8494"/>
            </w:tabs>
            <w:rPr>
              <w:ins w:id="467" w:author="Jesús Carretero" w:date="2019-09-23T21:44:00Z"/>
              <w:del w:id="468" w:author="BENITO CASADO, ENRIQUE" w:date="2019-09-23T22:34:00Z"/>
              <w:rFonts w:asciiTheme="minorHAnsi" w:eastAsiaTheme="minorEastAsia" w:hAnsiTheme="minorHAnsi" w:cstheme="minorBidi"/>
              <w:noProof/>
              <w:sz w:val="24"/>
              <w:szCs w:val="24"/>
              <w:lang w:eastAsia="es-ES_tradnl"/>
            </w:rPr>
          </w:pPr>
          <w:ins w:id="469" w:author="Jesús Carretero" w:date="2019-09-23T21:44:00Z">
            <w:del w:id="470" w:author="BENITO CASADO, ENRIQUE" w:date="2019-09-23T22:34:00Z">
              <w:r w:rsidRPr="00F939E9" w:rsidDel="00F939E9">
                <w:rPr>
                  <w:rStyle w:val="Hyperlink"/>
                  <w:rFonts w:cstheme="minorHAnsi"/>
                  <w:noProof/>
                  <w:lang w:val="en-US" w:eastAsia="es-ES"/>
                </w:rPr>
                <w:delText>5.3.1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val="en-US" w:eastAsia="es-ES"/>
                </w:rPr>
                <w:delText>Schema on read vs Schema on write</w:delText>
              </w:r>
              <w:r w:rsidDel="00F939E9">
                <w:rPr>
                  <w:noProof/>
                  <w:webHidden/>
                </w:rPr>
                <w:tab/>
                <w:delText>39</w:delText>
              </w:r>
            </w:del>
          </w:ins>
        </w:p>
        <w:p w14:paraId="57E193AF" w14:textId="2CCB0A44" w:rsidR="00953C42" w:rsidDel="00F939E9" w:rsidRDefault="00953C42">
          <w:pPr>
            <w:pStyle w:val="Verzeichnis3"/>
            <w:tabs>
              <w:tab w:val="left" w:pos="1320"/>
              <w:tab w:val="right" w:leader="dot" w:pos="8494"/>
            </w:tabs>
            <w:rPr>
              <w:ins w:id="471" w:author="Jesús Carretero" w:date="2019-09-23T21:44:00Z"/>
              <w:del w:id="472" w:author="BENITO CASADO, ENRIQUE" w:date="2019-09-23T22:34:00Z"/>
              <w:rFonts w:asciiTheme="minorHAnsi" w:eastAsiaTheme="minorEastAsia" w:hAnsiTheme="minorHAnsi" w:cstheme="minorBidi"/>
              <w:noProof/>
              <w:sz w:val="24"/>
              <w:szCs w:val="24"/>
              <w:lang w:eastAsia="es-ES_tradnl"/>
            </w:rPr>
          </w:pPr>
          <w:ins w:id="473" w:author="Jesús Carretero" w:date="2019-09-23T21:44:00Z">
            <w:del w:id="474" w:author="BENITO CASADO, ENRIQUE" w:date="2019-09-23T22:34:00Z">
              <w:r w:rsidRPr="00F939E9" w:rsidDel="00F939E9">
                <w:rPr>
                  <w:rStyle w:val="Hyperlink"/>
                  <w:rFonts w:cstheme="minorHAnsi"/>
                  <w:noProof/>
                  <w:lang w:eastAsia="es-ES"/>
                </w:rPr>
                <w:delText>5.3.2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lang w:eastAsia="es-ES"/>
                </w:rPr>
                <w:delText>Bases de datos Primaria y tolerancia a fallos</w:delText>
              </w:r>
              <w:r w:rsidDel="00F939E9">
                <w:rPr>
                  <w:noProof/>
                  <w:webHidden/>
                </w:rPr>
                <w:tab/>
                <w:delText>40</w:delText>
              </w:r>
            </w:del>
          </w:ins>
        </w:p>
        <w:p w14:paraId="03EB7E9D" w14:textId="01BDE182" w:rsidR="00953C42" w:rsidDel="00F939E9" w:rsidRDefault="00953C42">
          <w:pPr>
            <w:pStyle w:val="Verzeichnis1"/>
            <w:tabs>
              <w:tab w:val="left" w:pos="1320"/>
              <w:tab w:val="right" w:leader="dot" w:pos="8494"/>
            </w:tabs>
            <w:rPr>
              <w:ins w:id="475" w:author="Jesús Carretero" w:date="2019-09-23T21:44:00Z"/>
              <w:del w:id="476" w:author="BENITO CASADO, ENRIQUE" w:date="2019-09-23T22:34:00Z"/>
              <w:rFonts w:asciiTheme="minorHAnsi" w:eastAsiaTheme="minorEastAsia" w:hAnsiTheme="minorHAnsi" w:cstheme="minorBidi"/>
              <w:noProof/>
              <w:sz w:val="24"/>
              <w:szCs w:val="24"/>
              <w:lang w:eastAsia="es-ES_tradnl"/>
            </w:rPr>
          </w:pPr>
          <w:ins w:id="477" w:author="Jesús Carretero" w:date="2019-09-23T21:44:00Z">
            <w:del w:id="478" w:author="BENITO CASADO, ENRIQUE" w:date="2019-09-23T22:34:00Z">
              <w:r w:rsidRPr="00F939E9" w:rsidDel="00F939E9">
                <w:rPr>
                  <w:rStyle w:val="Hyperlink"/>
                  <w:rFonts w:cstheme="minorHAnsi"/>
                  <w:noProof/>
                </w:rPr>
                <w:delText>Capítulo 6.</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Análisis de Logs, ELK Stack</w:delText>
              </w:r>
              <w:r w:rsidDel="00F939E9">
                <w:rPr>
                  <w:noProof/>
                  <w:webHidden/>
                </w:rPr>
                <w:tab/>
                <w:delText>43</w:delText>
              </w:r>
            </w:del>
          </w:ins>
        </w:p>
        <w:p w14:paraId="7C64FEEF" w14:textId="60D251B0" w:rsidR="00953C42" w:rsidDel="00F939E9" w:rsidRDefault="00953C42">
          <w:pPr>
            <w:pStyle w:val="Verzeichnis2"/>
            <w:tabs>
              <w:tab w:val="left" w:pos="880"/>
              <w:tab w:val="right" w:leader="dot" w:pos="8494"/>
            </w:tabs>
            <w:rPr>
              <w:ins w:id="479" w:author="Jesús Carretero" w:date="2019-09-23T21:44:00Z"/>
              <w:del w:id="480" w:author="BENITO CASADO, ENRIQUE" w:date="2019-09-23T22:34:00Z"/>
              <w:rFonts w:asciiTheme="minorHAnsi" w:eastAsiaTheme="minorEastAsia" w:hAnsiTheme="minorHAnsi" w:cstheme="minorBidi"/>
              <w:noProof/>
              <w:sz w:val="24"/>
              <w:szCs w:val="24"/>
              <w:lang w:eastAsia="es-ES_tradnl"/>
            </w:rPr>
          </w:pPr>
          <w:ins w:id="481" w:author="Jesús Carretero" w:date="2019-09-23T21:44:00Z">
            <w:del w:id="482" w:author="BENITO CASADO, ENRIQUE" w:date="2019-09-23T22:34:00Z">
              <w:r w:rsidRPr="00F939E9" w:rsidDel="00F939E9">
                <w:rPr>
                  <w:rStyle w:val="Hyperlink"/>
                  <w:rFonts w:cstheme="minorHAnsi"/>
                  <w:noProof/>
                </w:rPr>
                <w:delText>6.1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43</w:delText>
              </w:r>
            </w:del>
          </w:ins>
        </w:p>
        <w:p w14:paraId="499515FA" w14:textId="7531C1D0" w:rsidR="00953C42" w:rsidDel="00F939E9" w:rsidRDefault="00953C42">
          <w:pPr>
            <w:pStyle w:val="Verzeichnis2"/>
            <w:tabs>
              <w:tab w:val="left" w:pos="880"/>
              <w:tab w:val="right" w:leader="dot" w:pos="8494"/>
            </w:tabs>
            <w:rPr>
              <w:ins w:id="483" w:author="Jesús Carretero" w:date="2019-09-23T21:44:00Z"/>
              <w:del w:id="484" w:author="BENITO CASADO, ENRIQUE" w:date="2019-09-23T22:34:00Z"/>
              <w:rFonts w:asciiTheme="minorHAnsi" w:eastAsiaTheme="minorEastAsia" w:hAnsiTheme="minorHAnsi" w:cstheme="minorBidi"/>
              <w:noProof/>
              <w:sz w:val="24"/>
              <w:szCs w:val="24"/>
              <w:lang w:eastAsia="es-ES_tradnl"/>
            </w:rPr>
          </w:pPr>
          <w:ins w:id="485" w:author="Jesús Carretero" w:date="2019-09-23T21:44:00Z">
            <w:del w:id="486" w:author="BENITO CASADO, ENRIQUE" w:date="2019-09-23T22:34:00Z">
              <w:r w:rsidRPr="00F939E9" w:rsidDel="00F939E9">
                <w:rPr>
                  <w:rStyle w:val="Hyperlink"/>
                  <w:rFonts w:cstheme="minorHAnsi"/>
                  <w:noProof/>
                </w:rPr>
                <w:delText>6.2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Arquitectura de Elasticsearch</w:delText>
              </w:r>
              <w:r w:rsidDel="00F939E9">
                <w:rPr>
                  <w:noProof/>
                  <w:webHidden/>
                </w:rPr>
                <w:tab/>
                <w:delText>44</w:delText>
              </w:r>
            </w:del>
          </w:ins>
        </w:p>
        <w:p w14:paraId="7778FB19" w14:textId="11B836D8" w:rsidR="00953C42" w:rsidDel="00F939E9" w:rsidRDefault="00953C42">
          <w:pPr>
            <w:pStyle w:val="Verzeichnis3"/>
            <w:tabs>
              <w:tab w:val="left" w:pos="1320"/>
              <w:tab w:val="right" w:leader="dot" w:pos="8494"/>
            </w:tabs>
            <w:rPr>
              <w:ins w:id="487" w:author="Jesús Carretero" w:date="2019-09-23T21:44:00Z"/>
              <w:del w:id="488" w:author="BENITO CASADO, ENRIQUE" w:date="2019-09-23T22:34:00Z"/>
              <w:rFonts w:asciiTheme="minorHAnsi" w:eastAsiaTheme="minorEastAsia" w:hAnsiTheme="minorHAnsi" w:cstheme="minorBidi"/>
              <w:noProof/>
              <w:sz w:val="24"/>
              <w:szCs w:val="24"/>
              <w:lang w:eastAsia="es-ES_tradnl"/>
            </w:rPr>
          </w:pPr>
          <w:ins w:id="489" w:author="Jesús Carretero" w:date="2019-09-23T21:44:00Z">
            <w:del w:id="490" w:author="BENITO CASADO, ENRIQUE" w:date="2019-09-23T22:34:00Z">
              <w:r w:rsidRPr="00F939E9" w:rsidDel="00F939E9">
                <w:rPr>
                  <w:rStyle w:val="Hyperlink"/>
                  <w:rFonts w:cstheme="minorHAnsi"/>
                  <w:noProof/>
                </w:rPr>
                <w:delText>6.2.1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Nodos</w:delText>
              </w:r>
              <w:r w:rsidDel="00F939E9">
                <w:rPr>
                  <w:noProof/>
                  <w:webHidden/>
                </w:rPr>
                <w:tab/>
                <w:delText>44</w:delText>
              </w:r>
            </w:del>
          </w:ins>
        </w:p>
        <w:p w14:paraId="7745E1C5" w14:textId="396C3925" w:rsidR="00953C42" w:rsidDel="00F939E9" w:rsidRDefault="00953C42">
          <w:pPr>
            <w:pStyle w:val="Verzeichnis3"/>
            <w:tabs>
              <w:tab w:val="left" w:pos="1320"/>
              <w:tab w:val="right" w:leader="dot" w:pos="8494"/>
            </w:tabs>
            <w:rPr>
              <w:ins w:id="491" w:author="Jesús Carretero" w:date="2019-09-23T21:44:00Z"/>
              <w:del w:id="492" w:author="BENITO CASADO, ENRIQUE" w:date="2019-09-23T22:34:00Z"/>
              <w:rFonts w:asciiTheme="minorHAnsi" w:eastAsiaTheme="minorEastAsia" w:hAnsiTheme="minorHAnsi" w:cstheme="minorBidi"/>
              <w:noProof/>
              <w:sz w:val="24"/>
              <w:szCs w:val="24"/>
              <w:lang w:eastAsia="es-ES_tradnl"/>
            </w:rPr>
          </w:pPr>
          <w:ins w:id="493" w:author="Jesús Carretero" w:date="2019-09-23T21:44:00Z">
            <w:del w:id="494" w:author="BENITO CASADO, ENRIQUE" w:date="2019-09-23T22:34:00Z">
              <w:r w:rsidRPr="00F939E9" w:rsidDel="00F939E9">
                <w:rPr>
                  <w:rStyle w:val="Hyperlink"/>
                  <w:rFonts w:cstheme="minorHAnsi"/>
                  <w:noProof/>
                </w:rPr>
                <w:delText>6.2.2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Índices y documentos</w:delText>
              </w:r>
              <w:r w:rsidDel="00F939E9">
                <w:rPr>
                  <w:noProof/>
                  <w:webHidden/>
                </w:rPr>
                <w:tab/>
                <w:delText>45</w:delText>
              </w:r>
            </w:del>
          </w:ins>
        </w:p>
        <w:p w14:paraId="4EF32DCA" w14:textId="6EBF684B" w:rsidR="00953C42" w:rsidDel="00F939E9" w:rsidRDefault="00953C42">
          <w:pPr>
            <w:pStyle w:val="Verzeichnis2"/>
            <w:tabs>
              <w:tab w:val="left" w:pos="880"/>
              <w:tab w:val="right" w:leader="dot" w:pos="8494"/>
            </w:tabs>
            <w:rPr>
              <w:ins w:id="495" w:author="Jesús Carretero" w:date="2019-09-23T21:44:00Z"/>
              <w:del w:id="496" w:author="BENITO CASADO, ENRIQUE" w:date="2019-09-23T22:34:00Z"/>
              <w:rFonts w:asciiTheme="minorHAnsi" w:eastAsiaTheme="minorEastAsia" w:hAnsiTheme="minorHAnsi" w:cstheme="minorBidi"/>
              <w:noProof/>
              <w:sz w:val="24"/>
              <w:szCs w:val="24"/>
              <w:lang w:eastAsia="es-ES_tradnl"/>
            </w:rPr>
          </w:pPr>
          <w:ins w:id="497" w:author="Jesús Carretero" w:date="2019-09-23T21:44:00Z">
            <w:del w:id="498" w:author="BENITO CASADO, ENRIQUE" w:date="2019-09-23T22:34:00Z">
              <w:r w:rsidRPr="00F939E9" w:rsidDel="00F939E9">
                <w:rPr>
                  <w:rStyle w:val="Hyperlink"/>
                  <w:rFonts w:cstheme="minorHAnsi"/>
                  <w:noProof/>
                </w:rPr>
                <w:delText>6.3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Elasticsearch API</w:delText>
              </w:r>
              <w:r w:rsidDel="00F939E9">
                <w:rPr>
                  <w:noProof/>
                  <w:webHidden/>
                </w:rPr>
                <w:tab/>
                <w:delText>46</w:delText>
              </w:r>
            </w:del>
          </w:ins>
        </w:p>
        <w:p w14:paraId="62307586" w14:textId="7D9892D8" w:rsidR="00953C42" w:rsidDel="00F939E9" w:rsidRDefault="00953C42">
          <w:pPr>
            <w:pStyle w:val="Verzeichnis3"/>
            <w:tabs>
              <w:tab w:val="left" w:pos="1320"/>
              <w:tab w:val="right" w:leader="dot" w:pos="8494"/>
            </w:tabs>
            <w:rPr>
              <w:ins w:id="499" w:author="Jesús Carretero" w:date="2019-09-23T21:44:00Z"/>
              <w:del w:id="500" w:author="BENITO CASADO, ENRIQUE" w:date="2019-09-23T22:34:00Z"/>
              <w:rFonts w:asciiTheme="minorHAnsi" w:eastAsiaTheme="minorEastAsia" w:hAnsiTheme="minorHAnsi" w:cstheme="minorBidi"/>
              <w:noProof/>
              <w:sz w:val="24"/>
              <w:szCs w:val="24"/>
              <w:lang w:eastAsia="es-ES_tradnl"/>
            </w:rPr>
          </w:pPr>
          <w:ins w:id="501" w:author="Jesús Carretero" w:date="2019-09-23T21:44:00Z">
            <w:del w:id="502" w:author="BENITO CASADO, ENRIQUE" w:date="2019-09-23T22:34:00Z">
              <w:r w:rsidRPr="00F939E9" w:rsidDel="00F939E9">
                <w:rPr>
                  <w:rStyle w:val="Hyperlink"/>
                  <w:rFonts w:cstheme="minorHAnsi"/>
                  <w:noProof/>
                </w:rPr>
                <w:delText>6.3.1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API REST – estado</w:delText>
              </w:r>
              <w:r w:rsidDel="00F939E9">
                <w:rPr>
                  <w:noProof/>
                  <w:webHidden/>
                </w:rPr>
                <w:tab/>
                <w:delText>46</w:delText>
              </w:r>
            </w:del>
          </w:ins>
        </w:p>
        <w:p w14:paraId="78197908" w14:textId="0A8B7866" w:rsidR="00953C42" w:rsidDel="00F939E9" w:rsidRDefault="00953C42">
          <w:pPr>
            <w:pStyle w:val="Verzeichnis3"/>
            <w:tabs>
              <w:tab w:val="left" w:pos="1320"/>
              <w:tab w:val="right" w:leader="dot" w:pos="8494"/>
            </w:tabs>
            <w:rPr>
              <w:ins w:id="503" w:author="Jesús Carretero" w:date="2019-09-23T21:44:00Z"/>
              <w:del w:id="504" w:author="BENITO CASADO, ENRIQUE" w:date="2019-09-23T22:34:00Z"/>
              <w:rFonts w:asciiTheme="minorHAnsi" w:eastAsiaTheme="minorEastAsia" w:hAnsiTheme="minorHAnsi" w:cstheme="minorBidi"/>
              <w:noProof/>
              <w:sz w:val="24"/>
              <w:szCs w:val="24"/>
              <w:lang w:eastAsia="es-ES_tradnl"/>
            </w:rPr>
          </w:pPr>
          <w:ins w:id="505" w:author="Jesús Carretero" w:date="2019-09-23T21:44:00Z">
            <w:del w:id="506" w:author="BENITO CASADO, ENRIQUE" w:date="2019-09-23T22:34:00Z">
              <w:r w:rsidRPr="00F939E9" w:rsidDel="00F939E9">
                <w:rPr>
                  <w:rStyle w:val="Hyperlink"/>
                  <w:rFonts w:cstheme="minorHAnsi"/>
                  <w:noProof/>
                </w:rPr>
                <w:delText>6.3.2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API REST - Índices y documentos</w:delText>
              </w:r>
              <w:r w:rsidDel="00F939E9">
                <w:rPr>
                  <w:noProof/>
                  <w:webHidden/>
                </w:rPr>
                <w:tab/>
                <w:delText>48</w:delText>
              </w:r>
            </w:del>
          </w:ins>
        </w:p>
        <w:p w14:paraId="04452291" w14:textId="1229F465" w:rsidR="00953C42" w:rsidDel="00F939E9" w:rsidRDefault="00953C42">
          <w:pPr>
            <w:pStyle w:val="Verzeichnis2"/>
            <w:tabs>
              <w:tab w:val="left" w:pos="880"/>
              <w:tab w:val="right" w:leader="dot" w:pos="8494"/>
            </w:tabs>
            <w:rPr>
              <w:ins w:id="507" w:author="Jesús Carretero" w:date="2019-09-23T21:44:00Z"/>
              <w:del w:id="508" w:author="BENITO CASADO, ENRIQUE" w:date="2019-09-23T22:34:00Z"/>
              <w:rFonts w:asciiTheme="minorHAnsi" w:eastAsiaTheme="minorEastAsia" w:hAnsiTheme="minorHAnsi" w:cstheme="minorBidi"/>
              <w:noProof/>
              <w:sz w:val="24"/>
              <w:szCs w:val="24"/>
              <w:lang w:eastAsia="es-ES_tradnl"/>
            </w:rPr>
          </w:pPr>
          <w:ins w:id="509" w:author="Jesús Carretero" w:date="2019-09-23T21:44:00Z">
            <w:del w:id="510" w:author="BENITO CASADO, ENRIQUE" w:date="2019-09-23T22:34:00Z">
              <w:r w:rsidRPr="00F939E9" w:rsidDel="00F939E9">
                <w:rPr>
                  <w:rStyle w:val="Hyperlink"/>
                  <w:noProof/>
                </w:rPr>
                <w:delText>6.4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Beats</w:delText>
              </w:r>
              <w:r w:rsidDel="00F939E9">
                <w:rPr>
                  <w:noProof/>
                  <w:webHidden/>
                </w:rPr>
                <w:tab/>
                <w:delText>51</w:delText>
              </w:r>
            </w:del>
          </w:ins>
        </w:p>
        <w:p w14:paraId="6B4BD57D" w14:textId="7B159372" w:rsidR="00953C42" w:rsidDel="00F939E9" w:rsidRDefault="00953C42">
          <w:pPr>
            <w:pStyle w:val="Verzeichnis3"/>
            <w:tabs>
              <w:tab w:val="left" w:pos="1320"/>
              <w:tab w:val="right" w:leader="dot" w:pos="8494"/>
            </w:tabs>
            <w:rPr>
              <w:ins w:id="511" w:author="Jesús Carretero" w:date="2019-09-23T21:44:00Z"/>
              <w:del w:id="512" w:author="BENITO CASADO, ENRIQUE" w:date="2019-09-23T22:34:00Z"/>
              <w:rFonts w:asciiTheme="minorHAnsi" w:eastAsiaTheme="minorEastAsia" w:hAnsiTheme="minorHAnsi" w:cstheme="minorBidi"/>
              <w:noProof/>
              <w:sz w:val="24"/>
              <w:szCs w:val="24"/>
              <w:lang w:eastAsia="es-ES_tradnl"/>
            </w:rPr>
          </w:pPr>
          <w:ins w:id="513" w:author="Jesús Carretero" w:date="2019-09-23T21:44:00Z">
            <w:del w:id="514" w:author="BENITO CASADO, ENRIQUE" w:date="2019-09-23T22:34:00Z">
              <w:r w:rsidRPr="00F939E9" w:rsidDel="00F939E9">
                <w:rPr>
                  <w:rStyle w:val="Hyperlink"/>
                  <w:rFonts w:cstheme="minorHAnsi"/>
                  <w:noProof/>
                </w:rPr>
                <w:delText>6.4.1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51</w:delText>
              </w:r>
            </w:del>
          </w:ins>
        </w:p>
        <w:p w14:paraId="5749FAD2" w14:textId="0C041CF5" w:rsidR="00953C42" w:rsidDel="00F939E9" w:rsidRDefault="00953C42">
          <w:pPr>
            <w:pStyle w:val="Verzeichnis3"/>
            <w:tabs>
              <w:tab w:val="left" w:pos="1320"/>
              <w:tab w:val="right" w:leader="dot" w:pos="8494"/>
            </w:tabs>
            <w:rPr>
              <w:ins w:id="515" w:author="Jesús Carretero" w:date="2019-09-23T21:44:00Z"/>
              <w:del w:id="516" w:author="BENITO CASADO, ENRIQUE" w:date="2019-09-23T22:34:00Z"/>
              <w:rFonts w:asciiTheme="minorHAnsi" w:eastAsiaTheme="minorEastAsia" w:hAnsiTheme="minorHAnsi" w:cstheme="minorBidi"/>
              <w:noProof/>
              <w:sz w:val="24"/>
              <w:szCs w:val="24"/>
              <w:lang w:eastAsia="es-ES_tradnl"/>
            </w:rPr>
          </w:pPr>
          <w:ins w:id="517" w:author="Jesús Carretero" w:date="2019-09-23T21:44:00Z">
            <w:del w:id="518" w:author="BENITO CASADO, ENRIQUE" w:date="2019-09-23T22:34:00Z">
              <w:r w:rsidRPr="00F939E9" w:rsidDel="00F939E9">
                <w:rPr>
                  <w:rStyle w:val="Hyperlink"/>
                  <w:rFonts w:cstheme="minorHAnsi"/>
                  <w:noProof/>
                </w:rPr>
                <w:delText>6.4.2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Filebeat</w:delText>
              </w:r>
              <w:r w:rsidDel="00F939E9">
                <w:rPr>
                  <w:noProof/>
                  <w:webHidden/>
                </w:rPr>
                <w:tab/>
                <w:delText>52</w:delText>
              </w:r>
            </w:del>
          </w:ins>
        </w:p>
        <w:p w14:paraId="4C281F08" w14:textId="6F55CFCA" w:rsidR="00953C42" w:rsidDel="00F939E9" w:rsidRDefault="00953C42">
          <w:pPr>
            <w:pStyle w:val="Verzeichnis3"/>
            <w:tabs>
              <w:tab w:val="left" w:pos="1320"/>
              <w:tab w:val="right" w:leader="dot" w:pos="8494"/>
            </w:tabs>
            <w:rPr>
              <w:ins w:id="519" w:author="Jesús Carretero" w:date="2019-09-23T21:44:00Z"/>
              <w:del w:id="520" w:author="BENITO CASADO, ENRIQUE" w:date="2019-09-23T22:34:00Z"/>
              <w:rFonts w:asciiTheme="minorHAnsi" w:eastAsiaTheme="minorEastAsia" w:hAnsiTheme="minorHAnsi" w:cstheme="minorBidi"/>
              <w:noProof/>
              <w:sz w:val="24"/>
              <w:szCs w:val="24"/>
              <w:lang w:eastAsia="es-ES_tradnl"/>
            </w:rPr>
          </w:pPr>
          <w:ins w:id="521" w:author="Jesús Carretero" w:date="2019-09-23T21:44:00Z">
            <w:del w:id="522" w:author="BENITO CASADO, ENRIQUE" w:date="2019-09-23T22:34:00Z">
              <w:r w:rsidRPr="00F939E9" w:rsidDel="00F939E9">
                <w:rPr>
                  <w:rStyle w:val="Hyperlink"/>
                  <w:rFonts w:cstheme="minorHAnsi"/>
                  <w:noProof/>
                </w:rPr>
                <w:delText>6.4.3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Metricbeat</w:delText>
              </w:r>
              <w:r w:rsidDel="00F939E9">
                <w:rPr>
                  <w:noProof/>
                  <w:webHidden/>
                </w:rPr>
                <w:tab/>
                <w:delText>54</w:delText>
              </w:r>
            </w:del>
          </w:ins>
        </w:p>
        <w:p w14:paraId="3A3B6074" w14:textId="634F42F7" w:rsidR="00953C42" w:rsidDel="00F939E9" w:rsidRDefault="00953C42">
          <w:pPr>
            <w:pStyle w:val="Verzeichnis3"/>
            <w:tabs>
              <w:tab w:val="left" w:pos="1320"/>
              <w:tab w:val="right" w:leader="dot" w:pos="8494"/>
            </w:tabs>
            <w:rPr>
              <w:ins w:id="523" w:author="Jesús Carretero" w:date="2019-09-23T21:44:00Z"/>
              <w:del w:id="524" w:author="BENITO CASADO, ENRIQUE" w:date="2019-09-23T22:34:00Z"/>
              <w:rFonts w:asciiTheme="minorHAnsi" w:eastAsiaTheme="minorEastAsia" w:hAnsiTheme="minorHAnsi" w:cstheme="minorBidi"/>
              <w:noProof/>
              <w:sz w:val="24"/>
              <w:szCs w:val="24"/>
              <w:lang w:eastAsia="es-ES_tradnl"/>
            </w:rPr>
          </w:pPr>
          <w:ins w:id="525" w:author="Jesús Carretero" w:date="2019-09-23T21:44:00Z">
            <w:del w:id="526" w:author="BENITO CASADO, ENRIQUE" w:date="2019-09-23T22:34:00Z">
              <w:r w:rsidRPr="00F939E9" w:rsidDel="00F939E9">
                <w:rPr>
                  <w:rStyle w:val="Hyperlink"/>
                  <w:rFonts w:cstheme="minorHAnsi"/>
                  <w:noProof/>
                </w:rPr>
                <w:delText>6.4.4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Packetbeat</w:delText>
              </w:r>
              <w:r w:rsidDel="00F939E9">
                <w:rPr>
                  <w:noProof/>
                  <w:webHidden/>
                </w:rPr>
                <w:tab/>
                <w:delText>55</w:delText>
              </w:r>
            </w:del>
          </w:ins>
        </w:p>
        <w:p w14:paraId="12F02739" w14:textId="428EFFC4" w:rsidR="00953C42" w:rsidDel="00F939E9" w:rsidRDefault="00953C42">
          <w:pPr>
            <w:pStyle w:val="Verzeichnis3"/>
            <w:tabs>
              <w:tab w:val="left" w:pos="1320"/>
              <w:tab w:val="right" w:leader="dot" w:pos="8494"/>
            </w:tabs>
            <w:rPr>
              <w:ins w:id="527" w:author="Jesús Carretero" w:date="2019-09-23T21:44:00Z"/>
              <w:del w:id="528" w:author="BENITO CASADO, ENRIQUE" w:date="2019-09-23T22:34:00Z"/>
              <w:rFonts w:asciiTheme="minorHAnsi" w:eastAsiaTheme="minorEastAsia" w:hAnsiTheme="minorHAnsi" w:cstheme="minorBidi"/>
              <w:noProof/>
              <w:sz w:val="24"/>
              <w:szCs w:val="24"/>
              <w:lang w:eastAsia="es-ES_tradnl"/>
            </w:rPr>
          </w:pPr>
          <w:ins w:id="529" w:author="Jesús Carretero" w:date="2019-09-23T21:44:00Z">
            <w:del w:id="530" w:author="BENITO CASADO, ENRIQUE" w:date="2019-09-23T22:34:00Z">
              <w:r w:rsidRPr="00F939E9" w:rsidDel="00F939E9">
                <w:rPr>
                  <w:rStyle w:val="Hyperlink"/>
                  <w:rFonts w:cstheme="minorHAnsi"/>
                  <w:noProof/>
                </w:rPr>
                <w:delText>6.4.5</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Auditbeat</w:delText>
              </w:r>
              <w:r w:rsidDel="00F939E9">
                <w:rPr>
                  <w:noProof/>
                  <w:webHidden/>
                </w:rPr>
                <w:tab/>
                <w:delText>56</w:delText>
              </w:r>
            </w:del>
          </w:ins>
        </w:p>
        <w:p w14:paraId="221D6A75" w14:textId="20DB37B2" w:rsidR="00953C42" w:rsidDel="00F939E9" w:rsidRDefault="00953C42">
          <w:pPr>
            <w:pStyle w:val="Verzeichnis3"/>
            <w:tabs>
              <w:tab w:val="left" w:pos="1320"/>
              <w:tab w:val="right" w:leader="dot" w:pos="8494"/>
            </w:tabs>
            <w:rPr>
              <w:ins w:id="531" w:author="Jesús Carretero" w:date="2019-09-23T21:44:00Z"/>
              <w:del w:id="532" w:author="BENITO CASADO, ENRIQUE" w:date="2019-09-23T22:34:00Z"/>
              <w:rFonts w:asciiTheme="minorHAnsi" w:eastAsiaTheme="minorEastAsia" w:hAnsiTheme="minorHAnsi" w:cstheme="minorBidi"/>
              <w:noProof/>
              <w:sz w:val="24"/>
              <w:szCs w:val="24"/>
              <w:lang w:eastAsia="es-ES_tradnl"/>
            </w:rPr>
          </w:pPr>
          <w:ins w:id="533" w:author="Jesús Carretero" w:date="2019-09-23T21:44:00Z">
            <w:del w:id="534" w:author="BENITO CASADO, ENRIQUE" w:date="2019-09-23T22:34:00Z">
              <w:r w:rsidRPr="00F939E9" w:rsidDel="00F939E9">
                <w:rPr>
                  <w:rStyle w:val="Hyperlink"/>
                  <w:rFonts w:cstheme="minorHAnsi"/>
                  <w:noProof/>
                </w:rPr>
                <w:delText>6.4.6</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Libbeat</w:delText>
              </w:r>
              <w:r w:rsidDel="00F939E9">
                <w:rPr>
                  <w:noProof/>
                  <w:webHidden/>
                </w:rPr>
                <w:tab/>
                <w:delText>56</w:delText>
              </w:r>
            </w:del>
          </w:ins>
        </w:p>
        <w:p w14:paraId="5D89DF8C" w14:textId="0246ECDE" w:rsidR="00953C42" w:rsidDel="00F939E9" w:rsidRDefault="00953C42">
          <w:pPr>
            <w:pStyle w:val="Verzeichnis2"/>
            <w:tabs>
              <w:tab w:val="left" w:pos="880"/>
              <w:tab w:val="right" w:leader="dot" w:pos="8494"/>
            </w:tabs>
            <w:rPr>
              <w:ins w:id="535" w:author="Jesús Carretero" w:date="2019-09-23T21:44:00Z"/>
              <w:del w:id="536" w:author="BENITO CASADO, ENRIQUE" w:date="2019-09-23T22:34:00Z"/>
              <w:rFonts w:asciiTheme="minorHAnsi" w:eastAsiaTheme="minorEastAsia" w:hAnsiTheme="minorHAnsi" w:cstheme="minorBidi"/>
              <w:noProof/>
              <w:sz w:val="24"/>
              <w:szCs w:val="24"/>
              <w:lang w:eastAsia="es-ES_tradnl"/>
            </w:rPr>
          </w:pPr>
          <w:ins w:id="537" w:author="Jesús Carretero" w:date="2019-09-23T21:44:00Z">
            <w:del w:id="538" w:author="BENITO CASADO, ENRIQUE" w:date="2019-09-23T22:34:00Z">
              <w:r w:rsidRPr="00F939E9" w:rsidDel="00F939E9">
                <w:rPr>
                  <w:rStyle w:val="Hyperlink"/>
                  <w:rFonts w:cstheme="minorHAnsi"/>
                  <w:noProof/>
                </w:rPr>
                <w:delText>6.5</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Logstash</w:delText>
              </w:r>
              <w:r w:rsidDel="00F939E9">
                <w:rPr>
                  <w:noProof/>
                  <w:webHidden/>
                </w:rPr>
                <w:tab/>
                <w:delText>56</w:delText>
              </w:r>
            </w:del>
          </w:ins>
        </w:p>
        <w:p w14:paraId="0D51DDEC" w14:textId="7CD95758" w:rsidR="00953C42" w:rsidDel="00F939E9" w:rsidRDefault="00953C42">
          <w:pPr>
            <w:pStyle w:val="Verzeichnis3"/>
            <w:tabs>
              <w:tab w:val="left" w:pos="1320"/>
              <w:tab w:val="right" w:leader="dot" w:pos="8494"/>
            </w:tabs>
            <w:rPr>
              <w:ins w:id="539" w:author="Jesús Carretero" w:date="2019-09-23T21:44:00Z"/>
              <w:del w:id="540" w:author="BENITO CASADO, ENRIQUE" w:date="2019-09-23T22:34:00Z"/>
              <w:rFonts w:asciiTheme="minorHAnsi" w:eastAsiaTheme="minorEastAsia" w:hAnsiTheme="minorHAnsi" w:cstheme="minorBidi"/>
              <w:noProof/>
              <w:sz w:val="24"/>
              <w:szCs w:val="24"/>
              <w:lang w:eastAsia="es-ES_tradnl"/>
            </w:rPr>
          </w:pPr>
          <w:ins w:id="541" w:author="Jesús Carretero" w:date="2019-09-23T21:44:00Z">
            <w:del w:id="542" w:author="BENITO CASADO, ENRIQUE" w:date="2019-09-23T22:34:00Z">
              <w:r w:rsidRPr="00F939E9" w:rsidDel="00F939E9">
                <w:rPr>
                  <w:rStyle w:val="Hyperlink"/>
                  <w:rFonts w:cstheme="minorHAnsi"/>
                  <w:noProof/>
                </w:rPr>
                <w:delText>6.5.1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56</w:delText>
              </w:r>
            </w:del>
          </w:ins>
        </w:p>
        <w:p w14:paraId="18BB54F8" w14:textId="611905F7" w:rsidR="00953C42" w:rsidDel="00F939E9" w:rsidRDefault="00953C42">
          <w:pPr>
            <w:pStyle w:val="Verzeichnis3"/>
            <w:tabs>
              <w:tab w:val="left" w:pos="1320"/>
              <w:tab w:val="right" w:leader="dot" w:pos="8494"/>
            </w:tabs>
            <w:rPr>
              <w:ins w:id="543" w:author="Jesús Carretero" w:date="2019-09-23T21:44:00Z"/>
              <w:del w:id="544" w:author="BENITO CASADO, ENRIQUE" w:date="2019-09-23T22:34:00Z"/>
              <w:rFonts w:asciiTheme="minorHAnsi" w:eastAsiaTheme="minorEastAsia" w:hAnsiTheme="minorHAnsi" w:cstheme="minorBidi"/>
              <w:noProof/>
              <w:sz w:val="24"/>
              <w:szCs w:val="24"/>
              <w:lang w:eastAsia="es-ES_tradnl"/>
            </w:rPr>
          </w:pPr>
          <w:ins w:id="545" w:author="Jesús Carretero" w:date="2019-09-23T21:44:00Z">
            <w:del w:id="546" w:author="BENITO CASADO, ENRIQUE" w:date="2019-09-23T22:34:00Z">
              <w:r w:rsidRPr="00F939E9" w:rsidDel="00F939E9">
                <w:rPr>
                  <w:rStyle w:val="Hyperlink"/>
                  <w:noProof/>
                </w:rPr>
                <w:delText>6.5.2</w:delText>
              </w:r>
              <w:r w:rsidDel="00F939E9">
                <w:rPr>
                  <w:rFonts w:asciiTheme="minorHAnsi" w:eastAsiaTheme="minorEastAsia" w:hAnsiTheme="minorHAnsi" w:cstheme="minorBidi"/>
                  <w:noProof/>
                  <w:sz w:val="24"/>
                  <w:szCs w:val="24"/>
                  <w:lang w:eastAsia="es-ES_tradnl"/>
                </w:rPr>
                <w:tab/>
              </w:r>
              <w:r w:rsidRPr="00F939E9" w:rsidDel="00F939E9">
                <w:rPr>
                  <w:rStyle w:val="Hyperlink"/>
                  <w:noProof/>
                </w:rPr>
                <w:delText>Instalación y funciones</w:delText>
              </w:r>
              <w:r w:rsidDel="00F939E9">
                <w:rPr>
                  <w:noProof/>
                  <w:webHidden/>
                </w:rPr>
                <w:tab/>
                <w:delText>58</w:delText>
              </w:r>
            </w:del>
          </w:ins>
        </w:p>
        <w:p w14:paraId="65B76457" w14:textId="584C6B27" w:rsidR="00953C42" w:rsidDel="00F939E9" w:rsidRDefault="00953C42">
          <w:pPr>
            <w:pStyle w:val="Verzeichnis3"/>
            <w:tabs>
              <w:tab w:val="left" w:pos="1320"/>
              <w:tab w:val="right" w:leader="dot" w:pos="8494"/>
            </w:tabs>
            <w:rPr>
              <w:ins w:id="547" w:author="Jesús Carretero" w:date="2019-09-23T21:44:00Z"/>
              <w:del w:id="548" w:author="BENITO CASADO, ENRIQUE" w:date="2019-09-23T22:34:00Z"/>
              <w:rFonts w:asciiTheme="minorHAnsi" w:eastAsiaTheme="minorEastAsia" w:hAnsiTheme="minorHAnsi" w:cstheme="minorBidi"/>
              <w:noProof/>
              <w:sz w:val="24"/>
              <w:szCs w:val="24"/>
              <w:lang w:eastAsia="es-ES_tradnl"/>
            </w:rPr>
          </w:pPr>
          <w:ins w:id="549" w:author="Jesús Carretero" w:date="2019-09-23T21:44:00Z">
            <w:del w:id="550" w:author="BENITO CASADO, ENRIQUE" w:date="2019-09-23T22:34:00Z">
              <w:r w:rsidRPr="00F939E9" w:rsidDel="00F939E9">
                <w:rPr>
                  <w:rStyle w:val="Hyperlink"/>
                  <w:noProof/>
                </w:rPr>
                <w:delText>6.5.3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Monitorizando nuestra infraestructura: Filebeat, Logstash, Elasticsearch.</w:delText>
              </w:r>
              <w:r w:rsidDel="00F939E9">
                <w:rPr>
                  <w:noProof/>
                  <w:webHidden/>
                </w:rPr>
                <w:tab/>
                <w:delText>60</w:delText>
              </w:r>
            </w:del>
          </w:ins>
        </w:p>
        <w:p w14:paraId="47914AED" w14:textId="61BD0D3E" w:rsidR="00953C42" w:rsidDel="00F939E9" w:rsidRDefault="00953C42">
          <w:pPr>
            <w:pStyle w:val="Verzeichnis3"/>
            <w:tabs>
              <w:tab w:val="left" w:pos="1320"/>
              <w:tab w:val="right" w:leader="dot" w:pos="8494"/>
            </w:tabs>
            <w:rPr>
              <w:ins w:id="551" w:author="Jesús Carretero" w:date="2019-09-23T21:44:00Z"/>
              <w:del w:id="552" w:author="BENITO CASADO, ENRIQUE" w:date="2019-09-23T22:34:00Z"/>
              <w:rFonts w:asciiTheme="minorHAnsi" w:eastAsiaTheme="minorEastAsia" w:hAnsiTheme="minorHAnsi" w:cstheme="minorBidi"/>
              <w:noProof/>
              <w:sz w:val="24"/>
              <w:szCs w:val="24"/>
              <w:lang w:eastAsia="es-ES_tradnl"/>
            </w:rPr>
          </w:pPr>
          <w:ins w:id="553" w:author="Jesús Carretero" w:date="2019-09-23T21:44:00Z">
            <w:del w:id="554" w:author="BENITO CASADO, ENRIQUE" w:date="2019-09-23T22:34:00Z">
              <w:r w:rsidRPr="00F939E9" w:rsidDel="00F939E9">
                <w:rPr>
                  <w:rStyle w:val="Hyperlink"/>
                  <w:rFonts w:cstheme="minorHAnsi"/>
                  <w:noProof/>
                </w:rPr>
                <w:delText>6.5.4</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Creado un mapa de coordenadas mediante la geolocalización: Mapping</w:delText>
              </w:r>
              <w:r w:rsidDel="00F939E9">
                <w:rPr>
                  <w:noProof/>
                  <w:webHidden/>
                </w:rPr>
                <w:tab/>
                <w:delText>62</w:delText>
              </w:r>
            </w:del>
          </w:ins>
        </w:p>
        <w:p w14:paraId="2BF44076" w14:textId="0700D8B4" w:rsidR="00953C42" w:rsidDel="00F939E9" w:rsidRDefault="00953C42">
          <w:pPr>
            <w:pStyle w:val="Verzeichnis1"/>
            <w:tabs>
              <w:tab w:val="left" w:pos="1320"/>
              <w:tab w:val="right" w:leader="dot" w:pos="8494"/>
            </w:tabs>
            <w:rPr>
              <w:ins w:id="555" w:author="Jesús Carretero" w:date="2019-09-23T21:44:00Z"/>
              <w:del w:id="556" w:author="BENITO CASADO, ENRIQUE" w:date="2019-09-23T22:34:00Z"/>
              <w:rFonts w:asciiTheme="minorHAnsi" w:eastAsiaTheme="minorEastAsia" w:hAnsiTheme="minorHAnsi" w:cstheme="minorBidi"/>
              <w:noProof/>
              <w:sz w:val="24"/>
              <w:szCs w:val="24"/>
              <w:lang w:eastAsia="es-ES_tradnl"/>
            </w:rPr>
          </w:pPr>
          <w:ins w:id="557" w:author="Jesús Carretero" w:date="2019-09-23T21:44:00Z">
            <w:del w:id="558" w:author="BENITO CASADO, ENRIQUE" w:date="2019-09-23T22:34:00Z">
              <w:r w:rsidRPr="00F939E9" w:rsidDel="00F939E9">
                <w:rPr>
                  <w:rStyle w:val="Hyperlink"/>
                  <w:rFonts w:cstheme="minorHAnsi"/>
                  <w:noProof/>
                </w:rPr>
                <w:delText>Capítulo 7.</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Visualización de datos, Kibana</w:delText>
              </w:r>
              <w:r w:rsidDel="00F939E9">
                <w:rPr>
                  <w:noProof/>
                  <w:webHidden/>
                </w:rPr>
                <w:tab/>
                <w:delText>65</w:delText>
              </w:r>
            </w:del>
          </w:ins>
        </w:p>
        <w:p w14:paraId="5459CAF4" w14:textId="48FD661A" w:rsidR="00953C42" w:rsidDel="00F939E9" w:rsidRDefault="00953C42">
          <w:pPr>
            <w:pStyle w:val="Verzeichnis2"/>
            <w:tabs>
              <w:tab w:val="left" w:pos="880"/>
              <w:tab w:val="right" w:leader="dot" w:pos="8494"/>
            </w:tabs>
            <w:rPr>
              <w:ins w:id="559" w:author="Jesús Carretero" w:date="2019-09-23T21:44:00Z"/>
              <w:del w:id="560" w:author="BENITO CASADO, ENRIQUE" w:date="2019-09-23T22:34:00Z"/>
              <w:rFonts w:asciiTheme="minorHAnsi" w:eastAsiaTheme="minorEastAsia" w:hAnsiTheme="minorHAnsi" w:cstheme="minorBidi"/>
              <w:noProof/>
              <w:sz w:val="24"/>
              <w:szCs w:val="24"/>
              <w:lang w:eastAsia="es-ES_tradnl"/>
            </w:rPr>
          </w:pPr>
          <w:ins w:id="561" w:author="Jesús Carretero" w:date="2019-09-23T21:44:00Z">
            <w:del w:id="562" w:author="BENITO CASADO, ENRIQUE" w:date="2019-09-23T22:34:00Z">
              <w:r w:rsidRPr="00F939E9" w:rsidDel="00F939E9">
                <w:rPr>
                  <w:rStyle w:val="Hyperlink"/>
                  <w:rFonts w:cstheme="minorHAnsi"/>
                  <w:noProof/>
                </w:rPr>
                <w:delText>7.1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Introducción</w:delText>
              </w:r>
              <w:r w:rsidDel="00F939E9">
                <w:rPr>
                  <w:noProof/>
                  <w:webHidden/>
                </w:rPr>
                <w:tab/>
                <w:delText>65</w:delText>
              </w:r>
            </w:del>
          </w:ins>
        </w:p>
        <w:p w14:paraId="13CBD58D" w14:textId="58AE602B" w:rsidR="00953C42" w:rsidDel="00F939E9" w:rsidRDefault="00953C42">
          <w:pPr>
            <w:pStyle w:val="Verzeichnis2"/>
            <w:tabs>
              <w:tab w:val="left" w:pos="880"/>
              <w:tab w:val="right" w:leader="dot" w:pos="8494"/>
            </w:tabs>
            <w:rPr>
              <w:ins w:id="563" w:author="Jesús Carretero" w:date="2019-09-23T21:44:00Z"/>
              <w:del w:id="564" w:author="BENITO CASADO, ENRIQUE" w:date="2019-09-23T22:34:00Z"/>
              <w:rFonts w:asciiTheme="minorHAnsi" w:eastAsiaTheme="minorEastAsia" w:hAnsiTheme="minorHAnsi" w:cstheme="minorBidi"/>
              <w:noProof/>
              <w:sz w:val="24"/>
              <w:szCs w:val="24"/>
              <w:lang w:eastAsia="es-ES_tradnl"/>
            </w:rPr>
          </w:pPr>
          <w:ins w:id="565" w:author="Jesús Carretero" w:date="2019-09-23T21:44:00Z">
            <w:del w:id="566" w:author="BENITO CASADO, ENRIQUE" w:date="2019-09-23T22:34:00Z">
              <w:r w:rsidRPr="00F939E9" w:rsidDel="00F939E9">
                <w:rPr>
                  <w:rStyle w:val="Hyperlink"/>
                  <w:rFonts w:cstheme="minorHAnsi"/>
                  <w:noProof/>
                </w:rPr>
                <w:delText>7.2</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Discover</w:delText>
              </w:r>
              <w:r w:rsidDel="00F939E9">
                <w:rPr>
                  <w:noProof/>
                  <w:webHidden/>
                </w:rPr>
                <w:tab/>
                <w:delText>65</w:delText>
              </w:r>
            </w:del>
          </w:ins>
        </w:p>
        <w:p w14:paraId="0DCC2CB6" w14:textId="7188C7F5" w:rsidR="00953C42" w:rsidDel="00F939E9" w:rsidRDefault="00953C42">
          <w:pPr>
            <w:pStyle w:val="Verzeichnis2"/>
            <w:tabs>
              <w:tab w:val="left" w:pos="880"/>
              <w:tab w:val="right" w:leader="dot" w:pos="8494"/>
            </w:tabs>
            <w:rPr>
              <w:ins w:id="567" w:author="Jesús Carretero" w:date="2019-09-23T21:44:00Z"/>
              <w:del w:id="568" w:author="BENITO CASADO, ENRIQUE" w:date="2019-09-23T22:34:00Z"/>
              <w:rFonts w:asciiTheme="minorHAnsi" w:eastAsiaTheme="minorEastAsia" w:hAnsiTheme="minorHAnsi" w:cstheme="minorBidi"/>
              <w:noProof/>
              <w:sz w:val="24"/>
              <w:szCs w:val="24"/>
              <w:lang w:eastAsia="es-ES_tradnl"/>
            </w:rPr>
          </w:pPr>
          <w:ins w:id="569" w:author="Jesús Carretero" w:date="2019-09-23T21:44:00Z">
            <w:del w:id="570" w:author="BENITO CASADO, ENRIQUE" w:date="2019-09-23T22:34:00Z">
              <w:r w:rsidRPr="00F939E9" w:rsidDel="00F939E9">
                <w:rPr>
                  <w:rStyle w:val="Hyperlink"/>
                  <w:rFonts w:cstheme="minorHAnsi"/>
                  <w:noProof/>
                </w:rPr>
                <w:delText>7.3</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Visualizaciones y Dashboards</w:delText>
              </w:r>
              <w:r w:rsidDel="00F939E9">
                <w:rPr>
                  <w:noProof/>
                  <w:webHidden/>
                </w:rPr>
                <w:tab/>
                <w:delText>67</w:delText>
              </w:r>
            </w:del>
          </w:ins>
        </w:p>
        <w:p w14:paraId="6CDBF537" w14:textId="3D43A137" w:rsidR="00953C42" w:rsidDel="00F939E9" w:rsidRDefault="00953C42">
          <w:pPr>
            <w:pStyle w:val="Verzeichnis2"/>
            <w:tabs>
              <w:tab w:val="left" w:pos="880"/>
              <w:tab w:val="right" w:leader="dot" w:pos="8494"/>
            </w:tabs>
            <w:rPr>
              <w:ins w:id="571" w:author="Jesús Carretero" w:date="2019-09-23T21:44:00Z"/>
              <w:del w:id="572" w:author="BENITO CASADO, ENRIQUE" w:date="2019-09-23T22:34:00Z"/>
              <w:rFonts w:asciiTheme="minorHAnsi" w:eastAsiaTheme="minorEastAsia" w:hAnsiTheme="minorHAnsi" w:cstheme="minorBidi"/>
              <w:noProof/>
              <w:sz w:val="24"/>
              <w:szCs w:val="24"/>
              <w:lang w:eastAsia="es-ES_tradnl"/>
            </w:rPr>
          </w:pPr>
          <w:ins w:id="573" w:author="Jesús Carretero" w:date="2019-09-23T21:44:00Z">
            <w:del w:id="574" w:author="BENITO CASADO, ENRIQUE" w:date="2019-09-23T22:34:00Z">
              <w:r w:rsidRPr="00F939E9" w:rsidDel="00F939E9">
                <w:rPr>
                  <w:rStyle w:val="Hyperlink"/>
                  <w:noProof/>
                </w:rPr>
                <w:delText>7.4</w:delText>
              </w:r>
              <w:r w:rsidDel="00F939E9">
                <w:rPr>
                  <w:rFonts w:asciiTheme="minorHAnsi" w:eastAsiaTheme="minorEastAsia" w:hAnsiTheme="minorHAnsi" w:cstheme="minorBidi"/>
                  <w:noProof/>
                  <w:sz w:val="24"/>
                  <w:szCs w:val="24"/>
                  <w:lang w:eastAsia="es-ES_tradnl"/>
                </w:rPr>
                <w:tab/>
              </w:r>
              <w:r w:rsidRPr="00F939E9" w:rsidDel="00F939E9">
                <w:rPr>
                  <w:rStyle w:val="Hyperlink"/>
                  <w:noProof/>
                </w:rPr>
                <w:delText>APM</w:delText>
              </w:r>
              <w:r w:rsidDel="00F939E9">
                <w:rPr>
                  <w:noProof/>
                  <w:webHidden/>
                </w:rPr>
                <w:tab/>
                <w:delText>69</w:delText>
              </w:r>
            </w:del>
          </w:ins>
        </w:p>
        <w:p w14:paraId="4D5B3A89" w14:textId="0DDEE4EF" w:rsidR="00953C42" w:rsidDel="00F939E9" w:rsidRDefault="00953C42">
          <w:pPr>
            <w:pStyle w:val="Verzeichnis1"/>
            <w:tabs>
              <w:tab w:val="left" w:pos="1320"/>
              <w:tab w:val="right" w:leader="dot" w:pos="8494"/>
            </w:tabs>
            <w:rPr>
              <w:ins w:id="575" w:author="Jesús Carretero" w:date="2019-09-23T21:44:00Z"/>
              <w:del w:id="576" w:author="BENITO CASADO, ENRIQUE" w:date="2019-09-23T22:34:00Z"/>
              <w:rFonts w:asciiTheme="minorHAnsi" w:eastAsiaTheme="minorEastAsia" w:hAnsiTheme="minorHAnsi" w:cstheme="minorBidi"/>
              <w:noProof/>
              <w:sz w:val="24"/>
              <w:szCs w:val="24"/>
              <w:lang w:eastAsia="es-ES_tradnl"/>
            </w:rPr>
          </w:pPr>
          <w:ins w:id="577" w:author="Jesús Carretero" w:date="2019-09-23T21:44:00Z">
            <w:del w:id="578" w:author="BENITO CASADO, ENRIQUE" w:date="2019-09-23T22:34:00Z">
              <w:r w:rsidRPr="00F939E9" w:rsidDel="00F939E9">
                <w:rPr>
                  <w:rStyle w:val="Hyperlink"/>
                  <w:rFonts w:cstheme="minorHAnsi"/>
                  <w:noProof/>
                </w:rPr>
                <w:delText>Capítulo 8.</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Machine Learning - X-PACK</w:delText>
              </w:r>
              <w:r w:rsidDel="00F939E9">
                <w:rPr>
                  <w:noProof/>
                  <w:webHidden/>
                </w:rPr>
                <w:tab/>
                <w:delText>70</w:delText>
              </w:r>
            </w:del>
          </w:ins>
        </w:p>
        <w:p w14:paraId="3FE187D7" w14:textId="6B24AA1A" w:rsidR="00953C42" w:rsidDel="00F939E9" w:rsidRDefault="00953C42">
          <w:pPr>
            <w:pStyle w:val="Verzeichnis2"/>
            <w:tabs>
              <w:tab w:val="left" w:pos="880"/>
              <w:tab w:val="right" w:leader="dot" w:pos="8494"/>
            </w:tabs>
            <w:rPr>
              <w:ins w:id="579" w:author="Jesús Carretero" w:date="2019-09-23T21:44:00Z"/>
              <w:del w:id="580" w:author="BENITO CASADO, ENRIQUE" w:date="2019-09-23T22:34:00Z"/>
              <w:rFonts w:asciiTheme="minorHAnsi" w:eastAsiaTheme="minorEastAsia" w:hAnsiTheme="minorHAnsi" w:cstheme="minorBidi"/>
              <w:noProof/>
              <w:sz w:val="24"/>
              <w:szCs w:val="24"/>
              <w:lang w:eastAsia="es-ES_tradnl"/>
            </w:rPr>
          </w:pPr>
          <w:ins w:id="581" w:author="Jesús Carretero" w:date="2019-09-23T21:44:00Z">
            <w:del w:id="582" w:author="BENITO CASADO, ENRIQUE" w:date="2019-09-23T22:34:00Z">
              <w:r w:rsidRPr="00F939E9" w:rsidDel="00F939E9">
                <w:rPr>
                  <w:rStyle w:val="Hyperlink"/>
                  <w:rFonts w:cstheme="minorHAnsi"/>
                  <w:noProof/>
                </w:rPr>
                <w:delText>8.1</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Machine Learning sobre los logs del servidor</w:delText>
              </w:r>
              <w:r w:rsidDel="00F939E9">
                <w:rPr>
                  <w:noProof/>
                  <w:webHidden/>
                </w:rPr>
                <w:tab/>
                <w:delText>70</w:delText>
              </w:r>
            </w:del>
          </w:ins>
        </w:p>
        <w:p w14:paraId="4A25166D" w14:textId="325A59ED" w:rsidR="00953C42" w:rsidDel="00F939E9" w:rsidRDefault="00953C42">
          <w:pPr>
            <w:pStyle w:val="Verzeichnis2"/>
            <w:tabs>
              <w:tab w:val="left" w:pos="880"/>
              <w:tab w:val="right" w:leader="dot" w:pos="8494"/>
            </w:tabs>
            <w:rPr>
              <w:ins w:id="583" w:author="Jesús Carretero" w:date="2019-09-23T21:44:00Z"/>
              <w:del w:id="584" w:author="BENITO CASADO, ENRIQUE" w:date="2019-09-23T22:34:00Z"/>
              <w:rFonts w:asciiTheme="minorHAnsi" w:eastAsiaTheme="minorEastAsia" w:hAnsiTheme="minorHAnsi" w:cstheme="minorBidi"/>
              <w:noProof/>
              <w:sz w:val="24"/>
              <w:szCs w:val="24"/>
              <w:lang w:eastAsia="es-ES_tradnl"/>
            </w:rPr>
          </w:pPr>
          <w:ins w:id="585" w:author="Jesús Carretero" w:date="2019-09-23T21:44:00Z">
            <w:del w:id="586" w:author="BENITO CASADO, ENRIQUE" w:date="2019-09-23T22:34:00Z">
              <w:r w:rsidRPr="00F939E9" w:rsidDel="00F939E9">
                <w:rPr>
                  <w:rStyle w:val="Hyperlink"/>
                  <w:noProof/>
                </w:rPr>
                <w:delText>8.2</w:delText>
              </w:r>
              <w:r w:rsidDel="00F939E9">
                <w:rPr>
                  <w:rFonts w:asciiTheme="minorHAnsi" w:eastAsiaTheme="minorEastAsia" w:hAnsiTheme="minorHAnsi" w:cstheme="minorBidi"/>
                  <w:noProof/>
                  <w:sz w:val="24"/>
                  <w:szCs w:val="24"/>
                  <w:lang w:eastAsia="es-ES_tradnl"/>
                </w:rPr>
                <w:tab/>
              </w:r>
              <w:r w:rsidRPr="00F939E9" w:rsidDel="00F939E9">
                <w:rPr>
                  <w:rStyle w:val="Hyperlink"/>
                  <w:noProof/>
                </w:rPr>
                <w:delText>ML aplicado a actividades de usuario.</w:delText>
              </w:r>
              <w:r w:rsidDel="00F939E9">
                <w:rPr>
                  <w:noProof/>
                  <w:webHidden/>
                </w:rPr>
                <w:tab/>
                <w:delText>72</w:delText>
              </w:r>
            </w:del>
          </w:ins>
        </w:p>
        <w:p w14:paraId="0BDA2CD7" w14:textId="43E832A6" w:rsidR="00953C42" w:rsidDel="00F939E9" w:rsidRDefault="00953C42">
          <w:pPr>
            <w:pStyle w:val="Verzeichnis1"/>
            <w:tabs>
              <w:tab w:val="left" w:pos="1320"/>
              <w:tab w:val="right" w:leader="dot" w:pos="8494"/>
            </w:tabs>
            <w:rPr>
              <w:ins w:id="587" w:author="Jesús Carretero" w:date="2019-09-23T21:44:00Z"/>
              <w:del w:id="588" w:author="BENITO CASADO, ENRIQUE" w:date="2019-09-23T22:34:00Z"/>
              <w:rFonts w:asciiTheme="minorHAnsi" w:eastAsiaTheme="minorEastAsia" w:hAnsiTheme="minorHAnsi" w:cstheme="minorBidi"/>
              <w:noProof/>
              <w:sz w:val="24"/>
              <w:szCs w:val="24"/>
              <w:lang w:eastAsia="es-ES_tradnl"/>
            </w:rPr>
          </w:pPr>
          <w:ins w:id="589" w:author="Jesús Carretero" w:date="2019-09-23T21:44:00Z">
            <w:del w:id="590" w:author="BENITO CASADO, ENRIQUE" w:date="2019-09-23T22:34:00Z">
              <w:r w:rsidRPr="00F939E9" w:rsidDel="00F939E9">
                <w:rPr>
                  <w:rStyle w:val="Hyperlink"/>
                  <w:rFonts w:cstheme="minorHAnsi"/>
                  <w:noProof/>
                </w:rPr>
                <w:delText>Capítulo 9.</w:delText>
              </w:r>
              <w:r w:rsidDel="00F939E9">
                <w:rPr>
                  <w:rFonts w:asciiTheme="minorHAnsi" w:eastAsiaTheme="minorEastAsia" w:hAnsiTheme="minorHAnsi" w:cstheme="minorBidi"/>
                  <w:noProof/>
                  <w:sz w:val="24"/>
                  <w:szCs w:val="24"/>
                  <w:lang w:eastAsia="es-ES_tradnl"/>
                </w:rPr>
                <w:tab/>
              </w:r>
              <w:r w:rsidRPr="00F939E9" w:rsidDel="00F939E9">
                <w:rPr>
                  <w:rStyle w:val="Hyperlink"/>
                  <w:rFonts w:cstheme="minorHAnsi"/>
                  <w:noProof/>
                </w:rPr>
                <w:delText>CONCLUSIONES Y FUTURAS LÍNEAS DE TRABAJO</w:delText>
              </w:r>
              <w:r w:rsidDel="00F939E9">
                <w:rPr>
                  <w:noProof/>
                  <w:webHidden/>
                </w:rPr>
                <w:tab/>
                <w:delText>73</w:delText>
              </w:r>
            </w:del>
          </w:ins>
        </w:p>
        <w:p w14:paraId="4BF6F465" w14:textId="0A814198" w:rsidR="00953C42" w:rsidDel="00F939E9" w:rsidRDefault="00953C42">
          <w:pPr>
            <w:pStyle w:val="Verzeichnis1"/>
            <w:tabs>
              <w:tab w:val="left" w:pos="1320"/>
              <w:tab w:val="right" w:leader="dot" w:pos="8494"/>
            </w:tabs>
            <w:rPr>
              <w:ins w:id="591" w:author="Jesús Carretero" w:date="2019-09-23T21:44:00Z"/>
              <w:del w:id="592" w:author="BENITO CASADO, ENRIQUE" w:date="2019-09-23T22:34:00Z"/>
              <w:rFonts w:asciiTheme="minorHAnsi" w:eastAsiaTheme="minorEastAsia" w:hAnsiTheme="minorHAnsi" w:cstheme="minorBidi"/>
              <w:noProof/>
              <w:sz w:val="24"/>
              <w:szCs w:val="24"/>
              <w:lang w:eastAsia="es-ES_tradnl"/>
            </w:rPr>
          </w:pPr>
          <w:ins w:id="593" w:author="Jesús Carretero" w:date="2019-09-23T21:44:00Z">
            <w:del w:id="594" w:author="BENITO CASADO, ENRIQUE" w:date="2019-09-23T22:34:00Z">
              <w:r w:rsidRPr="00F939E9" w:rsidDel="00F939E9">
                <w:rPr>
                  <w:rStyle w:val="Hyperlink"/>
                  <w:noProof/>
                </w:rPr>
                <w:delText>Capítulo 10.</w:delText>
              </w:r>
              <w:r w:rsidDel="00F939E9">
                <w:rPr>
                  <w:rFonts w:asciiTheme="minorHAnsi" w:eastAsiaTheme="minorEastAsia" w:hAnsiTheme="minorHAnsi" w:cstheme="minorBidi"/>
                  <w:noProof/>
                  <w:sz w:val="24"/>
                  <w:szCs w:val="24"/>
                  <w:lang w:eastAsia="es-ES_tradnl"/>
                </w:rPr>
                <w:tab/>
              </w:r>
              <w:r w:rsidRPr="00F939E9" w:rsidDel="00F939E9">
                <w:rPr>
                  <w:rStyle w:val="Hyperlink"/>
                  <w:noProof/>
                </w:rPr>
                <w:delText>Referencias</w:delText>
              </w:r>
              <w:r w:rsidDel="00F939E9">
                <w:rPr>
                  <w:noProof/>
                  <w:webHidden/>
                </w:rPr>
                <w:tab/>
                <w:delText>74</w:delText>
              </w:r>
            </w:del>
          </w:ins>
        </w:p>
        <w:p w14:paraId="5C0A9AAF" w14:textId="7F2FD365" w:rsidR="00953C42" w:rsidDel="00F939E9" w:rsidRDefault="00953C42">
          <w:pPr>
            <w:pStyle w:val="Verzeichnis1"/>
            <w:tabs>
              <w:tab w:val="right" w:leader="dot" w:pos="8494"/>
            </w:tabs>
            <w:rPr>
              <w:ins w:id="595" w:author="Jesús Carretero" w:date="2019-09-23T21:44:00Z"/>
              <w:del w:id="596" w:author="BENITO CASADO, ENRIQUE" w:date="2019-09-23T22:34:00Z"/>
              <w:rFonts w:asciiTheme="minorHAnsi" w:eastAsiaTheme="minorEastAsia" w:hAnsiTheme="minorHAnsi" w:cstheme="minorBidi"/>
              <w:noProof/>
              <w:sz w:val="24"/>
              <w:szCs w:val="24"/>
              <w:lang w:eastAsia="es-ES_tradnl"/>
            </w:rPr>
          </w:pPr>
          <w:ins w:id="597" w:author="Jesús Carretero" w:date="2019-09-23T21:44:00Z">
            <w:del w:id="598" w:author="BENITO CASADO, ENRIQUE" w:date="2019-09-23T22:34:00Z">
              <w:r w:rsidRPr="00F939E9" w:rsidDel="00F939E9">
                <w:rPr>
                  <w:rStyle w:val="Hyperlink"/>
                  <w:rFonts w:cstheme="minorHAnsi"/>
                  <w:noProof/>
                  <w:lang w:val="en-US"/>
                </w:rPr>
                <w:delText>BIBLIOGRAFÍA</w:delText>
              </w:r>
              <w:r w:rsidDel="00F939E9">
                <w:rPr>
                  <w:noProof/>
                  <w:webHidden/>
                </w:rPr>
                <w:tab/>
                <w:delText>75</w:delText>
              </w:r>
            </w:del>
          </w:ins>
        </w:p>
        <w:p w14:paraId="0D13DCF5" w14:textId="0DFEF9AC" w:rsidR="00542290" w:rsidDel="00F939E9" w:rsidRDefault="00542290">
          <w:pPr>
            <w:pStyle w:val="Verzeichnis1"/>
            <w:tabs>
              <w:tab w:val="right" w:leader="dot" w:pos="8494"/>
            </w:tabs>
            <w:rPr>
              <w:del w:id="599" w:author="BENITO CASADO, ENRIQUE" w:date="2019-09-23T22:34:00Z"/>
              <w:rFonts w:asciiTheme="minorHAnsi" w:eastAsiaTheme="minorEastAsia" w:hAnsiTheme="minorHAnsi" w:cstheme="minorBidi"/>
              <w:noProof/>
              <w:lang w:eastAsia="es-ES"/>
            </w:rPr>
          </w:pPr>
          <w:del w:id="600" w:author="BENITO CASADO, ENRIQUE" w:date="2019-09-23T22:34:00Z">
            <w:r w:rsidRPr="00E603A8" w:rsidDel="00F939E9">
              <w:rPr>
                <w:rPrChange w:id="601" w:author="BENITO CASADO, ENRIQUE" w:date="2019-09-22T20:02:00Z">
                  <w:rPr>
                    <w:rStyle w:val="Hyperlink"/>
                    <w:rFonts w:cstheme="minorHAnsi"/>
                    <w:noProof/>
                  </w:rPr>
                </w:rPrChange>
              </w:rPr>
              <w:delText>RESUMEN</w:delText>
            </w:r>
            <w:r w:rsidDel="00F939E9">
              <w:rPr>
                <w:noProof/>
                <w:webHidden/>
              </w:rPr>
              <w:tab/>
              <w:delText>5</w:delText>
            </w:r>
          </w:del>
        </w:p>
        <w:p w14:paraId="4E105415" w14:textId="29F6064B" w:rsidR="00542290" w:rsidDel="00F939E9" w:rsidRDefault="00542290">
          <w:pPr>
            <w:pStyle w:val="Verzeichnis1"/>
            <w:tabs>
              <w:tab w:val="right" w:leader="dot" w:pos="8494"/>
            </w:tabs>
            <w:rPr>
              <w:del w:id="602" w:author="BENITO CASADO, ENRIQUE" w:date="2019-09-23T22:34:00Z"/>
              <w:rFonts w:asciiTheme="minorHAnsi" w:eastAsiaTheme="minorEastAsia" w:hAnsiTheme="minorHAnsi" w:cstheme="minorBidi"/>
              <w:noProof/>
              <w:lang w:eastAsia="es-ES"/>
            </w:rPr>
          </w:pPr>
          <w:del w:id="603" w:author="BENITO CASADO, ENRIQUE" w:date="2019-09-23T22:34:00Z">
            <w:r w:rsidRPr="00E603A8" w:rsidDel="00F939E9">
              <w:rPr>
                <w:rPrChange w:id="604" w:author="BENITO CASADO, ENRIQUE" w:date="2019-09-22T20:02:00Z">
                  <w:rPr>
                    <w:rStyle w:val="Hyperlink"/>
                    <w:rFonts w:cstheme="minorHAnsi"/>
                    <w:noProof/>
                  </w:rPr>
                </w:rPrChange>
              </w:rPr>
              <w:delText>ABSTRACT</w:delText>
            </w:r>
            <w:r w:rsidDel="00F939E9">
              <w:rPr>
                <w:noProof/>
                <w:webHidden/>
              </w:rPr>
              <w:tab/>
              <w:delText>5</w:delText>
            </w:r>
          </w:del>
        </w:p>
        <w:p w14:paraId="6376827E" w14:textId="5E5C3BB8" w:rsidR="00542290" w:rsidDel="00F939E9" w:rsidRDefault="00542290">
          <w:pPr>
            <w:pStyle w:val="Verzeichnis1"/>
            <w:tabs>
              <w:tab w:val="left" w:pos="1320"/>
              <w:tab w:val="right" w:leader="dot" w:pos="8494"/>
            </w:tabs>
            <w:rPr>
              <w:del w:id="605" w:author="BENITO CASADO, ENRIQUE" w:date="2019-09-23T22:34:00Z"/>
              <w:rFonts w:asciiTheme="minorHAnsi" w:eastAsiaTheme="minorEastAsia" w:hAnsiTheme="minorHAnsi" w:cstheme="minorBidi"/>
              <w:noProof/>
              <w:lang w:eastAsia="es-ES"/>
            </w:rPr>
          </w:pPr>
          <w:del w:id="606" w:author="BENITO CASADO, ENRIQUE" w:date="2019-09-23T22:34:00Z">
            <w:r w:rsidRPr="00E603A8" w:rsidDel="00F939E9">
              <w:rPr>
                <w:rPrChange w:id="607" w:author="BENITO CASADO, ENRIQUE" w:date="2019-09-22T20:02:00Z">
                  <w:rPr>
                    <w:rStyle w:val="Hyperlink"/>
                    <w:rFonts w:cstheme="minorHAnsi"/>
                    <w:noProof/>
                  </w:rPr>
                </w:rPrChange>
              </w:rPr>
              <w:delText>Capítulo 1.</w:delText>
            </w:r>
            <w:r w:rsidDel="00F939E9">
              <w:rPr>
                <w:rFonts w:asciiTheme="minorHAnsi" w:eastAsiaTheme="minorEastAsia" w:hAnsiTheme="minorHAnsi" w:cstheme="minorBidi"/>
                <w:noProof/>
                <w:lang w:eastAsia="es-ES"/>
              </w:rPr>
              <w:tab/>
            </w:r>
            <w:r w:rsidRPr="00E603A8" w:rsidDel="00F939E9">
              <w:rPr>
                <w:rPrChange w:id="608" w:author="BENITO CASADO, ENRIQUE" w:date="2019-09-22T20:02:00Z">
                  <w:rPr>
                    <w:rStyle w:val="Hyperlink"/>
                    <w:rFonts w:cstheme="minorHAnsi"/>
                    <w:noProof/>
                  </w:rPr>
                </w:rPrChange>
              </w:rPr>
              <w:delText>INTRODUCCIÓN</w:delText>
            </w:r>
            <w:r w:rsidDel="00F939E9">
              <w:rPr>
                <w:noProof/>
                <w:webHidden/>
              </w:rPr>
              <w:tab/>
              <w:delText>12</w:delText>
            </w:r>
          </w:del>
        </w:p>
        <w:p w14:paraId="547905F2" w14:textId="136BDED5" w:rsidR="00542290" w:rsidDel="00F939E9" w:rsidRDefault="00542290">
          <w:pPr>
            <w:pStyle w:val="Verzeichnis2"/>
            <w:tabs>
              <w:tab w:val="left" w:pos="880"/>
              <w:tab w:val="right" w:leader="dot" w:pos="8494"/>
            </w:tabs>
            <w:rPr>
              <w:del w:id="609" w:author="BENITO CASADO, ENRIQUE" w:date="2019-09-23T22:34:00Z"/>
              <w:rFonts w:asciiTheme="minorHAnsi" w:eastAsiaTheme="minorEastAsia" w:hAnsiTheme="minorHAnsi" w:cstheme="minorBidi"/>
              <w:noProof/>
              <w:lang w:eastAsia="es-ES"/>
            </w:rPr>
          </w:pPr>
          <w:del w:id="610" w:author="BENITO CASADO, ENRIQUE" w:date="2019-09-23T22:34:00Z">
            <w:r w:rsidRPr="00E603A8" w:rsidDel="00F939E9">
              <w:rPr>
                <w:rPrChange w:id="611" w:author="BENITO CASADO, ENRIQUE" w:date="2019-09-22T20:02:00Z">
                  <w:rPr>
                    <w:rStyle w:val="Hyperlink"/>
                    <w:rFonts w:cstheme="minorHAnsi"/>
                    <w:noProof/>
                  </w:rPr>
                </w:rPrChange>
              </w:rPr>
              <w:delText>1.1</w:delText>
            </w:r>
            <w:r w:rsidDel="00F939E9">
              <w:rPr>
                <w:rFonts w:asciiTheme="minorHAnsi" w:eastAsiaTheme="minorEastAsia" w:hAnsiTheme="minorHAnsi" w:cstheme="minorBidi"/>
                <w:noProof/>
                <w:lang w:eastAsia="es-ES"/>
              </w:rPr>
              <w:tab/>
            </w:r>
            <w:r w:rsidRPr="00E603A8" w:rsidDel="00F939E9">
              <w:rPr>
                <w:rPrChange w:id="612" w:author="BENITO CASADO, ENRIQUE" w:date="2019-09-22T20:02:00Z">
                  <w:rPr>
                    <w:rStyle w:val="Hyperlink"/>
                    <w:rFonts w:cstheme="minorHAnsi"/>
                    <w:noProof/>
                  </w:rPr>
                </w:rPrChange>
              </w:rPr>
              <w:delText>Planteamiento del problema</w:delText>
            </w:r>
            <w:r w:rsidDel="00F939E9">
              <w:rPr>
                <w:noProof/>
                <w:webHidden/>
              </w:rPr>
              <w:tab/>
              <w:delText>12</w:delText>
            </w:r>
          </w:del>
        </w:p>
        <w:p w14:paraId="41E5FD84" w14:textId="2C5054D1" w:rsidR="00542290" w:rsidDel="00F939E9" w:rsidRDefault="00542290">
          <w:pPr>
            <w:pStyle w:val="Verzeichnis2"/>
            <w:tabs>
              <w:tab w:val="left" w:pos="880"/>
              <w:tab w:val="right" w:leader="dot" w:pos="8494"/>
            </w:tabs>
            <w:rPr>
              <w:del w:id="613" w:author="BENITO CASADO, ENRIQUE" w:date="2019-09-23T22:34:00Z"/>
              <w:rFonts w:asciiTheme="minorHAnsi" w:eastAsiaTheme="minorEastAsia" w:hAnsiTheme="minorHAnsi" w:cstheme="minorBidi"/>
              <w:noProof/>
              <w:lang w:eastAsia="es-ES"/>
            </w:rPr>
          </w:pPr>
          <w:del w:id="614" w:author="BENITO CASADO, ENRIQUE" w:date="2019-09-23T22:34:00Z">
            <w:r w:rsidRPr="00E603A8" w:rsidDel="00F939E9">
              <w:rPr>
                <w:rPrChange w:id="615" w:author="BENITO CASADO, ENRIQUE" w:date="2019-09-22T20:02:00Z">
                  <w:rPr>
                    <w:rStyle w:val="Hyperlink"/>
                    <w:rFonts w:cstheme="minorHAnsi"/>
                    <w:noProof/>
                  </w:rPr>
                </w:rPrChange>
              </w:rPr>
              <w:delText>1.2</w:delText>
            </w:r>
            <w:r w:rsidDel="00F939E9">
              <w:rPr>
                <w:rFonts w:asciiTheme="minorHAnsi" w:eastAsiaTheme="minorEastAsia" w:hAnsiTheme="minorHAnsi" w:cstheme="minorBidi"/>
                <w:noProof/>
                <w:lang w:eastAsia="es-ES"/>
              </w:rPr>
              <w:tab/>
            </w:r>
            <w:r w:rsidRPr="00E603A8" w:rsidDel="00F939E9">
              <w:rPr>
                <w:rPrChange w:id="616" w:author="BENITO CASADO, ENRIQUE" w:date="2019-09-22T20:02:00Z">
                  <w:rPr>
                    <w:rStyle w:val="Hyperlink"/>
                    <w:rFonts w:cstheme="minorHAnsi"/>
                    <w:noProof/>
                  </w:rPr>
                </w:rPrChange>
              </w:rPr>
              <w:delText>Objetivos del proyecto</w:delText>
            </w:r>
            <w:r w:rsidDel="00F939E9">
              <w:rPr>
                <w:noProof/>
                <w:webHidden/>
              </w:rPr>
              <w:tab/>
              <w:delText>13</w:delText>
            </w:r>
          </w:del>
        </w:p>
        <w:p w14:paraId="2F3B7A4F" w14:textId="20D29BB0" w:rsidR="00542290" w:rsidDel="00F939E9" w:rsidRDefault="00542290">
          <w:pPr>
            <w:pStyle w:val="Verzeichnis2"/>
            <w:tabs>
              <w:tab w:val="left" w:pos="880"/>
              <w:tab w:val="right" w:leader="dot" w:pos="8494"/>
            </w:tabs>
            <w:rPr>
              <w:del w:id="617" w:author="BENITO CASADO, ENRIQUE" w:date="2019-09-23T22:34:00Z"/>
              <w:rFonts w:asciiTheme="minorHAnsi" w:eastAsiaTheme="minorEastAsia" w:hAnsiTheme="minorHAnsi" w:cstheme="minorBidi"/>
              <w:noProof/>
              <w:lang w:eastAsia="es-ES"/>
            </w:rPr>
          </w:pPr>
          <w:del w:id="618" w:author="BENITO CASADO, ENRIQUE" w:date="2019-09-23T22:34:00Z">
            <w:r w:rsidRPr="00E603A8" w:rsidDel="00F939E9">
              <w:rPr>
                <w:rPrChange w:id="619" w:author="BENITO CASADO, ENRIQUE" w:date="2019-09-22T20:02:00Z">
                  <w:rPr>
                    <w:rStyle w:val="Hyperlink"/>
                    <w:rFonts w:cstheme="minorHAnsi"/>
                    <w:noProof/>
                  </w:rPr>
                </w:rPrChange>
              </w:rPr>
              <w:delText>1.3</w:delText>
            </w:r>
            <w:r w:rsidDel="00F939E9">
              <w:rPr>
                <w:rFonts w:asciiTheme="minorHAnsi" w:eastAsiaTheme="minorEastAsia" w:hAnsiTheme="minorHAnsi" w:cstheme="minorBidi"/>
                <w:noProof/>
                <w:lang w:eastAsia="es-ES"/>
              </w:rPr>
              <w:tab/>
            </w:r>
            <w:r w:rsidRPr="00E603A8" w:rsidDel="00F939E9">
              <w:rPr>
                <w:rPrChange w:id="620" w:author="BENITO CASADO, ENRIQUE" w:date="2019-09-22T20:02:00Z">
                  <w:rPr>
                    <w:rStyle w:val="Hyperlink"/>
                    <w:rFonts w:cstheme="minorHAnsi"/>
                    <w:noProof/>
                  </w:rPr>
                </w:rPrChange>
              </w:rPr>
              <w:delText>Estructura del proyecto</w:delText>
            </w:r>
            <w:r w:rsidDel="00F939E9">
              <w:rPr>
                <w:noProof/>
                <w:webHidden/>
              </w:rPr>
              <w:tab/>
              <w:delText>14</w:delText>
            </w:r>
          </w:del>
        </w:p>
        <w:p w14:paraId="17CFFBDF" w14:textId="4AAB6689" w:rsidR="00542290" w:rsidDel="00F939E9" w:rsidRDefault="00542290">
          <w:pPr>
            <w:pStyle w:val="Verzeichnis1"/>
            <w:tabs>
              <w:tab w:val="left" w:pos="1320"/>
              <w:tab w:val="right" w:leader="dot" w:pos="8494"/>
            </w:tabs>
            <w:rPr>
              <w:del w:id="621" w:author="BENITO CASADO, ENRIQUE" w:date="2019-09-23T22:34:00Z"/>
              <w:rFonts w:asciiTheme="minorHAnsi" w:eastAsiaTheme="minorEastAsia" w:hAnsiTheme="minorHAnsi" w:cstheme="minorBidi"/>
              <w:noProof/>
              <w:lang w:eastAsia="es-ES"/>
            </w:rPr>
          </w:pPr>
          <w:del w:id="622" w:author="BENITO CASADO, ENRIQUE" w:date="2019-09-23T22:34:00Z">
            <w:r w:rsidRPr="00E603A8" w:rsidDel="00F939E9">
              <w:rPr>
                <w:rPrChange w:id="623" w:author="BENITO CASADO, ENRIQUE" w:date="2019-09-22T20:02:00Z">
                  <w:rPr>
                    <w:rStyle w:val="Hyperlink"/>
                    <w:rFonts w:cstheme="minorHAnsi"/>
                    <w:noProof/>
                  </w:rPr>
                </w:rPrChange>
              </w:rPr>
              <w:delText>Capítulo 2.</w:delText>
            </w:r>
            <w:r w:rsidDel="00F939E9">
              <w:rPr>
                <w:rFonts w:asciiTheme="minorHAnsi" w:eastAsiaTheme="minorEastAsia" w:hAnsiTheme="minorHAnsi" w:cstheme="minorBidi"/>
                <w:noProof/>
                <w:lang w:eastAsia="es-ES"/>
              </w:rPr>
              <w:tab/>
            </w:r>
            <w:r w:rsidRPr="00E603A8" w:rsidDel="00F939E9">
              <w:rPr>
                <w:rPrChange w:id="624" w:author="BENITO CASADO, ENRIQUE" w:date="2019-09-22T20:02:00Z">
                  <w:rPr>
                    <w:rStyle w:val="Hyperlink"/>
                    <w:rFonts w:cstheme="minorHAnsi"/>
                    <w:noProof/>
                  </w:rPr>
                </w:rPrChange>
              </w:rPr>
              <w:delText>CAPTURA DE DATOS, WEB-CRAWLER</w:delText>
            </w:r>
            <w:r w:rsidDel="00F939E9">
              <w:rPr>
                <w:noProof/>
                <w:webHidden/>
              </w:rPr>
              <w:tab/>
              <w:delText>15</w:delText>
            </w:r>
          </w:del>
        </w:p>
        <w:p w14:paraId="20FE6551" w14:textId="2C896711" w:rsidR="00542290" w:rsidDel="00F939E9" w:rsidRDefault="00542290">
          <w:pPr>
            <w:pStyle w:val="Verzeichnis2"/>
            <w:tabs>
              <w:tab w:val="left" w:pos="880"/>
              <w:tab w:val="right" w:leader="dot" w:pos="8494"/>
            </w:tabs>
            <w:rPr>
              <w:del w:id="625" w:author="BENITO CASADO, ENRIQUE" w:date="2019-09-23T22:34:00Z"/>
              <w:rFonts w:asciiTheme="minorHAnsi" w:eastAsiaTheme="minorEastAsia" w:hAnsiTheme="minorHAnsi" w:cstheme="minorBidi"/>
              <w:noProof/>
              <w:lang w:eastAsia="es-ES"/>
            </w:rPr>
          </w:pPr>
          <w:del w:id="626" w:author="BENITO CASADO, ENRIQUE" w:date="2019-09-23T22:34:00Z">
            <w:r w:rsidRPr="00E603A8" w:rsidDel="00F939E9">
              <w:rPr>
                <w:rPrChange w:id="627" w:author="BENITO CASADO, ENRIQUE" w:date="2019-09-22T20:02:00Z">
                  <w:rPr>
                    <w:rStyle w:val="Hyperlink"/>
                    <w:rFonts w:cstheme="minorHAnsi"/>
                    <w:noProof/>
                  </w:rPr>
                </w:rPrChange>
              </w:rPr>
              <w:delText>2.1</w:delText>
            </w:r>
            <w:r w:rsidDel="00F939E9">
              <w:rPr>
                <w:rFonts w:asciiTheme="minorHAnsi" w:eastAsiaTheme="minorEastAsia" w:hAnsiTheme="minorHAnsi" w:cstheme="minorBidi"/>
                <w:noProof/>
                <w:lang w:eastAsia="es-ES"/>
              </w:rPr>
              <w:tab/>
            </w:r>
            <w:r w:rsidRPr="00E603A8" w:rsidDel="00F939E9">
              <w:rPr>
                <w:rPrChange w:id="628" w:author="BENITO CASADO, ENRIQUE" w:date="2019-09-22T20:02:00Z">
                  <w:rPr>
                    <w:rStyle w:val="Hyperlink"/>
                    <w:rFonts w:cstheme="minorHAnsi"/>
                    <w:noProof/>
                  </w:rPr>
                </w:rPrChange>
              </w:rPr>
              <w:delText>Introducción a Web-Crawler</w:delText>
            </w:r>
            <w:r w:rsidDel="00F939E9">
              <w:rPr>
                <w:noProof/>
                <w:webHidden/>
              </w:rPr>
              <w:tab/>
              <w:delText>15</w:delText>
            </w:r>
          </w:del>
        </w:p>
        <w:p w14:paraId="5A819CF4" w14:textId="2E43D417" w:rsidR="00542290" w:rsidDel="00F939E9" w:rsidRDefault="00542290">
          <w:pPr>
            <w:pStyle w:val="Verzeichnis3"/>
            <w:tabs>
              <w:tab w:val="left" w:pos="1320"/>
              <w:tab w:val="right" w:leader="dot" w:pos="8494"/>
            </w:tabs>
            <w:rPr>
              <w:del w:id="629" w:author="BENITO CASADO, ENRIQUE" w:date="2019-09-23T22:34:00Z"/>
              <w:rFonts w:asciiTheme="minorHAnsi" w:eastAsiaTheme="minorEastAsia" w:hAnsiTheme="minorHAnsi" w:cstheme="minorBidi"/>
              <w:noProof/>
              <w:lang w:eastAsia="es-ES"/>
            </w:rPr>
          </w:pPr>
          <w:del w:id="630" w:author="BENITO CASADO, ENRIQUE" w:date="2019-09-23T22:34:00Z">
            <w:r w:rsidRPr="00E603A8" w:rsidDel="00F939E9">
              <w:rPr>
                <w:rPrChange w:id="631" w:author="BENITO CASADO, ENRIQUE" w:date="2019-09-22T20:02:00Z">
                  <w:rPr>
                    <w:rStyle w:val="Hyperlink"/>
                    <w:rFonts w:cstheme="minorHAnsi"/>
                    <w:noProof/>
                    <w:lang w:eastAsia="es-ES"/>
                  </w:rPr>
                </w:rPrChange>
              </w:rPr>
              <w:delText>2.1.1</w:delText>
            </w:r>
            <w:r w:rsidDel="00F939E9">
              <w:rPr>
                <w:rFonts w:asciiTheme="minorHAnsi" w:eastAsiaTheme="minorEastAsia" w:hAnsiTheme="minorHAnsi" w:cstheme="minorBidi"/>
                <w:noProof/>
                <w:lang w:eastAsia="es-ES"/>
              </w:rPr>
              <w:tab/>
            </w:r>
            <w:r w:rsidRPr="00E603A8" w:rsidDel="00F939E9">
              <w:rPr>
                <w:rPrChange w:id="632" w:author="BENITO CASADO, ENRIQUE" w:date="2019-09-22T20:02:00Z">
                  <w:rPr>
                    <w:rStyle w:val="Hyperlink"/>
                    <w:rFonts w:cstheme="minorHAnsi"/>
                    <w:noProof/>
                    <w:lang w:eastAsia="es-ES"/>
                  </w:rPr>
                </w:rPrChange>
              </w:rPr>
              <w:delText>Scrapy</w:delText>
            </w:r>
            <w:r w:rsidDel="00F939E9">
              <w:rPr>
                <w:noProof/>
                <w:webHidden/>
              </w:rPr>
              <w:tab/>
              <w:delText>15</w:delText>
            </w:r>
          </w:del>
        </w:p>
        <w:p w14:paraId="396F3640" w14:textId="7B2C32D2" w:rsidR="00542290" w:rsidDel="00F939E9" w:rsidRDefault="00542290">
          <w:pPr>
            <w:pStyle w:val="Verzeichnis2"/>
            <w:tabs>
              <w:tab w:val="left" w:pos="880"/>
              <w:tab w:val="right" w:leader="dot" w:pos="8494"/>
            </w:tabs>
            <w:rPr>
              <w:del w:id="633" w:author="BENITO CASADO, ENRIQUE" w:date="2019-09-23T22:34:00Z"/>
              <w:rFonts w:asciiTheme="minorHAnsi" w:eastAsiaTheme="minorEastAsia" w:hAnsiTheme="minorHAnsi" w:cstheme="minorBidi"/>
              <w:noProof/>
              <w:lang w:eastAsia="es-ES"/>
            </w:rPr>
          </w:pPr>
          <w:del w:id="634" w:author="BENITO CASADO, ENRIQUE" w:date="2019-09-23T22:34:00Z">
            <w:r w:rsidRPr="00E603A8" w:rsidDel="00F939E9">
              <w:rPr>
                <w:rPrChange w:id="635" w:author="BENITO CASADO, ENRIQUE" w:date="2019-09-22T20:02:00Z">
                  <w:rPr>
                    <w:rStyle w:val="Hyperlink"/>
                    <w:rFonts w:cstheme="minorHAnsi"/>
                    <w:noProof/>
                  </w:rPr>
                </w:rPrChange>
              </w:rPr>
              <w:delText>2.2</w:delText>
            </w:r>
            <w:r w:rsidDel="00F939E9">
              <w:rPr>
                <w:rFonts w:asciiTheme="minorHAnsi" w:eastAsiaTheme="minorEastAsia" w:hAnsiTheme="minorHAnsi" w:cstheme="minorBidi"/>
                <w:noProof/>
                <w:lang w:eastAsia="es-ES"/>
              </w:rPr>
              <w:tab/>
            </w:r>
            <w:r w:rsidRPr="00E603A8" w:rsidDel="00F939E9">
              <w:rPr>
                <w:rPrChange w:id="636" w:author="BENITO CASADO, ENRIQUE" w:date="2019-09-22T20:02:00Z">
                  <w:rPr>
                    <w:rStyle w:val="Hyperlink"/>
                    <w:rFonts w:cstheme="minorHAnsi"/>
                    <w:noProof/>
                  </w:rPr>
                </w:rPrChange>
              </w:rPr>
              <w:delText>Selectores XPath</w:delText>
            </w:r>
            <w:r w:rsidDel="00F939E9">
              <w:rPr>
                <w:noProof/>
                <w:webHidden/>
              </w:rPr>
              <w:tab/>
              <w:delText>16</w:delText>
            </w:r>
          </w:del>
        </w:p>
        <w:p w14:paraId="7A810785" w14:textId="69A69288" w:rsidR="00542290" w:rsidDel="00F939E9" w:rsidRDefault="00542290">
          <w:pPr>
            <w:pStyle w:val="Verzeichnis3"/>
            <w:tabs>
              <w:tab w:val="left" w:pos="1320"/>
              <w:tab w:val="right" w:leader="dot" w:pos="8494"/>
            </w:tabs>
            <w:rPr>
              <w:del w:id="637" w:author="BENITO CASADO, ENRIQUE" w:date="2019-09-23T22:34:00Z"/>
              <w:rFonts w:asciiTheme="minorHAnsi" w:eastAsiaTheme="minorEastAsia" w:hAnsiTheme="minorHAnsi" w:cstheme="minorBidi"/>
              <w:noProof/>
              <w:lang w:eastAsia="es-ES"/>
            </w:rPr>
          </w:pPr>
          <w:del w:id="638" w:author="BENITO CASADO, ENRIQUE" w:date="2019-09-23T22:34:00Z">
            <w:r w:rsidRPr="00E603A8" w:rsidDel="00F939E9">
              <w:rPr>
                <w:rPrChange w:id="639" w:author="BENITO CASADO, ENRIQUE" w:date="2019-09-22T20:02:00Z">
                  <w:rPr>
                    <w:rStyle w:val="Hyperlink"/>
                    <w:noProof/>
                  </w:rPr>
                </w:rPrChange>
              </w:rPr>
              <w:delText>2.2.1</w:delText>
            </w:r>
            <w:r w:rsidDel="00F939E9">
              <w:rPr>
                <w:rFonts w:asciiTheme="minorHAnsi" w:eastAsiaTheme="minorEastAsia" w:hAnsiTheme="minorHAnsi" w:cstheme="minorBidi"/>
                <w:noProof/>
                <w:lang w:eastAsia="es-ES"/>
              </w:rPr>
              <w:tab/>
            </w:r>
            <w:r w:rsidRPr="00E603A8" w:rsidDel="00F939E9">
              <w:rPr>
                <w:rPrChange w:id="640" w:author="BENITO CASADO, ENRIQUE" w:date="2019-09-22T20:02:00Z">
                  <w:rPr>
                    <w:rStyle w:val="Hyperlink"/>
                    <w:noProof/>
                  </w:rPr>
                </w:rPrChange>
              </w:rPr>
              <w:delText>Introducción</w:delText>
            </w:r>
            <w:r w:rsidDel="00F939E9">
              <w:rPr>
                <w:noProof/>
                <w:webHidden/>
              </w:rPr>
              <w:tab/>
              <w:delText>16</w:delText>
            </w:r>
          </w:del>
        </w:p>
        <w:p w14:paraId="430A6417" w14:textId="36504924" w:rsidR="00542290" w:rsidDel="00F939E9" w:rsidRDefault="00542290">
          <w:pPr>
            <w:pStyle w:val="Verzeichnis3"/>
            <w:tabs>
              <w:tab w:val="left" w:pos="1320"/>
              <w:tab w:val="right" w:leader="dot" w:pos="8494"/>
            </w:tabs>
            <w:rPr>
              <w:del w:id="641" w:author="BENITO CASADO, ENRIQUE" w:date="2019-09-23T22:34:00Z"/>
              <w:rFonts w:asciiTheme="minorHAnsi" w:eastAsiaTheme="minorEastAsia" w:hAnsiTheme="minorHAnsi" w:cstheme="minorBidi"/>
              <w:noProof/>
              <w:lang w:eastAsia="es-ES"/>
            </w:rPr>
          </w:pPr>
          <w:del w:id="642" w:author="BENITO CASADO, ENRIQUE" w:date="2019-09-23T22:34:00Z">
            <w:r w:rsidRPr="00E603A8" w:rsidDel="00F939E9">
              <w:rPr>
                <w:rPrChange w:id="643" w:author="BENITO CASADO, ENRIQUE" w:date="2019-09-22T20:02:00Z">
                  <w:rPr>
                    <w:rStyle w:val="Hyperlink"/>
                    <w:noProof/>
                  </w:rPr>
                </w:rPrChange>
              </w:rPr>
              <w:delText>2.2.2</w:delText>
            </w:r>
            <w:r w:rsidDel="00F939E9">
              <w:rPr>
                <w:rFonts w:asciiTheme="minorHAnsi" w:eastAsiaTheme="minorEastAsia" w:hAnsiTheme="minorHAnsi" w:cstheme="minorBidi"/>
                <w:noProof/>
                <w:lang w:eastAsia="es-ES"/>
              </w:rPr>
              <w:tab/>
            </w:r>
            <w:r w:rsidRPr="00E603A8" w:rsidDel="00F939E9">
              <w:rPr>
                <w:rPrChange w:id="644" w:author="BENITO CASADO, ENRIQUE" w:date="2019-09-22T20:02:00Z">
                  <w:rPr>
                    <w:rStyle w:val="Hyperlink"/>
                    <w:noProof/>
                  </w:rPr>
                </w:rPrChange>
              </w:rPr>
              <w:delText>Identificando nuestro XPath.</w:delText>
            </w:r>
            <w:r w:rsidDel="00F939E9">
              <w:rPr>
                <w:noProof/>
                <w:webHidden/>
              </w:rPr>
              <w:tab/>
              <w:delText>17</w:delText>
            </w:r>
          </w:del>
        </w:p>
        <w:p w14:paraId="00AE9A0E" w14:textId="4112CCD5" w:rsidR="00542290" w:rsidDel="00F939E9" w:rsidRDefault="00542290">
          <w:pPr>
            <w:pStyle w:val="Verzeichnis2"/>
            <w:tabs>
              <w:tab w:val="left" w:pos="880"/>
              <w:tab w:val="right" w:leader="dot" w:pos="8494"/>
            </w:tabs>
            <w:rPr>
              <w:del w:id="645" w:author="BENITO CASADO, ENRIQUE" w:date="2019-09-23T22:34:00Z"/>
              <w:rFonts w:asciiTheme="minorHAnsi" w:eastAsiaTheme="minorEastAsia" w:hAnsiTheme="minorHAnsi" w:cstheme="minorBidi"/>
              <w:noProof/>
              <w:lang w:eastAsia="es-ES"/>
            </w:rPr>
          </w:pPr>
          <w:del w:id="646" w:author="BENITO CASADO, ENRIQUE" w:date="2019-09-23T22:34:00Z">
            <w:r w:rsidRPr="00E603A8" w:rsidDel="00F939E9">
              <w:rPr>
                <w:rPrChange w:id="647" w:author="BENITO CASADO, ENRIQUE" w:date="2019-09-22T20:02:00Z">
                  <w:rPr>
                    <w:rStyle w:val="Hyperlink"/>
                    <w:rFonts w:cstheme="minorHAnsi"/>
                    <w:noProof/>
                  </w:rPr>
                </w:rPrChange>
              </w:rPr>
              <w:delText>2.3</w:delText>
            </w:r>
            <w:r w:rsidDel="00F939E9">
              <w:rPr>
                <w:rFonts w:asciiTheme="minorHAnsi" w:eastAsiaTheme="minorEastAsia" w:hAnsiTheme="minorHAnsi" w:cstheme="minorBidi"/>
                <w:noProof/>
                <w:lang w:eastAsia="es-ES"/>
              </w:rPr>
              <w:tab/>
            </w:r>
            <w:r w:rsidRPr="00E603A8" w:rsidDel="00F939E9">
              <w:rPr>
                <w:rPrChange w:id="648" w:author="BENITO CASADO, ENRIQUE" w:date="2019-09-22T20:02:00Z">
                  <w:rPr>
                    <w:rStyle w:val="Hyperlink"/>
                    <w:rFonts w:cstheme="minorHAnsi"/>
                    <w:noProof/>
                  </w:rPr>
                </w:rPrChange>
              </w:rPr>
              <w:delText>Construyendo nuestro Spider</w:delText>
            </w:r>
            <w:r w:rsidDel="00F939E9">
              <w:rPr>
                <w:noProof/>
                <w:webHidden/>
              </w:rPr>
              <w:tab/>
              <w:delText>19</w:delText>
            </w:r>
          </w:del>
        </w:p>
        <w:p w14:paraId="4558BA71" w14:textId="0948F0A8" w:rsidR="00542290" w:rsidDel="00F939E9" w:rsidRDefault="00542290">
          <w:pPr>
            <w:pStyle w:val="Verzeichnis3"/>
            <w:tabs>
              <w:tab w:val="left" w:pos="1320"/>
              <w:tab w:val="right" w:leader="dot" w:pos="8494"/>
            </w:tabs>
            <w:rPr>
              <w:del w:id="649" w:author="BENITO CASADO, ENRIQUE" w:date="2019-09-23T22:34:00Z"/>
              <w:rFonts w:asciiTheme="minorHAnsi" w:eastAsiaTheme="minorEastAsia" w:hAnsiTheme="minorHAnsi" w:cstheme="minorBidi"/>
              <w:noProof/>
              <w:lang w:eastAsia="es-ES"/>
            </w:rPr>
          </w:pPr>
          <w:del w:id="650" w:author="BENITO CASADO, ENRIQUE" w:date="2019-09-23T22:34:00Z">
            <w:r w:rsidRPr="00E603A8" w:rsidDel="00F939E9">
              <w:rPr>
                <w:rPrChange w:id="651" w:author="BENITO CASADO, ENRIQUE" w:date="2019-09-22T20:02:00Z">
                  <w:rPr>
                    <w:rStyle w:val="Hyperlink"/>
                    <w:rFonts w:cstheme="minorHAnsi"/>
                    <w:noProof/>
                    <w:lang w:eastAsia="es-ES"/>
                  </w:rPr>
                </w:rPrChange>
              </w:rPr>
              <w:delText>2.3.1</w:delText>
            </w:r>
            <w:r w:rsidDel="00F939E9">
              <w:rPr>
                <w:rFonts w:asciiTheme="minorHAnsi" w:eastAsiaTheme="minorEastAsia" w:hAnsiTheme="minorHAnsi" w:cstheme="minorBidi"/>
                <w:noProof/>
                <w:lang w:eastAsia="es-ES"/>
              </w:rPr>
              <w:tab/>
            </w:r>
            <w:r w:rsidRPr="00E603A8" w:rsidDel="00F939E9">
              <w:rPr>
                <w:rPrChange w:id="652" w:author="BENITO CASADO, ENRIQUE" w:date="2019-09-22T20:02:00Z">
                  <w:rPr>
                    <w:rStyle w:val="Hyperlink"/>
                    <w:rFonts w:cstheme="minorHAnsi"/>
                    <w:noProof/>
                    <w:lang w:eastAsia="es-ES"/>
                  </w:rPr>
                </w:rPrChange>
              </w:rPr>
              <w:delText>Paginación</w:delText>
            </w:r>
            <w:r w:rsidDel="00F939E9">
              <w:rPr>
                <w:noProof/>
                <w:webHidden/>
              </w:rPr>
              <w:tab/>
              <w:delText>20</w:delText>
            </w:r>
          </w:del>
        </w:p>
        <w:p w14:paraId="77F55318" w14:textId="4E451860" w:rsidR="00542290" w:rsidDel="00F939E9" w:rsidRDefault="00542290">
          <w:pPr>
            <w:pStyle w:val="Verzeichnis2"/>
            <w:tabs>
              <w:tab w:val="left" w:pos="880"/>
              <w:tab w:val="right" w:leader="dot" w:pos="8494"/>
            </w:tabs>
            <w:rPr>
              <w:del w:id="653" w:author="BENITO CASADO, ENRIQUE" w:date="2019-09-23T22:34:00Z"/>
              <w:rFonts w:asciiTheme="minorHAnsi" w:eastAsiaTheme="minorEastAsia" w:hAnsiTheme="minorHAnsi" w:cstheme="minorBidi"/>
              <w:noProof/>
              <w:lang w:eastAsia="es-ES"/>
            </w:rPr>
          </w:pPr>
          <w:del w:id="654" w:author="BENITO CASADO, ENRIQUE" w:date="2019-09-23T22:34:00Z">
            <w:r w:rsidRPr="00E603A8" w:rsidDel="00F939E9">
              <w:rPr>
                <w:rPrChange w:id="655" w:author="BENITO CASADO, ENRIQUE" w:date="2019-09-22T20:02:00Z">
                  <w:rPr>
                    <w:rStyle w:val="Hyperlink"/>
                    <w:rFonts w:cstheme="minorHAnsi"/>
                    <w:noProof/>
                  </w:rPr>
                </w:rPrChange>
              </w:rPr>
              <w:delText>2.4</w:delText>
            </w:r>
            <w:r w:rsidDel="00F939E9">
              <w:rPr>
                <w:rFonts w:asciiTheme="minorHAnsi" w:eastAsiaTheme="minorEastAsia" w:hAnsiTheme="minorHAnsi" w:cstheme="minorBidi"/>
                <w:noProof/>
                <w:lang w:eastAsia="es-ES"/>
              </w:rPr>
              <w:tab/>
            </w:r>
            <w:r w:rsidRPr="00E603A8" w:rsidDel="00F939E9">
              <w:rPr>
                <w:rPrChange w:id="656" w:author="BENITO CASADO, ENRIQUE" w:date="2019-09-22T20:02:00Z">
                  <w:rPr>
                    <w:rStyle w:val="Hyperlink"/>
                    <w:rFonts w:cstheme="minorHAnsi"/>
                    <w:noProof/>
                  </w:rPr>
                </w:rPrChange>
              </w:rPr>
              <w:delText>Adaptando nuestro Spider a nuestra base de datos MongoDB</w:delText>
            </w:r>
            <w:r w:rsidDel="00F939E9">
              <w:rPr>
                <w:noProof/>
                <w:webHidden/>
              </w:rPr>
              <w:tab/>
              <w:delText>20</w:delText>
            </w:r>
          </w:del>
        </w:p>
        <w:p w14:paraId="1981C76B" w14:textId="4BC4EF52" w:rsidR="00542290" w:rsidDel="00F939E9" w:rsidRDefault="00542290">
          <w:pPr>
            <w:pStyle w:val="Verzeichnis2"/>
            <w:tabs>
              <w:tab w:val="left" w:pos="880"/>
              <w:tab w:val="right" w:leader="dot" w:pos="8494"/>
            </w:tabs>
            <w:rPr>
              <w:del w:id="657" w:author="BENITO CASADO, ENRIQUE" w:date="2019-09-23T22:34:00Z"/>
              <w:rFonts w:asciiTheme="minorHAnsi" w:eastAsiaTheme="minorEastAsia" w:hAnsiTheme="minorHAnsi" w:cstheme="minorBidi"/>
              <w:noProof/>
              <w:lang w:eastAsia="es-ES"/>
            </w:rPr>
          </w:pPr>
          <w:del w:id="658" w:author="BENITO CASADO, ENRIQUE" w:date="2019-09-23T22:34:00Z">
            <w:r w:rsidRPr="00E603A8" w:rsidDel="00F939E9">
              <w:rPr>
                <w:rPrChange w:id="659" w:author="BENITO CASADO, ENRIQUE" w:date="2019-09-22T20:02:00Z">
                  <w:rPr>
                    <w:rStyle w:val="Hyperlink"/>
                    <w:rFonts w:cstheme="minorHAnsi"/>
                    <w:noProof/>
                  </w:rPr>
                </w:rPrChange>
              </w:rPr>
              <w:delText>2.5</w:delText>
            </w:r>
            <w:r w:rsidDel="00F939E9">
              <w:rPr>
                <w:rFonts w:asciiTheme="minorHAnsi" w:eastAsiaTheme="minorEastAsia" w:hAnsiTheme="minorHAnsi" w:cstheme="minorBidi"/>
                <w:noProof/>
                <w:lang w:eastAsia="es-ES"/>
              </w:rPr>
              <w:tab/>
            </w:r>
            <w:r w:rsidRPr="00E603A8" w:rsidDel="00F939E9">
              <w:rPr>
                <w:rPrChange w:id="660" w:author="BENITO CASADO, ENRIQUE" w:date="2019-09-22T20:02:00Z">
                  <w:rPr>
                    <w:rStyle w:val="Hyperlink"/>
                    <w:rFonts w:cstheme="minorHAnsi"/>
                    <w:noProof/>
                  </w:rPr>
                </w:rPrChange>
              </w:rPr>
              <w:delText>Evitando ser baneado</w:delText>
            </w:r>
            <w:r w:rsidDel="00F939E9">
              <w:rPr>
                <w:noProof/>
                <w:webHidden/>
              </w:rPr>
              <w:tab/>
              <w:delText>21</w:delText>
            </w:r>
          </w:del>
        </w:p>
        <w:p w14:paraId="22CC058D" w14:textId="5D1DEB76" w:rsidR="00542290" w:rsidDel="00F939E9" w:rsidRDefault="00542290">
          <w:pPr>
            <w:pStyle w:val="Verzeichnis3"/>
            <w:tabs>
              <w:tab w:val="left" w:pos="1320"/>
              <w:tab w:val="right" w:leader="dot" w:pos="8494"/>
            </w:tabs>
            <w:rPr>
              <w:del w:id="661" w:author="BENITO CASADO, ENRIQUE" w:date="2019-09-23T22:34:00Z"/>
              <w:rFonts w:asciiTheme="minorHAnsi" w:eastAsiaTheme="minorEastAsia" w:hAnsiTheme="minorHAnsi" w:cstheme="minorBidi"/>
              <w:noProof/>
              <w:lang w:eastAsia="es-ES"/>
            </w:rPr>
          </w:pPr>
          <w:del w:id="662" w:author="BENITO CASADO, ENRIQUE" w:date="2019-09-23T22:34:00Z">
            <w:r w:rsidRPr="00E603A8" w:rsidDel="00F939E9">
              <w:rPr>
                <w:rPrChange w:id="663" w:author="BENITO CASADO, ENRIQUE" w:date="2019-09-22T20:02:00Z">
                  <w:rPr>
                    <w:rStyle w:val="Hyperlink"/>
                    <w:rFonts w:cstheme="minorHAnsi"/>
                    <w:noProof/>
                    <w:lang w:eastAsia="es-ES"/>
                  </w:rPr>
                </w:rPrChange>
              </w:rPr>
              <w:delText>2.5.1</w:delText>
            </w:r>
            <w:r w:rsidDel="00F939E9">
              <w:rPr>
                <w:rFonts w:asciiTheme="minorHAnsi" w:eastAsiaTheme="minorEastAsia" w:hAnsiTheme="minorHAnsi" w:cstheme="minorBidi"/>
                <w:noProof/>
                <w:lang w:eastAsia="es-ES"/>
              </w:rPr>
              <w:tab/>
            </w:r>
            <w:r w:rsidRPr="00E603A8" w:rsidDel="00F939E9">
              <w:rPr>
                <w:rPrChange w:id="664" w:author="BENITO CASADO, ENRIQUE" w:date="2019-09-22T20:02:00Z">
                  <w:rPr>
                    <w:rStyle w:val="Hyperlink"/>
                    <w:rFonts w:cstheme="minorHAnsi"/>
                    <w:noProof/>
                    <w:lang w:eastAsia="es-ES"/>
                  </w:rPr>
                </w:rPrChange>
              </w:rPr>
              <w:delText>Técnicas usadas por los administradores web para evitar que les hagan Web-Crawler</w:delText>
            </w:r>
            <w:r w:rsidDel="00F939E9">
              <w:rPr>
                <w:noProof/>
                <w:webHidden/>
              </w:rPr>
              <w:tab/>
              <w:delText>21</w:delText>
            </w:r>
          </w:del>
        </w:p>
        <w:p w14:paraId="07FDB61D" w14:textId="5FDF036E" w:rsidR="00542290" w:rsidDel="00F939E9" w:rsidRDefault="00542290">
          <w:pPr>
            <w:pStyle w:val="Verzeichnis3"/>
            <w:tabs>
              <w:tab w:val="left" w:pos="1320"/>
              <w:tab w:val="right" w:leader="dot" w:pos="8494"/>
            </w:tabs>
            <w:rPr>
              <w:del w:id="665" w:author="BENITO CASADO, ENRIQUE" w:date="2019-09-23T22:34:00Z"/>
              <w:rFonts w:asciiTheme="minorHAnsi" w:eastAsiaTheme="minorEastAsia" w:hAnsiTheme="minorHAnsi" w:cstheme="minorBidi"/>
              <w:noProof/>
              <w:lang w:eastAsia="es-ES"/>
            </w:rPr>
          </w:pPr>
          <w:del w:id="666" w:author="BENITO CASADO, ENRIQUE" w:date="2019-09-23T22:34:00Z">
            <w:r w:rsidRPr="00E603A8" w:rsidDel="00F939E9">
              <w:rPr>
                <w:rPrChange w:id="667" w:author="BENITO CASADO, ENRIQUE" w:date="2019-09-22T20:02:00Z">
                  <w:rPr>
                    <w:rStyle w:val="Hyperlink"/>
                    <w:rFonts w:cstheme="minorHAnsi"/>
                    <w:noProof/>
                    <w:lang w:eastAsia="es-ES"/>
                  </w:rPr>
                </w:rPrChange>
              </w:rPr>
              <w:delText>2.5.2</w:delText>
            </w:r>
            <w:r w:rsidDel="00F939E9">
              <w:rPr>
                <w:rFonts w:asciiTheme="minorHAnsi" w:eastAsiaTheme="minorEastAsia" w:hAnsiTheme="minorHAnsi" w:cstheme="minorBidi"/>
                <w:noProof/>
                <w:lang w:eastAsia="es-ES"/>
              </w:rPr>
              <w:tab/>
            </w:r>
            <w:r w:rsidRPr="00E603A8" w:rsidDel="00F939E9">
              <w:rPr>
                <w:rPrChange w:id="668" w:author="BENITO CASADO, ENRIQUE" w:date="2019-09-22T20:02:00Z">
                  <w:rPr>
                    <w:rStyle w:val="Hyperlink"/>
                    <w:rFonts w:cstheme="minorHAnsi"/>
                    <w:noProof/>
                    <w:lang w:eastAsia="es-ES"/>
                  </w:rPr>
                </w:rPrChange>
              </w:rPr>
              <w:delText>Web-Crawling Best Practices</w:delText>
            </w:r>
            <w:r w:rsidDel="00F939E9">
              <w:rPr>
                <w:noProof/>
                <w:webHidden/>
              </w:rPr>
              <w:tab/>
              <w:delText>21</w:delText>
            </w:r>
          </w:del>
        </w:p>
        <w:p w14:paraId="2B401961" w14:textId="09936C94" w:rsidR="00542290" w:rsidDel="00F939E9" w:rsidRDefault="00542290">
          <w:pPr>
            <w:pStyle w:val="Verzeichnis2"/>
            <w:tabs>
              <w:tab w:val="left" w:pos="880"/>
              <w:tab w:val="right" w:leader="dot" w:pos="8494"/>
            </w:tabs>
            <w:rPr>
              <w:del w:id="669" w:author="BENITO CASADO, ENRIQUE" w:date="2019-09-23T22:34:00Z"/>
              <w:rFonts w:asciiTheme="minorHAnsi" w:eastAsiaTheme="minorEastAsia" w:hAnsiTheme="minorHAnsi" w:cstheme="minorBidi"/>
              <w:noProof/>
              <w:lang w:eastAsia="es-ES"/>
            </w:rPr>
          </w:pPr>
          <w:del w:id="670" w:author="BENITO CASADO, ENRIQUE" w:date="2019-09-23T22:34:00Z">
            <w:r w:rsidRPr="00E603A8" w:rsidDel="00F939E9">
              <w:rPr>
                <w:rPrChange w:id="671" w:author="BENITO CASADO, ENRIQUE" w:date="2019-09-22T20:02:00Z">
                  <w:rPr>
                    <w:rStyle w:val="Hyperlink"/>
                    <w:rFonts w:cstheme="minorHAnsi"/>
                    <w:noProof/>
                  </w:rPr>
                </w:rPrChange>
              </w:rPr>
              <w:delText>2.6</w:delText>
            </w:r>
            <w:r w:rsidDel="00F939E9">
              <w:rPr>
                <w:rFonts w:asciiTheme="minorHAnsi" w:eastAsiaTheme="minorEastAsia" w:hAnsiTheme="minorHAnsi" w:cstheme="minorBidi"/>
                <w:noProof/>
                <w:lang w:eastAsia="es-ES"/>
              </w:rPr>
              <w:tab/>
            </w:r>
            <w:r w:rsidRPr="00E603A8" w:rsidDel="00F939E9">
              <w:rPr>
                <w:rPrChange w:id="672" w:author="BENITO CASADO, ENRIQUE" w:date="2019-09-22T20:02:00Z">
                  <w:rPr>
                    <w:rStyle w:val="Hyperlink"/>
                    <w:rFonts w:cstheme="minorHAnsi"/>
                    <w:noProof/>
                  </w:rPr>
                </w:rPrChange>
              </w:rPr>
              <w:delText>Integrar la ingesta a nuestra arquitectura</w:delText>
            </w:r>
            <w:r w:rsidDel="00F939E9">
              <w:rPr>
                <w:noProof/>
                <w:webHidden/>
              </w:rPr>
              <w:tab/>
              <w:delText>22</w:delText>
            </w:r>
          </w:del>
        </w:p>
        <w:p w14:paraId="551A6379" w14:textId="77B92688" w:rsidR="00542290" w:rsidDel="00F939E9" w:rsidRDefault="00542290">
          <w:pPr>
            <w:pStyle w:val="Verzeichnis1"/>
            <w:tabs>
              <w:tab w:val="left" w:pos="1320"/>
              <w:tab w:val="right" w:leader="dot" w:pos="8494"/>
            </w:tabs>
            <w:rPr>
              <w:del w:id="673" w:author="BENITO CASADO, ENRIQUE" w:date="2019-09-23T22:34:00Z"/>
              <w:rFonts w:asciiTheme="minorHAnsi" w:eastAsiaTheme="minorEastAsia" w:hAnsiTheme="minorHAnsi" w:cstheme="minorBidi"/>
              <w:noProof/>
              <w:lang w:eastAsia="es-ES"/>
            </w:rPr>
          </w:pPr>
          <w:del w:id="674" w:author="BENITO CASADO, ENRIQUE" w:date="2019-09-23T22:34:00Z">
            <w:r w:rsidRPr="00E603A8" w:rsidDel="00F939E9">
              <w:rPr>
                <w:rPrChange w:id="675" w:author="BENITO CASADO, ENRIQUE" w:date="2019-09-22T20:02:00Z">
                  <w:rPr>
                    <w:rStyle w:val="Hyperlink"/>
                    <w:rFonts w:cstheme="minorHAnsi"/>
                    <w:noProof/>
                  </w:rPr>
                </w:rPrChange>
              </w:rPr>
              <w:delText>Capítulo 3.</w:delText>
            </w:r>
            <w:r w:rsidDel="00F939E9">
              <w:rPr>
                <w:rFonts w:asciiTheme="minorHAnsi" w:eastAsiaTheme="minorEastAsia" w:hAnsiTheme="minorHAnsi" w:cstheme="minorBidi"/>
                <w:noProof/>
                <w:lang w:eastAsia="es-ES"/>
              </w:rPr>
              <w:tab/>
            </w:r>
            <w:r w:rsidRPr="00E603A8" w:rsidDel="00F939E9">
              <w:rPr>
                <w:rPrChange w:id="676" w:author="BENITO CASADO, ENRIQUE" w:date="2019-09-22T20:02:00Z">
                  <w:rPr>
                    <w:rStyle w:val="Hyperlink"/>
                    <w:rFonts w:cstheme="minorHAnsi"/>
                    <w:noProof/>
                  </w:rPr>
                </w:rPrChange>
              </w:rPr>
              <w:delText>Distribución llegada masiva de eventos, Apache KAKFA</w:delText>
            </w:r>
            <w:r w:rsidDel="00F939E9">
              <w:rPr>
                <w:noProof/>
                <w:webHidden/>
              </w:rPr>
              <w:tab/>
              <w:delText>24</w:delText>
            </w:r>
          </w:del>
        </w:p>
        <w:p w14:paraId="7066EC80" w14:textId="15081529" w:rsidR="00542290" w:rsidDel="00F939E9" w:rsidRDefault="00542290">
          <w:pPr>
            <w:pStyle w:val="Verzeichnis2"/>
            <w:tabs>
              <w:tab w:val="left" w:pos="880"/>
              <w:tab w:val="right" w:leader="dot" w:pos="8494"/>
            </w:tabs>
            <w:rPr>
              <w:del w:id="677" w:author="BENITO CASADO, ENRIQUE" w:date="2019-09-23T22:34:00Z"/>
              <w:rFonts w:asciiTheme="minorHAnsi" w:eastAsiaTheme="minorEastAsia" w:hAnsiTheme="minorHAnsi" w:cstheme="minorBidi"/>
              <w:noProof/>
              <w:lang w:eastAsia="es-ES"/>
            </w:rPr>
          </w:pPr>
          <w:del w:id="678" w:author="BENITO CASADO, ENRIQUE" w:date="2019-09-23T22:34:00Z">
            <w:r w:rsidRPr="00E603A8" w:rsidDel="00F939E9">
              <w:rPr>
                <w:rPrChange w:id="679" w:author="BENITO CASADO, ENRIQUE" w:date="2019-09-22T20:02:00Z">
                  <w:rPr>
                    <w:rStyle w:val="Hyperlink"/>
                    <w:rFonts w:cstheme="minorHAnsi"/>
                    <w:noProof/>
                  </w:rPr>
                </w:rPrChange>
              </w:rPr>
              <w:delText>3.1</w:delText>
            </w:r>
            <w:r w:rsidDel="00F939E9">
              <w:rPr>
                <w:rFonts w:asciiTheme="minorHAnsi" w:eastAsiaTheme="minorEastAsia" w:hAnsiTheme="minorHAnsi" w:cstheme="minorBidi"/>
                <w:noProof/>
                <w:lang w:eastAsia="es-ES"/>
              </w:rPr>
              <w:tab/>
            </w:r>
            <w:r w:rsidRPr="00E603A8" w:rsidDel="00F939E9">
              <w:rPr>
                <w:rPrChange w:id="680" w:author="BENITO CASADO, ENRIQUE" w:date="2019-09-22T20:02:00Z">
                  <w:rPr>
                    <w:rStyle w:val="Hyperlink"/>
                    <w:rFonts w:cstheme="minorHAnsi"/>
                    <w:noProof/>
                  </w:rPr>
                </w:rPrChange>
              </w:rPr>
              <w:delText>Introducción a Kafka</w:delText>
            </w:r>
            <w:r w:rsidDel="00F939E9">
              <w:rPr>
                <w:noProof/>
                <w:webHidden/>
              </w:rPr>
              <w:tab/>
              <w:delText>24</w:delText>
            </w:r>
          </w:del>
        </w:p>
        <w:p w14:paraId="378BD8A5" w14:textId="72209325" w:rsidR="00542290" w:rsidDel="00F939E9" w:rsidRDefault="00542290">
          <w:pPr>
            <w:pStyle w:val="Verzeichnis3"/>
            <w:tabs>
              <w:tab w:val="left" w:pos="1320"/>
              <w:tab w:val="right" w:leader="dot" w:pos="8494"/>
            </w:tabs>
            <w:rPr>
              <w:del w:id="681" w:author="BENITO CASADO, ENRIQUE" w:date="2019-09-23T22:34:00Z"/>
              <w:rFonts w:asciiTheme="minorHAnsi" w:eastAsiaTheme="minorEastAsia" w:hAnsiTheme="minorHAnsi" w:cstheme="minorBidi"/>
              <w:noProof/>
              <w:lang w:eastAsia="es-ES"/>
            </w:rPr>
          </w:pPr>
          <w:del w:id="682" w:author="BENITO CASADO, ENRIQUE" w:date="2019-09-23T22:34:00Z">
            <w:r w:rsidRPr="00E603A8" w:rsidDel="00F939E9">
              <w:rPr>
                <w:rPrChange w:id="683" w:author="BENITO CASADO, ENRIQUE" w:date="2019-09-22T20:02:00Z">
                  <w:rPr>
                    <w:rStyle w:val="Hyperlink"/>
                    <w:noProof/>
                  </w:rPr>
                </w:rPrChange>
              </w:rPr>
              <w:delText>3.1.1</w:delText>
            </w:r>
            <w:r w:rsidDel="00F939E9">
              <w:rPr>
                <w:rFonts w:asciiTheme="minorHAnsi" w:eastAsiaTheme="minorEastAsia" w:hAnsiTheme="minorHAnsi" w:cstheme="minorBidi"/>
                <w:noProof/>
                <w:lang w:eastAsia="es-ES"/>
              </w:rPr>
              <w:tab/>
            </w:r>
            <w:r w:rsidRPr="00E603A8" w:rsidDel="00F939E9">
              <w:rPr>
                <w:rPrChange w:id="684" w:author="BENITO CASADO, ENRIQUE" w:date="2019-09-22T20:02:00Z">
                  <w:rPr>
                    <w:rStyle w:val="Hyperlink"/>
                    <w:noProof/>
                  </w:rPr>
                </w:rPrChange>
              </w:rPr>
              <w:delText>Kafka Fundamentals</w:delText>
            </w:r>
            <w:r w:rsidDel="00F939E9">
              <w:rPr>
                <w:noProof/>
                <w:webHidden/>
              </w:rPr>
              <w:tab/>
              <w:delText>24</w:delText>
            </w:r>
          </w:del>
        </w:p>
        <w:p w14:paraId="0B030C62" w14:textId="66B9D6B2" w:rsidR="00542290" w:rsidDel="00F939E9" w:rsidRDefault="00542290">
          <w:pPr>
            <w:pStyle w:val="Verzeichnis3"/>
            <w:tabs>
              <w:tab w:val="left" w:pos="1320"/>
              <w:tab w:val="right" w:leader="dot" w:pos="8494"/>
            </w:tabs>
            <w:rPr>
              <w:del w:id="685" w:author="BENITO CASADO, ENRIQUE" w:date="2019-09-23T22:34:00Z"/>
              <w:rFonts w:asciiTheme="minorHAnsi" w:eastAsiaTheme="minorEastAsia" w:hAnsiTheme="minorHAnsi" w:cstheme="minorBidi"/>
              <w:noProof/>
              <w:lang w:eastAsia="es-ES"/>
            </w:rPr>
          </w:pPr>
          <w:del w:id="686" w:author="BENITO CASADO, ENRIQUE" w:date="2019-09-23T22:34:00Z">
            <w:r w:rsidRPr="00E603A8" w:rsidDel="00F939E9">
              <w:rPr>
                <w:rPrChange w:id="687" w:author="BENITO CASADO, ENRIQUE" w:date="2019-09-22T20:02:00Z">
                  <w:rPr>
                    <w:rStyle w:val="Hyperlink"/>
                    <w:noProof/>
                  </w:rPr>
                </w:rPrChange>
              </w:rPr>
              <w:delText>3.1.2</w:delText>
            </w:r>
            <w:r w:rsidDel="00F939E9">
              <w:rPr>
                <w:rFonts w:asciiTheme="minorHAnsi" w:eastAsiaTheme="minorEastAsia" w:hAnsiTheme="minorHAnsi" w:cstheme="minorBidi"/>
                <w:noProof/>
                <w:lang w:eastAsia="es-ES"/>
              </w:rPr>
              <w:tab/>
            </w:r>
            <w:r w:rsidRPr="00E603A8" w:rsidDel="00F939E9">
              <w:rPr>
                <w:rPrChange w:id="688" w:author="BENITO CASADO, ENRIQUE" w:date="2019-09-22T20:02:00Z">
                  <w:rPr>
                    <w:rStyle w:val="Hyperlink"/>
                    <w:noProof/>
                  </w:rPr>
                </w:rPrChange>
              </w:rPr>
              <w:delText>Teoría de Kafka</w:delText>
            </w:r>
            <w:r w:rsidDel="00F939E9">
              <w:rPr>
                <w:noProof/>
                <w:webHidden/>
              </w:rPr>
              <w:tab/>
              <w:delText>24</w:delText>
            </w:r>
          </w:del>
        </w:p>
        <w:p w14:paraId="0EFEC84C" w14:textId="026E4601" w:rsidR="00542290" w:rsidDel="00F939E9" w:rsidRDefault="00542290">
          <w:pPr>
            <w:pStyle w:val="Verzeichnis3"/>
            <w:tabs>
              <w:tab w:val="left" w:pos="1320"/>
              <w:tab w:val="right" w:leader="dot" w:pos="8494"/>
            </w:tabs>
            <w:rPr>
              <w:del w:id="689" w:author="BENITO CASADO, ENRIQUE" w:date="2019-09-23T22:34:00Z"/>
              <w:rFonts w:asciiTheme="minorHAnsi" w:eastAsiaTheme="minorEastAsia" w:hAnsiTheme="minorHAnsi" w:cstheme="minorBidi"/>
              <w:noProof/>
              <w:lang w:eastAsia="es-ES"/>
            </w:rPr>
          </w:pPr>
          <w:del w:id="690" w:author="BENITO CASADO, ENRIQUE" w:date="2019-09-23T22:34:00Z">
            <w:r w:rsidRPr="00E603A8" w:rsidDel="00F939E9">
              <w:rPr>
                <w:rPrChange w:id="691" w:author="BENITO CASADO, ENRIQUE" w:date="2019-09-22T20:02:00Z">
                  <w:rPr>
                    <w:rStyle w:val="Hyperlink"/>
                    <w:noProof/>
                  </w:rPr>
                </w:rPrChange>
              </w:rPr>
              <w:delText>3.1.3</w:delText>
            </w:r>
            <w:r w:rsidDel="00F939E9">
              <w:rPr>
                <w:rFonts w:asciiTheme="minorHAnsi" w:eastAsiaTheme="minorEastAsia" w:hAnsiTheme="minorHAnsi" w:cstheme="minorBidi"/>
                <w:noProof/>
                <w:lang w:eastAsia="es-ES"/>
              </w:rPr>
              <w:tab/>
            </w:r>
            <w:r w:rsidRPr="00E603A8" w:rsidDel="00F939E9">
              <w:rPr>
                <w:rPrChange w:id="692" w:author="BENITO CASADO, ENRIQUE" w:date="2019-09-22T20:02:00Z">
                  <w:rPr>
                    <w:rStyle w:val="Hyperlink"/>
                    <w:noProof/>
                  </w:rPr>
                </w:rPrChange>
              </w:rPr>
              <w:delText>Kafka en nuestra arquitectura Big Data</w:delText>
            </w:r>
            <w:r w:rsidDel="00F939E9">
              <w:rPr>
                <w:noProof/>
                <w:webHidden/>
              </w:rPr>
              <w:tab/>
              <w:delText>24</w:delText>
            </w:r>
          </w:del>
        </w:p>
        <w:p w14:paraId="5F56C407" w14:textId="5B8057F2" w:rsidR="00542290" w:rsidDel="00F939E9" w:rsidRDefault="00542290">
          <w:pPr>
            <w:pStyle w:val="Verzeichnis2"/>
            <w:tabs>
              <w:tab w:val="left" w:pos="880"/>
              <w:tab w:val="right" w:leader="dot" w:pos="8494"/>
            </w:tabs>
            <w:rPr>
              <w:del w:id="693" w:author="BENITO CASADO, ENRIQUE" w:date="2019-09-23T22:34:00Z"/>
              <w:rFonts w:asciiTheme="minorHAnsi" w:eastAsiaTheme="minorEastAsia" w:hAnsiTheme="minorHAnsi" w:cstheme="minorBidi"/>
              <w:noProof/>
              <w:lang w:eastAsia="es-ES"/>
            </w:rPr>
          </w:pPr>
          <w:del w:id="694" w:author="BENITO CASADO, ENRIQUE" w:date="2019-09-23T22:34:00Z">
            <w:r w:rsidRPr="00E603A8" w:rsidDel="00F939E9">
              <w:rPr>
                <w:rPrChange w:id="695" w:author="BENITO CASADO, ENRIQUE" w:date="2019-09-22T20:02:00Z">
                  <w:rPr>
                    <w:rStyle w:val="Hyperlink"/>
                    <w:rFonts w:cstheme="minorHAnsi"/>
                    <w:noProof/>
                  </w:rPr>
                </w:rPrChange>
              </w:rPr>
              <w:delText>3.2</w:delText>
            </w:r>
            <w:r w:rsidDel="00F939E9">
              <w:rPr>
                <w:rFonts w:asciiTheme="minorHAnsi" w:eastAsiaTheme="minorEastAsia" w:hAnsiTheme="minorHAnsi" w:cstheme="minorBidi"/>
                <w:noProof/>
                <w:lang w:eastAsia="es-ES"/>
              </w:rPr>
              <w:tab/>
            </w:r>
            <w:r w:rsidRPr="00E603A8" w:rsidDel="00F939E9">
              <w:rPr>
                <w:rPrChange w:id="696" w:author="BENITO CASADO, ENRIQUE" w:date="2019-09-22T20:02:00Z">
                  <w:rPr>
                    <w:rStyle w:val="Hyperlink"/>
                    <w:rFonts w:cstheme="minorHAnsi"/>
                    <w:noProof/>
                  </w:rPr>
                </w:rPrChange>
              </w:rPr>
              <w:delText>Kafka Zookeper</w:delText>
            </w:r>
            <w:r w:rsidDel="00F939E9">
              <w:rPr>
                <w:noProof/>
                <w:webHidden/>
              </w:rPr>
              <w:tab/>
              <w:delText>24</w:delText>
            </w:r>
          </w:del>
        </w:p>
        <w:p w14:paraId="1EAB3822" w14:textId="65BAD8F9" w:rsidR="00542290" w:rsidDel="00F939E9" w:rsidRDefault="00542290">
          <w:pPr>
            <w:pStyle w:val="Verzeichnis2"/>
            <w:tabs>
              <w:tab w:val="left" w:pos="880"/>
              <w:tab w:val="right" w:leader="dot" w:pos="8494"/>
            </w:tabs>
            <w:rPr>
              <w:del w:id="697" w:author="BENITO CASADO, ENRIQUE" w:date="2019-09-23T22:34:00Z"/>
              <w:rFonts w:asciiTheme="minorHAnsi" w:eastAsiaTheme="minorEastAsia" w:hAnsiTheme="minorHAnsi" w:cstheme="minorBidi"/>
              <w:noProof/>
              <w:lang w:eastAsia="es-ES"/>
            </w:rPr>
          </w:pPr>
          <w:del w:id="698" w:author="BENITO CASADO, ENRIQUE" w:date="2019-09-23T22:34:00Z">
            <w:r w:rsidRPr="00E603A8" w:rsidDel="00F939E9">
              <w:rPr>
                <w:rPrChange w:id="699" w:author="BENITO CASADO, ENRIQUE" w:date="2019-09-22T20:02:00Z">
                  <w:rPr>
                    <w:rStyle w:val="Hyperlink"/>
                    <w:rFonts w:cstheme="minorHAnsi"/>
                    <w:noProof/>
                    <w:lang w:val="en-US"/>
                  </w:rPr>
                </w:rPrChange>
              </w:rPr>
              <w:delText>3.3</w:delText>
            </w:r>
            <w:r w:rsidDel="00F939E9">
              <w:rPr>
                <w:rFonts w:asciiTheme="minorHAnsi" w:eastAsiaTheme="minorEastAsia" w:hAnsiTheme="minorHAnsi" w:cstheme="minorBidi"/>
                <w:noProof/>
                <w:lang w:eastAsia="es-ES"/>
              </w:rPr>
              <w:tab/>
            </w:r>
            <w:r w:rsidRPr="00E603A8" w:rsidDel="00F939E9">
              <w:rPr>
                <w:rPrChange w:id="700" w:author="BENITO CASADO, ENRIQUE" w:date="2019-09-22T20:02:00Z">
                  <w:rPr>
                    <w:rStyle w:val="Hyperlink"/>
                    <w:rFonts w:cstheme="minorHAnsi"/>
                    <w:noProof/>
                    <w:lang w:val="en-US"/>
                  </w:rPr>
                </w:rPrChange>
              </w:rPr>
              <w:delText>CLI Kafka ( Command Line Interface)</w:delText>
            </w:r>
            <w:r w:rsidDel="00F939E9">
              <w:rPr>
                <w:noProof/>
                <w:webHidden/>
              </w:rPr>
              <w:tab/>
              <w:delText>24</w:delText>
            </w:r>
          </w:del>
        </w:p>
        <w:p w14:paraId="29951FEF" w14:textId="4C22B52D" w:rsidR="00542290" w:rsidDel="00F939E9" w:rsidRDefault="00542290">
          <w:pPr>
            <w:pStyle w:val="Verzeichnis3"/>
            <w:tabs>
              <w:tab w:val="left" w:pos="1320"/>
              <w:tab w:val="right" w:leader="dot" w:pos="8494"/>
            </w:tabs>
            <w:rPr>
              <w:del w:id="701" w:author="BENITO CASADO, ENRIQUE" w:date="2019-09-23T22:34:00Z"/>
              <w:rFonts w:asciiTheme="minorHAnsi" w:eastAsiaTheme="minorEastAsia" w:hAnsiTheme="minorHAnsi" w:cstheme="minorBidi"/>
              <w:noProof/>
              <w:lang w:eastAsia="es-ES"/>
            </w:rPr>
          </w:pPr>
          <w:del w:id="702" w:author="BENITO CASADO, ENRIQUE" w:date="2019-09-23T22:34:00Z">
            <w:r w:rsidRPr="00E603A8" w:rsidDel="00F939E9">
              <w:rPr>
                <w:rPrChange w:id="703" w:author="BENITO CASADO, ENRIQUE" w:date="2019-09-22T20:02:00Z">
                  <w:rPr>
                    <w:rStyle w:val="Hyperlink"/>
                    <w:noProof/>
                    <w:lang w:val="en-US" w:eastAsia="es-ES"/>
                  </w:rPr>
                </w:rPrChange>
              </w:rPr>
              <w:delText>3.3.1</w:delText>
            </w:r>
            <w:r w:rsidDel="00F939E9">
              <w:rPr>
                <w:rFonts w:asciiTheme="minorHAnsi" w:eastAsiaTheme="minorEastAsia" w:hAnsiTheme="minorHAnsi" w:cstheme="minorBidi"/>
                <w:noProof/>
                <w:lang w:eastAsia="es-ES"/>
              </w:rPr>
              <w:tab/>
            </w:r>
            <w:r w:rsidRPr="00E603A8" w:rsidDel="00F939E9">
              <w:rPr>
                <w:rPrChange w:id="704" w:author="BENITO CASADO, ENRIQUE" w:date="2019-09-22T20:02:00Z">
                  <w:rPr>
                    <w:rStyle w:val="Hyperlink"/>
                    <w:noProof/>
                    <w:lang w:val="en-US" w:eastAsia="es-ES"/>
                  </w:rPr>
                </w:rPrChange>
              </w:rPr>
              <w:delText>Introduction</w:delText>
            </w:r>
            <w:r w:rsidDel="00F939E9">
              <w:rPr>
                <w:noProof/>
                <w:webHidden/>
              </w:rPr>
              <w:tab/>
              <w:delText>24</w:delText>
            </w:r>
          </w:del>
        </w:p>
        <w:p w14:paraId="58F6D469" w14:textId="6A8D6EB0" w:rsidR="00542290" w:rsidDel="00F939E9" w:rsidRDefault="00542290">
          <w:pPr>
            <w:pStyle w:val="Verzeichnis3"/>
            <w:tabs>
              <w:tab w:val="left" w:pos="1320"/>
              <w:tab w:val="right" w:leader="dot" w:pos="8494"/>
            </w:tabs>
            <w:rPr>
              <w:del w:id="705" w:author="BENITO CASADO, ENRIQUE" w:date="2019-09-23T22:34:00Z"/>
              <w:rFonts w:asciiTheme="minorHAnsi" w:eastAsiaTheme="minorEastAsia" w:hAnsiTheme="minorHAnsi" w:cstheme="minorBidi"/>
              <w:noProof/>
              <w:lang w:eastAsia="es-ES"/>
            </w:rPr>
          </w:pPr>
          <w:del w:id="706" w:author="BENITO CASADO, ENRIQUE" w:date="2019-09-23T22:34:00Z">
            <w:r w:rsidRPr="00E603A8" w:rsidDel="00F939E9">
              <w:rPr>
                <w:rPrChange w:id="707" w:author="BENITO CASADO, ENRIQUE" w:date="2019-09-22T20:02:00Z">
                  <w:rPr>
                    <w:rStyle w:val="Hyperlink"/>
                    <w:noProof/>
                    <w:lang w:val="en-US" w:eastAsia="es-ES"/>
                  </w:rPr>
                </w:rPrChange>
              </w:rPr>
              <w:delText>3.3.2</w:delText>
            </w:r>
            <w:r w:rsidDel="00F939E9">
              <w:rPr>
                <w:rFonts w:asciiTheme="minorHAnsi" w:eastAsiaTheme="minorEastAsia" w:hAnsiTheme="minorHAnsi" w:cstheme="minorBidi"/>
                <w:noProof/>
                <w:lang w:eastAsia="es-ES"/>
              </w:rPr>
              <w:tab/>
            </w:r>
            <w:r w:rsidRPr="00E603A8" w:rsidDel="00F939E9">
              <w:rPr>
                <w:rPrChange w:id="708" w:author="BENITO CASADO, ENRIQUE" w:date="2019-09-22T20:02:00Z">
                  <w:rPr>
                    <w:rStyle w:val="Hyperlink"/>
                    <w:noProof/>
                    <w:lang w:val="en-US" w:eastAsia="es-ES"/>
                  </w:rPr>
                </w:rPrChange>
              </w:rPr>
              <w:delText>Kafka topics CLI</w:delText>
            </w:r>
            <w:r w:rsidDel="00F939E9">
              <w:rPr>
                <w:noProof/>
                <w:webHidden/>
              </w:rPr>
              <w:tab/>
              <w:delText>24</w:delText>
            </w:r>
          </w:del>
        </w:p>
        <w:p w14:paraId="103FB004" w14:textId="4EDC52FE" w:rsidR="00542290" w:rsidDel="00F939E9" w:rsidRDefault="00542290">
          <w:pPr>
            <w:pStyle w:val="Verzeichnis3"/>
            <w:tabs>
              <w:tab w:val="left" w:pos="1320"/>
              <w:tab w:val="right" w:leader="dot" w:pos="8494"/>
            </w:tabs>
            <w:rPr>
              <w:del w:id="709" w:author="BENITO CASADO, ENRIQUE" w:date="2019-09-23T22:34:00Z"/>
              <w:rFonts w:asciiTheme="minorHAnsi" w:eastAsiaTheme="minorEastAsia" w:hAnsiTheme="minorHAnsi" w:cstheme="minorBidi"/>
              <w:noProof/>
              <w:lang w:eastAsia="es-ES"/>
            </w:rPr>
          </w:pPr>
          <w:del w:id="710" w:author="BENITO CASADO, ENRIQUE" w:date="2019-09-23T22:34:00Z">
            <w:r w:rsidRPr="00E603A8" w:rsidDel="00F939E9">
              <w:rPr>
                <w:rPrChange w:id="711" w:author="BENITO CASADO, ENRIQUE" w:date="2019-09-22T20:02:00Z">
                  <w:rPr>
                    <w:rStyle w:val="Hyperlink"/>
                    <w:noProof/>
                    <w:lang w:val="en-US" w:eastAsia="es-ES"/>
                  </w:rPr>
                </w:rPrChange>
              </w:rPr>
              <w:delText>3.3.3</w:delText>
            </w:r>
            <w:r w:rsidDel="00F939E9">
              <w:rPr>
                <w:rFonts w:asciiTheme="minorHAnsi" w:eastAsiaTheme="minorEastAsia" w:hAnsiTheme="minorHAnsi" w:cstheme="minorBidi"/>
                <w:noProof/>
                <w:lang w:eastAsia="es-ES"/>
              </w:rPr>
              <w:tab/>
            </w:r>
            <w:r w:rsidRPr="00E603A8" w:rsidDel="00F939E9">
              <w:rPr>
                <w:rPrChange w:id="712" w:author="BENITO CASADO, ENRIQUE" w:date="2019-09-22T20:02:00Z">
                  <w:rPr>
                    <w:rStyle w:val="Hyperlink"/>
                    <w:noProof/>
                    <w:lang w:val="en-US" w:eastAsia="es-ES"/>
                  </w:rPr>
                </w:rPrChange>
              </w:rPr>
              <w:delText>Kafka console Producer CLI</w:delText>
            </w:r>
            <w:r w:rsidDel="00F939E9">
              <w:rPr>
                <w:noProof/>
                <w:webHidden/>
              </w:rPr>
              <w:tab/>
              <w:delText>24</w:delText>
            </w:r>
          </w:del>
        </w:p>
        <w:p w14:paraId="76504432" w14:textId="7568BA2E" w:rsidR="00542290" w:rsidDel="00F939E9" w:rsidRDefault="00542290">
          <w:pPr>
            <w:pStyle w:val="Verzeichnis3"/>
            <w:tabs>
              <w:tab w:val="left" w:pos="1320"/>
              <w:tab w:val="right" w:leader="dot" w:pos="8494"/>
            </w:tabs>
            <w:rPr>
              <w:del w:id="713" w:author="BENITO CASADO, ENRIQUE" w:date="2019-09-23T22:34:00Z"/>
              <w:rFonts w:asciiTheme="minorHAnsi" w:eastAsiaTheme="minorEastAsia" w:hAnsiTheme="minorHAnsi" w:cstheme="minorBidi"/>
              <w:noProof/>
              <w:lang w:eastAsia="es-ES"/>
            </w:rPr>
          </w:pPr>
          <w:del w:id="714" w:author="BENITO CASADO, ENRIQUE" w:date="2019-09-23T22:34:00Z">
            <w:r w:rsidRPr="00E603A8" w:rsidDel="00F939E9">
              <w:rPr>
                <w:rPrChange w:id="715" w:author="BENITO CASADO, ENRIQUE" w:date="2019-09-22T20:02:00Z">
                  <w:rPr>
                    <w:rStyle w:val="Hyperlink"/>
                    <w:noProof/>
                    <w:lang w:val="en-US" w:eastAsia="es-ES"/>
                  </w:rPr>
                </w:rPrChange>
              </w:rPr>
              <w:delText>3.3.4</w:delText>
            </w:r>
            <w:r w:rsidDel="00F939E9">
              <w:rPr>
                <w:rFonts w:asciiTheme="minorHAnsi" w:eastAsiaTheme="minorEastAsia" w:hAnsiTheme="minorHAnsi" w:cstheme="minorBidi"/>
                <w:noProof/>
                <w:lang w:eastAsia="es-ES"/>
              </w:rPr>
              <w:tab/>
            </w:r>
            <w:r w:rsidRPr="00E603A8" w:rsidDel="00F939E9">
              <w:rPr>
                <w:rPrChange w:id="716" w:author="BENITO CASADO, ENRIQUE" w:date="2019-09-22T20:02:00Z">
                  <w:rPr>
                    <w:rStyle w:val="Hyperlink"/>
                    <w:noProof/>
                    <w:lang w:val="en-US" w:eastAsia="es-ES"/>
                  </w:rPr>
                </w:rPrChange>
              </w:rPr>
              <w:delText>Kafka Console consumer CLI</w:delText>
            </w:r>
            <w:r w:rsidDel="00F939E9">
              <w:rPr>
                <w:noProof/>
                <w:webHidden/>
              </w:rPr>
              <w:tab/>
              <w:delText>24</w:delText>
            </w:r>
          </w:del>
        </w:p>
        <w:p w14:paraId="00551B98" w14:textId="4DBB63BB" w:rsidR="00542290" w:rsidDel="00F939E9" w:rsidRDefault="00542290">
          <w:pPr>
            <w:pStyle w:val="Verzeichnis3"/>
            <w:tabs>
              <w:tab w:val="left" w:pos="1320"/>
              <w:tab w:val="right" w:leader="dot" w:pos="8494"/>
            </w:tabs>
            <w:rPr>
              <w:del w:id="717" w:author="BENITO CASADO, ENRIQUE" w:date="2019-09-23T22:34:00Z"/>
              <w:rFonts w:asciiTheme="minorHAnsi" w:eastAsiaTheme="minorEastAsia" w:hAnsiTheme="minorHAnsi" w:cstheme="minorBidi"/>
              <w:noProof/>
              <w:lang w:eastAsia="es-ES"/>
            </w:rPr>
          </w:pPr>
          <w:del w:id="718" w:author="BENITO CASADO, ENRIQUE" w:date="2019-09-23T22:34:00Z">
            <w:r w:rsidRPr="00E603A8" w:rsidDel="00F939E9">
              <w:rPr>
                <w:rPrChange w:id="719" w:author="BENITO CASADO, ENRIQUE" w:date="2019-09-22T20:02:00Z">
                  <w:rPr>
                    <w:rStyle w:val="Hyperlink"/>
                    <w:noProof/>
                    <w:lang w:val="en-US" w:eastAsia="es-ES"/>
                  </w:rPr>
                </w:rPrChange>
              </w:rPr>
              <w:delText>3.3.5</w:delText>
            </w:r>
            <w:r w:rsidDel="00F939E9">
              <w:rPr>
                <w:rFonts w:asciiTheme="minorHAnsi" w:eastAsiaTheme="minorEastAsia" w:hAnsiTheme="minorHAnsi" w:cstheme="minorBidi"/>
                <w:noProof/>
                <w:lang w:eastAsia="es-ES"/>
              </w:rPr>
              <w:tab/>
            </w:r>
            <w:r w:rsidRPr="00E603A8" w:rsidDel="00F939E9">
              <w:rPr>
                <w:rPrChange w:id="720" w:author="BENITO CASADO, ENRIQUE" w:date="2019-09-22T20:02:00Z">
                  <w:rPr>
                    <w:rStyle w:val="Hyperlink"/>
                    <w:noProof/>
                    <w:lang w:val="en-US" w:eastAsia="es-ES"/>
                  </w:rPr>
                </w:rPrChange>
              </w:rPr>
              <w:delText>Kafka Consumer In Group</w:delText>
            </w:r>
            <w:r w:rsidDel="00F939E9">
              <w:rPr>
                <w:noProof/>
                <w:webHidden/>
              </w:rPr>
              <w:tab/>
              <w:delText>24</w:delText>
            </w:r>
          </w:del>
        </w:p>
        <w:p w14:paraId="5C103935" w14:textId="28EDE1DD" w:rsidR="00542290" w:rsidDel="00F939E9" w:rsidRDefault="00542290">
          <w:pPr>
            <w:pStyle w:val="Verzeichnis3"/>
            <w:tabs>
              <w:tab w:val="left" w:pos="1320"/>
              <w:tab w:val="right" w:leader="dot" w:pos="8494"/>
            </w:tabs>
            <w:rPr>
              <w:del w:id="721" w:author="BENITO CASADO, ENRIQUE" w:date="2019-09-23T22:34:00Z"/>
              <w:rFonts w:asciiTheme="minorHAnsi" w:eastAsiaTheme="minorEastAsia" w:hAnsiTheme="minorHAnsi" w:cstheme="minorBidi"/>
              <w:noProof/>
              <w:lang w:eastAsia="es-ES"/>
            </w:rPr>
          </w:pPr>
          <w:del w:id="722" w:author="BENITO CASADO, ENRIQUE" w:date="2019-09-23T22:34:00Z">
            <w:r w:rsidRPr="00E603A8" w:rsidDel="00F939E9">
              <w:rPr>
                <w:rPrChange w:id="723" w:author="BENITO CASADO, ENRIQUE" w:date="2019-09-22T20:02:00Z">
                  <w:rPr>
                    <w:rStyle w:val="Hyperlink"/>
                    <w:noProof/>
                    <w:lang w:val="en-US" w:eastAsia="es-ES"/>
                  </w:rPr>
                </w:rPrChange>
              </w:rPr>
              <w:delText>3.3.6</w:delText>
            </w:r>
            <w:r w:rsidDel="00F939E9">
              <w:rPr>
                <w:rFonts w:asciiTheme="minorHAnsi" w:eastAsiaTheme="minorEastAsia" w:hAnsiTheme="minorHAnsi" w:cstheme="minorBidi"/>
                <w:noProof/>
                <w:lang w:eastAsia="es-ES"/>
              </w:rPr>
              <w:tab/>
            </w:r>
            <w:r w:rsidRPr="00E603A8" w:rsidDel="00F939E9">
              <w:rPr>
                <w:rPrChange w:id="724" w:author="BENITO CASADO, ENRIQUE" w:date="2019-09-22T20:02:00Z">
                  <w:rPr>
                    <w:rStyle w:val="Hyperlink"/>
                    <w:noProof/>
                    <w:lang w:val="en-US" w:eastAsia="es-ES"/>
                  </w:rPr>
                </w:rPrChange>
              </w:rPr>
              <w:delText>Kafka Consuemr Groups CLI</w:delText>
            </w:r>
            <w:r w:rsidDel="00F939E9">
              <w:rPr>
                <w:noProof/>
                <w:webHidden/>
              </w:rPr>
              <w:tab/>
              <w:delText>24</w:delText>
            </w:r>
          </w:del>
        </w:p>
        <w:p w14:paraId="756F9FC9" w14:textId="48FEA876" w:rsidR="00542290" w:rsidDel="00F939E9" w:rsidRDefault="00542290">
          <w:pPr>
            <w:pStyle w:val="Verzeichnis3"/>
            <w:tabs>
              <w:tab w:val="left" w:pos="1320"/>
              <w:tab w:val="right" w:leader="dot" w:pos="8494"/>
            </w:tabs>
            <w:rPr>
              <w:del w:id="725" w:author="BENITO CASADO, ENRIQUE" w:date="2019-09-23T22:34:00Z"/>
              <w:rFonts w:asciiTheme="minorHAnsi" w:eastAsiaTheme="minorEastAsia" w:hAnsiTheme="minorHAnsi" w:cstheme="minorBidi"/>
              <w:noProof/>
              <w:lang w:eastAsia="es-ES"/>
            </w:rPr>
          </w:pPr>
          <w:del w:id="726" w:author="BENITO CASADO, ENRIQUE" w:date="2019-09-23T22:34:00Z">
            <w:r w:rsidRPr="00E603A8" w:rsidDel="00F939E9">
              <w:rPr>
                <w:rPrChange w:id="727" w:author="BENITO CASADO, ENRIQUE" w:date="2019-09-22T20:02:00Z">
                  <w:rPr>
                    <w:rStyle w:val="Hyperlink"/>
                    <w:noProof/>
                    <w:lang w:val="en-US" w:eastAsia="es-ES"/>
                  </w:rPr>
                </w:rPrChange>
              </w:rPr>
              <w:delText>3.3.7</w:delText>
            </w:r>
            <w:r w:rsidDel="00F939E9">
              <w:rPr>
                <w:rFonts w:asciiTheme="minorHAnsi" w:eastAsiaTheme="minorEastAsia" w:hAnsiTheme="minorHAnsi" w:cstheme="minorBidi"/>
                <w:noProof/>
                <w:lang w:eastAsia="es-ES"/>
              </w:rPr>
              <w:tab/>
            </w:r>
            <w:r w:rsidRPr="00E603A8" w:rsidDel="00F939E9">
              <w:rPr>
                <w:rPrChange w:id="728" w:author="BENITO CASADO, ENRIQUE" w:date="2019-09-22T20:02:00Z">
                  <w:rPr>
                    <w:rStyle w:val="Hyperlink"/>
                    <w:noProof/>
                    <w:lang w:val="en-US" w:eastAsia="es-ES"/>
                  </w:rPr>
                </w:rPrChange>
              </w:rPr>
              <w:delText>Resetting Offsets</w:delText>
            </w:r>
            <w:r w:rsidDel="00F939E9">
              <w:rPr>
                <w:noProof/>
                <w:webHidden/>
              </w:rPr>
              <w:tab/>
              <w:delText>24</w:delText>
            </w:r>
          </w:del>
        </w:p>
        <w:p w14:paraId="5651E212" w14:textId="6C919427" w:rsidR="00542290" w:rsidDel="00F939E9" w:rsidRDefault="00542290">
          <w:pPr>
            <w:pStyle w:val="Verzeichnis3"/>
            <w:tabs>
              <w:tab w:val="left" w:pos="1320"/>
              <w:tab w:val="right" w:leader="dot" w:pos="8494"/>
            </w:tabs>
            <w:rPr>
              <w:del w:id="729" w:author="BENITO CASADO, ENRIQUE" w:date="2019-09-23T22:34:00Z"/>
              <w:rFonts w:asciiTheme="minorHAnsi" w:eastAsiaTheme="minorEastAsia" w:hAnsiTheme="minorHAnsi" w:cstheme="minorBidi"/>
              <w:noProof/>
              <w:lang w:eastAsia="es-ES"/>
            </w:rPr>
          </w:pPr>
          <w:del w:id="730" w:author="BENITO CASADO, ENRIQUE" w:date="2019-09-23T22:34:00Z">
            <w:r w:rsidRPr="00E603A8" w:rsidDel="00F939E9">
              <w:rPr>
                <w:rPrChange w:id="731" w:author="BENITO CASADO, ENRIQUE" w:date="2019-09-22T20:02:00Z">
                  <w:rPr>
                    <w:rStyle w:val="Hyperlink"/>
                    <w:noProof/>
                    <w:lang w:val="en-US" w:eastAsia="es-ES"/>
                  </w:rPr>
                </w:rPrChange>
              </w:rPr>
              <w:delText>3.3.8</w:delText>
            </w:r>
            <w:r w:rsidDel="00F939E9">
              <w:rPr>
                <w:rFonts w:asciiTheme="minorHAnsi" w:eastAsiaTheme="minorEastAsia" w:hAnsiTheme="minorHAnsi" w:cstheme="minorBidi"/>
                <w:noProof/>
                <w:lang w:eastAsia="es-ES"/>
              </w:rPr>
              <w:tab/>
            </w:r>
            <w:r w:rsidRPr="00E603A8" w:rsidDel="00F939E9">
              <w:rPr>
                <w:rPrChange w:id="732" w:author="BENITO CASADO, ENRIQUE" w:date="2019-09-22T20:02:00Z">
                  <w:rPr>
                    <w:rStyle w:val="Hyperlink"/>
                    <w:noProof/>
                    <w:lang w:val="en-US" w:eastAsia="es-ES"/>
                  </w:rPr>
                </w:rPrChange>
              </w:rPr>
              <w:delText>CLI Opciones que deveriamos conocer</w:delText>
            </w:r>
            <w:r w:rsidDel="00F939E9">
              <w:rPr>
                <w:noProof/>
                <w:webHidden/>
              </w:rPr>
              <w:tab/>
              <w:delText>24</w:delText>
            </w:r>
          </w:del>
        </w:p>
        <w:p w14:paraId="1E5AB6B7" w14:textId="27ED7B7B" w:rsidR="00542290" w:rsidDel="00F939E9" w:rsidRDefault="00542290">
          <w:pPr>
            <w:pStyle w:val="Verzeichnis3"/>
            <w:tabs>
              <w:tab w:val="left" w:pos="1320"/>
              <w:tab w:val="right" w:leader="dot" w:pos="8494"/>
            </w:tabs>
            <w:rPr>
              <w:del w:id="733" w:author="BENITO CASADO, ENRIQUE" w:date="2019-09-23T22:34:00Z"/>
              <w:rFonts w:asciiTheme="minorHAnsi" w:eastAsiaTheme="minorEastAsia" w:hAnsiTheme="minorHAnsi" w:cstheme="minorBidi"/>
              <w:noProof/>
              <w:lang w:eastAsia="es-ES"/>
            </w:rPr>
          </w:pPr>
          <w:del w:id="734" w:author="BENITO CASADO, ENRIQUE" w:date="2019-09-23T22:34:00Z">
            <w:r w:rsidRPr="00E603A8" w:rsidDel="00F939E9">
              <w:rPr>
                <w:rPrChange w:id="735" w:author="BENITO CASADO, ENRIQUE" w:date="2019-09-22T20:02:00Z">
                  <w:rPr>
                    <w:rStyle w:val="Hyperlink"/>
                    <w:noProof/>
                    <w:lang w:eastAsia="es-ES"/>
                  </w:rPr>
                </w:rPrChange>
              </w:rPr>
              <w:delText>3.3.9</w:delText>
            </w:r>
            <w:r w:rsidDel="00F939E9">
              <w:rPr>
                <w:rFonts w:asciiTheme="minorHAnsi" w:eastAsiaTheme="minorEastAsia" w:hAnsiTheme="minorHAnsi" w:cstheme="minorBidi"/>
                <w:noProof/>
                <w:lang w:eastAsia="es-ES"/>
              </w:rPr>
              <w:tab/>
            </w:r>
            <w:r w:rsidRPr="00E603A8" w:rsidDel="00F939E9">
              <w:rPr>
                <w:rPrChange w:id="736" w:author="BENITO CASADO, ENRIQUE" w:date="2019-09-22T20:02:00Z">
                  <w:rPr>
                    <w:rStyle w:val="Hyperlink"/>
                    <w:noProof/>
                    <w:lang w:eastAsia="es-ES"/>
                  </w:rPr>
                </w:rPrChange>
              </w:rPr>
              <w:delText>KafkaCat un remplazo for Kakfa CLI</w:delText>
            </w:r>
            <w:r w:rsidDel="00F939E9">
              <w:rPr>
                <w:noProof/>
                <w:webHidden/>
              </w:rPr>
              <w:tab/>
              <w:delText>24</w:delText>
            </w:r>
          </w:del>
        </w:p>
        <w:p w14:paraId="19204CB8" w14:textId="5CA6D2F5" w:rsidR="00542290" w:rsidDel="00F939E9" w:rsidRDefault="00542290">
          <w:pPr>
            <w:pStyle w:val="Verzeichnis2"/>
            <w:tabs>
              <w:tab w:val="left" w:pos="880"/>
              <w:tab w:val="right" w:leader="dot" w:pos="8494"/>
            </w:tabs>
            <w:rPr>
              <w:del w:id="737" w:author="BENITO CASADO, ENRIQUE" w:date="2019-09-23T22:34:00Z"/>
              <w:rFonts w:asciiTheme="minorHAnsi" w:eastAsiaTheme="minorEastAsia" w:hAnsiTheme="minorHAnsi" w:cstheme="minorBidi"/>
              <w:noProof/>
              <w:lang w:eastAsia="es-ES"/>
            </w:rPr>
          </w:pPr>
          <w:del w:id="738" w:author="BENITO CASADO, ENRIQUE" w:date="2019-09-23T22:34:00Z">
            <w:r w:rsidRPr="00E603A8" w:rsidDel="00F939E9">
              <w:rPr>
                <w:rPrChange w:id="739" w:author="BENITO CASADO, ENRIQUE" w:date="2019-09-22T20:02:00Z">
                  <w:rPr>
                    <w:rStyle w:val="Hyperlink"/>
                    <w:rFonts w:cstheme="minorHAnsi"/>
                    <w:noProof/>
                  </w:rPr>
                </w:rPrChange>
              </w:rPr>
              <w:delText>3.4</w:delText>
            </w:r>
            <w:r w:rsidDel="00F939E9">
              <w:rPr>
                <w:rFonts w:asciiTheme="minorHAnsi" w:eastAsiaTheme="minorEastAsia" w:hAnsiTheme="minorHAnsi" w:cstheme="minorBidi"/>
                <w:noProof/>
                <w:lang w:eastAsia="es-ES"/>
              </w:rPr>
              <w:tab/>
            </w:r>
            <w:r w:rsidRPr="00E603A8" w:rsidDel="00F939E9">
              <w:rPr>
                <w:rPrChange w:id="740" w:author="BENITO CASADO, ENRIQUE" w:date="2019-09-22T20:02:00Z">
                  <w:rPr>
                    <w:rStyle w:val="Hyperlink"/>
                    <w:rFonts w:cstheme="minorHAnsi"/>
                    <w:noProof/>
                  </w:rPr>
                </w:rPrChange>
              </w:rPr>
              <w:delText>Kafka en nuestra arquitectura Big Data</w:delText>
            </w:r>
            <w:r w:rsidDel="00F939E9">
              <w:rPr>
                <w:noProof/>
                <w:webHidden/>
              </w:rPr>
              <w:tab/>
              <w:delText>24</w:delText>
            </w:r>
          </w:del>
        </w:p>
        <w:p w14:paraId="072BF834" w14:textId="06F7E077" w:rsidR="00542290" w:rsidDel="00F939E9" w:rsidRDefault="00542290">
          <w:pPr>
            <w:pStyle w:val="Verzeichnis3"/>
            <w:tabs>
              <w:tab w:val="left" w:pos="1320"/>
              <w:tab w:val="right" w:leader="dot" w:pos="8494"/>
            </w:tabs>
            <w:rPr>
              <w:del w:id="741" w:author="BENITO CASADO, ENRIQUE" w:date="2019-09-23T22:34:00Z"/>
              <w:rFonts w:asciiTheme="minorHAnsi" w:eastAsiaTheme="minorEastAsia" w:hAnsiTheme="minorHAnsi" w:cstheme="minorBidi"/>
              <w:noProof/>
              <w:lang w:eastAsia="es-ES"/>
            </w:rPr>
          </w:pPr>
          <w:del w:id="742" w:author="BENITO CASADO, ENRIQUE" w:date="2019-09-23T22:34:00Z">
            <w:r w:rsidRPr="00E603A8" w:rsidDel="00F939E9">
              <w:rPr>
                <w:rPrChange w:id="743" w:author="BENITO CASADO, ENRIQUE" w:date="2019-09-22T20:02:00Z">
                  <w:rPr>
                    <w:rStyle w:val="Hyperlink"/>
                    <w:noProof/>
                    <w:lang w:val="en-US" w:eastAsia="es-ES"/>
                  </w:rPr>
                </w:rPrChange>
              </w:rPr>
              <w:delText>3.4.1</w:delText>
            </w:r>
            <w:r w:rsidDel="00F939E9">
              <w:rPr>
                <w:rFonts w:asciiTheme="minorHAnsi" w:eastAsiaTheme="minorEastAsia" w:hAnsiTheme="minorHAnsi" w:cstheme="minorBidi"/>
                <w:noProof/>
                <w:lang w:eastAsia="es-ES"/>
              </w:rPr>
              <w:tab/>
            </w:r>
            <w:r w:rsidRPr="00E603A8" w:rsidDel="00F939E9">
              <w:rPr>
                <w:rPrChange w:id="744" w:author="BENITO CASADO, ENRIQUE" w:date="2019-09-22T20:02:00Z">
                  <w:rPr>
                    <w:rStyle w:val="Hyperlink"/>
                    <w:noProof/>
                    <w:lang w:val="en-US" w:eastAsia="es-ES"/>
                  </w:rPr>
                </w:rPrChange>
              </w:rPr>
              <w:delText>Ingesta en Big Data</w:delText>
            </w:r>
            <w:r w:rsidDel="00F939E9">
              <w:rPr>
                <w:noProof/>
                <w:webHidden/>
              </w:rPr>
              <w:tab/>
              <w:delText>25</w:delText>
            </w:r>
          </w:del>
        </w:p>
        <w:p w14:paraId="3CDD8FB3" w14:textId="6E6AF870" w:rsidR="00542290" w:rsidDel="00F939E9" w:rsidRDefault="00542290">
          <w:pPr>
            <w:pStyle w:val="Verzeichnis3"/>
            <w:tabs>
              <w:tab w:val="left" w:pos="1320"/>
              <w:tab w:val="right" w:leader="dot" w:pos="8494"/>
            </w:tabs>
            <w:rPr>
              <w:del w:id="745" w:author="BENITO CASADO, ENRIQUE" w:date="2019-09-23T22:34:00Z"/>
              <w:rFonts w:asciiTheme="minorHAnsi" w:eastAsiaTheme="minorEastAsia" w:hAnsiTheme="minorHAnsi" w:cstheme="minorBidi"/>
              <w:noProof/>
              <w:lang w:eastAsia="es-ES"/>
            </w:rPr>
          </w:pPr>
          <w:del w:id="746" w:author="BENITO CASADO, ENRIQUE" w:date="2019-09-23T22:34:00Z">
            <w:r w:rsidRPr="00E603A8" w:rsidDel="00F939E9">
              <w:rPr>
                <w:rPrChange w:id="747" w:author="BENITO CASADO, ENRIQUE" w:date="2019-09-22T20:02:00Z">
                  <w:rPr>
                    <w:rStyle w:val="Hyperlink"/>
                    <w:noProof/>
                    <w:lang w:val="en-US" w:eastAsia="es-ES"/>
                  </w:rPr>
                </w:rPrChange>
              </w:rPr>
              <w:delText>3.4.2</w:delText>
            </w:r>
            <w:r w:rsidDel="00F939E9">
              <w:rPr>
                <w:rFonts w:asciiTheme="minorHAnsi" w:eastAsiaTheme="minorEastAsia" w:hAnsiTheme="minorHAnsi" w:cstheme="minorBidi"/>
                <w:noProof/>
                <w:lang w:eastAsia="es-ES"/>
              </w:rPr>
              <w:tab/>
            </w:r>
            <w:r w:rsidRPr="00E603A8" w:rsidDel="00F939E9">
              <w:rPr>
                <w:rPrChange w:id="748" w:author="BENITO CASADO, ENRIQUE" w:date="2019-09-22T20:02:00Z">
                  <w:rPr>
                    <w:rStyle w:val="Hyperlink"/>
                    <w:noProof/>
                    <w:lang w:val="en-US" w:eastAsia="es-ES"/>
                  </w:rPr>
                </w:rPrChange>
              </w:rPr>
              <w:delText>Eligiendo Partition Count &amp; Replication</w:delText>
            </w:r>
            <w:r w:rsidDel="00F939E9">
              <w:rPr>
                <w:noProof/>
                <w:webHidden/>
              </w:rPr>
              <w:tab/>
              <w:delText>25</w:delText>
            </w:r>
          </w:del>
        </w:p>
        <w:p w14:paraId="1ADE9155" w14:textId="18C9DE45" w:rsidR="00542290" w:rsidDel="00F939E9" w:rsidRDefault="00542290">
          <w:pPr>
            <w:pStyle w:val="Verzeichnis3"/>
            <w:tabs>
              <w:tab w:val="left" w:pos="1320"/>
              <w:tab w:val="right" w:leader="dot" w:pos="8494"/>
            </w:tabs>
            <w:rPr>
              <w:del w:id="749" w:author="BENITO CASADO, ENRIQUE" w:date="2019-09-23T22:34:00Z"/>
              <w:rFonts w:asciiTheme="minorHAnsi" w:eastAsiaTheme="minorEastAsia" w:hAnsiTheme="minorHAnsi" w:cstheme="minorBidi"/>
              <w:noProof/>
              <w:lang w:eastAsia="es-ES"/>
            </w:rPr>
          </w:pPr>
          <w:del w:id="750" w:author="BENITO CASADO, ENRIQUE" w:date="2019-09-23T22:34:00Z">
            <w:r w:rsidRPr="00E603A8" w:rsidDel="00F939E9">
              <w:rPr>
                <w:rPrChange w:id="751" w:author="BENITO CASADO, ENRIQUE" w:date="2019-09-22T20:02:00Z">
                  <w:rPr>
                    <w:rStyle w:val="Hyperlink"/>
                    <w:noProof/>
                    <w:lang w:val="en-US" w:eastAsia="es-ES"/>
                  </w:rPr>
                </w:rPrChange>
              </w:rPr>
              <w:delText>3.4.3</w:delText>
            </w:r>
            <w:r w:rsidDel="00F939E9">
              <w:rPr>
                <w:rFonts w:asciiTheme="minorHAnsi" w:eastAsiaTheme="minorEastAsia" w:hAnsiTheme="minorHAnsi" w:cstheme="minorBidi"/>
                <w:noProof/>
                <w:lang w:eastAsia="es-ES"/>
              </w:rPr>
              <w:tab/>
            </w:r>
            <w:r w:rsidRPr="00E603A8" w:rsidDel="00F939E9">
              <w:rPr>
                <w:rPrChange w:id="752" w:author="BENITO CASADO, ENRIQUE" w:date="2019-09-22T20:02:00Z">
                  <w:rPr>
                    <w:rStyle w:val="Hyperlink"/>
                    <w:noProof/>
                    <w:lang w:val="en-US" w:eastAsia="es-ES"/>
                  </w:rPr>
                </w:rPrChange>
              </w:rPr>
              <w:delText>Kafka Topics Naming Convention</w:delText>
            </w:r>
            <w:r w:rsidDel="00F939E9">
              <w:rPr>
                <w:noProof/>
                <w:webHidden/>
              </w:rPr>
              <w:tab/>
              <w:delText>25</w:delText>
            </w:r>
          </w:del>
        </w:p>
        <w:p w14:paraId="677A3268" w14:textId="1360C108" w:rsidR="00542290" w:rsidDel="00F939E9" w:rsidRDefault="00542290">
          <w:pPr>
            <w:pStyle w:val="Verzeichnis3"/>
            <w:tabs>
              <w:tab w:val="left" w:pos="1320"/>
              <w:tab w:val="right" w:leader="dot" w:pos="8494"/>
            </w:tabs>
            <w:rPr>
              <w:del w:id="753" w:author="BENITO CASADO, ENRIQUE" w:date="2019-09-23T22:34:00Z"/>
              <w:rFonts w:asciiTheme="minorHAnsi" w:eastAsiaTheme="minorEastAsia" w:hAnsiTheme="minorHAnsi" w:cstheme="minorBidi"/>
              <w:noProof/>
              <w:lang w:eastAsia="es-ES"/>
            </w:rPr>
          </w:pPr>
          <w:del w:id="754" w:author="BENITO CASADO, ENRIQUE" w:date="2019-09-23T22:34:00Z">
            <w:r w:rsidRPr="00E603A8" w:rsidDel="00F939E9">
              <w:rPr>
                <w:rPrChange w:id="755" w:author="BENITO CASADO, ENRIQUE" w:date="2019-09-22T20:02:00Z">
                  <w:rPr>
                    <w:rStyle w:val="Hyperlink"/>
                    <w:noProof/>
                    <w:lang w:eastAsia="es-ES"/>
                  </w:rPr>
                </w:rPrChange>
              </w:rPr>
              <w:delText>3.4.4</w:delText>
            </w:r>
            <w:r w:rsidDel="00F939E9">
              <w:rPr>
                <w:rFonts w:asciiTheme="minorHAnsi" w:eastAsiaTheme="minorEastAsia" w:hAnsiTheme="minorHAnsi" w:cstheme="minorBidi"/>
                <w:noProof/>
                <w:lang w:eastAsia="es-ES"/>
              </w:rPr>
              <w:tab/>
            </w:r>
            <w:r w:rsidRPr="00E603A8" w:rsidDel="00F939E9">
              <w:rPr>
                <w:rPrChange w:id="756" w:author="BENITO CASADO, ENRIQUE" w:date="2019-09-22T20:02:00Z">
                  <w:rPr>
                    <w:rStyle w:val="Hyperlink"/>
                    <w:noProof/>
                    <w:lang w:eastAsia="es-ES"/>
                  </w:rPr>
                </w:rPrChange>
              </w:rPr>
              <w:delText>Caso de studio en relacion a la ingesta de Big Data</w:delText>
            </w:r>
            <w:r w:rsidDel="00F939E9">
              <w:rPr>
                <w:noProof/>
                <w:webHidden/>
              </w:rPr>
              <w:tab/>
              <w:delText>25</w:delText>
            </w:r>
          </w:del>
        </w:p>
        <w:p w14:paraId="55ECB964" w14:textId="01D9F9B8" w:rsidR="00542290" w:rsidDel="00F939E9" w:rsidRDefault="00542290">
          <w:pPr>
            <w:pStyle w:val="Verzeichnis3"/>
            <w:tabs>
              <w:tab w:val="left" w:pos="1320"/>
              <w:tab w:val="right" w:leader="dot" w:pos="8494"/>
            </w:tabs>
            <w:rPr>
              <w:del w:id="757" w:author="BENITO CASADO, ENRIQUE" w:date="2019-09-23T22:34:00Z"/>
              <w:rFonts w:asciiTheme="minorHAnsi" w:eastAsiaTheme="minorEastAsia" w:hAnsiTheme="minorHAnsi" w:cstheme="minorBidi"/>
              <w:noProof/>
              <w:lang w:eastAsia="es-ES"/>
            </w:rPr>
          </w:pPr>
          <w:del w:id="758" w:author="BENITO CASADO, ENRIQUE" w:date="2019-09-23T22:34:00Z">
            <w:r w:rsidRPr="00E603A8" w:rsidDel="00F939E9">
              <w:rPr>
                <w:rPrChange w:id="759" w:author="BENITO CASADO, ENRIQUE" w:date="2019-09-22T20:02:00Z">
                  <w:rPr>
                    <w:rStyle w:val="Hyperlink"/>
                    <w:noProof/>
                    <w:lang w:eastAsia="es-ES"/>
                  </w:rPr>
                </w:rPrChange>
              </w:rPr>
              <w:delText>3.4.5</w:delText>
            </w:r>
            <w:r w:rsidDel="00F939E9">
              <w:rPr>
                <w:rFonts w:asciiTheme="minorHAnsi" w:eastAsiaTheme="minorEastAsia" w:hAnsiTheme="minorHAnsi" w:cstheme="minorBidi"/>
                <w:noProof/>
                <w:lang w:eastAsia="es-ES"/>
              </w:rPr>
              <w:tab/>
            </w:r>
            <w:r w:rsidRPr="00E603A8" w:rsidDel="00F939E9">
              <w:rPr>
                <w:rPrChange w:id="760" w:author="BENITO CASADO, ENRIQUE" w:date="2019-09-22T20:02:00Z">
                  <w:rPr>
                    <w:rStyle w:val="Hyperlink"/>
                    <w:noProof/>
                    <w:lang w:eastAsia="es-ES"/>
                  </w:rPr>
                </w:rPrChange>
              </w:rPr>
              <w:delText>Logs  y  agregacion de métricas</w:delText>
            </w:r>
            <w:r w:rsidDel="00F939E9">
              <w:rPr>
                <w:noProof/>
                <w:webHidden/>
              </w:rPr>
              <w:tab/>
              <w:delText>25</w:delText>
            </w:r>
          </w:del>
        </w:p>
        <w:p w14:paraId="75910399" w14:textId="224DC8F5" w:rsidR="00542290" w:rsidDel="00F939E9" w:rsidRDefault="00542290">
          <w:pPr>
            <w:pStyle w:val="Verzeichnis1"/>
            <w:tabs>
              <w:tab w:val="left" w:pos="1320"/>
              <w:tab w:val="right" w:leader="dot" w:pos="8494"/>
            </w:tabs>
            <w:rPr>
              <w:del w:id="761" w:author="BENITO CASADO, ENRIQUE" w:date="2019-09-23T22:34:00Z"/>
              <w:rFonts w:asciiTheme="minorHAnsi" w:eastAsiaTheme="minorEastAsia" w:hAnsiTheme="minorHAnsi" w:cstheme="minorBidi"/>
              <w:noProof/>
              <w:lang w:eastAsia="es-ES"/>
            </w:rPr>
          </w:pPr>
          <w:del w:id="762" w:author="BENITO CASADO, ENRIQUE" w:date="2019-09-23T22:34:00Z">
            <w:r w:rsidRPr="00E603A8" w:rsidDel="00F939E9">
              <w:rPr>
                <w:rPrChange w:id="763" w:author="BENITO CASADO, ENRIQUE" w:date="2019-09-22T20:02:00Z">
                  <w:rPr>
                    <w:rStyle w:val="Hyperlink"/>
                    <w:rFonts w:cstheme="minorHAnsi"/>
                    <w:noProof/>
                  </w:rPr>
                </w:rPrChange>
              </w:rPr>
              <w:delText>Capítulo 4.</w:delText>
            </w:r>
            <w:r w:rsidDel="00F939E9">
              <w:rPr>
                <w:rFonts w:asciiTheme="minorHAnsi" w:eastAsiaTheme="minorEastAsia" w:hAnsiTheme="minorHAnsi" w:cstheme="minorBidi"/>
                <w:noProof/>
                <w:lang w:eastAsia="es-ES"/>
              </w:rPr>
              <w:tab/>
            </w:r>
            <w:r w:rsidRPr="00E603A8" w:rsidDel="00F939E9">
              <w:rPr>
                <w:rPrChange w:id="764" w:author="BENITO CASADO, ENRIQUE" w:date="2019-09-22T20:02:00Z">
                  <w:rPr>
                    <w:rStyle w:val="Hyperlink"/>
                    <w:rFonts w:cstheme="minorHAnsi"/>
                    <w:noProof/>
                  </w:rPr>
                </w:rPrChange>
              </w:rPr>
              <w:delText>Almacenamiento: MongoDB y Elasticsearch</w:delText>
            </w:r>
            <w:r w:rsidDel="00F939E9">
              <w:rPr>
                <w:noProof/>
                <w:webHidden/>
              </w:rPr>
              <w:tab/>
              <w:delText>26</w:delText>
            </w:r>
          </w:del>
        </w:p>
        <w:p w14:paraId="5743EF5B" w14:textId="1D2332EE" w:rsidR="00542290" w:rsidDel="00F939E9" w:rsidRDefault="00542290">
          <w:pPr>
            <w:pStyle w:val="Verzeichnis2"/>
            <w:tabs>
              <w:tab w:val="left" w:pos="880"/>
              <w:tab w:val="right" w:leader="dot" w:pos="8494"/>
            </w:tabs>
            <w:rPr>
              <w:del w:id="765" w:author="BENITO CASADO, ENRIQUE" w:date="2019-09-23T22:34:00Z"/>
              <w:rFonts w:asciiTheme="minorHAnsi" w:eastAsiaTheme="minorEastAsia" w:hAnsiTheme="minorHAnsi" w:cstheme="minorBidi"/>
              <w:noProof/>
              <w:lang w:eastAsia="es-ES"/>
            </w:rPr>
          </w:pPr>
          <w:del w:id="766" w:author="BENITO CASADO, ENRIQUE" w:date="2019-09-23T22:34:00Z">
            <w:r w:rsidRPr="00E603A8" w:rsidDel="00F939E9">
              <w:rPr>
                <w:rPrChange w:id="767" w:author="BENITO CASADO, ENRIQUE" w:date="2019-09-22T20:02:00Z">
                  <w:rPr>
                    <w:rStyle w:val="Hyperlink"/>
                    <w:noProof/>
                  </w:rPr>
                </w:rPrChange>
              </w:rPr>
              <w:delText>4.1</w:delText>
            </w:r>
            <w:r w:rsidDel="00F939E9">
              <w:rPr>
                <w:rFonts w:asciiTheme="minorHAnsi" w:eastAsiaTheme="minorEastAsia" w:hAnsiTheme="minorHAnsi" w:cstheme="minorBidi"/>
                <w:noProof/>
                <w:lang w:eastAsia="es-ES"/>
              </w:rPr>
              <w:tab/>
            </w:r>
            <w:r w:rsidRPr="00E603A8" w:rsidDel="00F939E9">
              <w:rPr>
                <w:rPrChange w:id="768" w:author="BENITO CASADO, ENRIQUE" w:date="2019-09-22T20:02:00Z">
                  <w:rPr>
                    <w:rStyle w:val="Hyperlink"/>
                    <w:noProof/>
                  </w:rPr>
                </w:rPrChange>
              </w:rPr>
              <w:delText>Introducción</w:delText>
            </w:r>
            <w:r w:rsidDel="00F939E9">
              <w:rPr>
                <w:noProof/>
                <w:webHidden/>
              </w:rPr>
              <w:tab/>
              <w:delText>26</w:delText>
            </w:r>
          </w:del>
        </w:p>
        <w:p w14:paraId="644249C0" w14:textId="6A65895C" w:rsidR="00542290" w:rsidDel="00F939E9" w:rsidRDefault="00542290">
          <w:pPr>
            <w:pStyle w:val="Verzeichnis3"/>
            <w:tabs>
              <w:tab w:val="left" w:pos="1320"/>
              <w:tab w:val="right" w:leader="dot" w:pos="8494"/>
            </w:tabs>
            <w:rPr>
              <w:del w:id="769" w:author="BENITO CASADO, ENRIQUE" w:date="2019-09-23T22:34:00Z"/>
              <w:rFonts w:asciiTheme="minorHAnsi" w:eastAsiaTheme="minorEastAsia" w:hAnsiTheme="minorHAnsi" w:cstheme="minorBidi"/>
              <w:noProof/>
              <w:lang w:eastAsia="es-ES"/>
            </w:rPr>
          </w:pPr>
          <w:del w:id="770" w:author="BENITO CASADO, ENRIQUE" w:date="2019-09-23T22:34:00Z">
            <w:r w:rsidRPr="00E603A8" w:rsidDel="00F939E9">
              <w:rPr>
                <w:rPrChange w:id="771" w:author="BENITO CASADO, ENRIQUE" w:date="2019-09-22T20:02:00Z">
                  <w:rPr>
                    <w:rStyle w:val="Hyperlink"/>
                    <w:noProof/>
                    <w:lang w:val="en-US" w:eastAsia="es-ES"/>
                  </w:rPr>
                </w:rPrChange>
              </w:rPr>
              <w:delText>4.1.1</w:delText>
            </w:r>
            <w:r w:rsidDel="00F939E9">
              <w:rPr>
                <w:rFonts w:asciiTheme="minorHAnsi" w:eastAsiaTheme="minorEastAsia" w:hAnsiTheme="minorHAnsi" w:cstheme="minorBidi"/>
                <w:noProof/>
                <w:lang w:eastAsia="es-ES"/>
              </w:rPr>
              <w:tab/>
            </w:r>
            <w:r w:rsidRPr="00E603A8" w:rsidDel="00F939E9">
              <w:rPr>
                <w:rPrChange w:id="772" w:author="BENITO CASADO, ENRIQUE" w:date="2019-09-22T20:02:00Z">
                  <w:rPr>
                    <w:rStyle w:val="Hyperlink"/>
                    <w:noProof/>
                    <w:lang w:val="en-US" w:eastAsia="es-ES"/>
                  </w:rPr>
                </w:rPrChange>
              </w:rPr>
              <w:delText>Scale Up vs Scale out</w:delText>
            </w:r>
            <w:r w:rsidDel="00F939E9">
              <w:rPr>
                <w:noProof/>
                <w:webHidden/>
              </w:rPr>
              <w:tab/>
              <w:delText>26</w:delText>
            </w:r>
          </w:del>
        </w:p>
        <w:p w14:paraId="5E1446D4" w14:textId="54537167" w:rsidR="00542290" w:rsidDel="00F939E9" w:rsidRDefault="00542290">
          <w:pPr>
            <w:pStyle w:val="Verzeichnis2"/>
            <w:tabs>
              <w:tab w:val="left" w:pos="880"/>
              <w:tab w:val="right" w:leader="dot" w:pos="8494"/>
            </w:tabs>
            <w:rPr>
              <w:del w:id="773" w:author="BENITO CASADO, ENRIQUE" w:date="2019-09-23T22:34:00Z"/>
              <w:rFonts w:asciiTheme="minorHAnsi" w:eastAsiaTheme="minorEastAsia" w:hAnsiTheme="minorHAnsi" w:cstheme="minorBidi"/>
              <w:noProof/>
              <w:lang w:eastAsia="es-ES"/>
            </w:rPr>
          </w:pPr>
          <w:del w:id="774" w:author="BENITO CASADO, ENRIQUE" w:date="2019-09-23T22:34:00Z">
            <w:r w:rsidRPr="00E603A8" w:rsidDel="00F939E9">
              <w:rPr>
                <w:rPrChange w:id="775" w:author="BENITO CASADO, ENRIQUE" w:date="2019-09-22T20:02:00Z">
                  <w:rPr>
                    <w:rStyle w:val="Hyperlink"/>
                    <w:noProof/>
                  </w:rPr>
                </w:rPrChange>
              </w:rPr>
              <w:delText>4.2</w:delText>
            </w:r>
            <w:r w:rsidDel="00F939E9">
              <w:rPr>
                <w:rFonts w:asciiTheme="minorHAnsi" w:eastAsiaTheme="minorEastAsia" w:hAnsiTheme="minorHAnsi" w:cstheme="minorBidi"/>
                <w:noProof/>
                <w:lang w:eastAsia="es-ES"/>
              </w:rPr>
              <w:tab/>
            </w:r>
            <w:r w:rsidRPr="00E603A8" w:rsidDel="00F939E9">
              <w:rPr>
                <w:rPrChange w:id="776" w:author="BENITO CASADO, ENRIQUE" w:date="2019-09-22T20:02:00Z">
                  <w:rPr>
                    <w:rStyle w:val="Hyperlink"/>
                    <w:noProof/>
                  </w:rPr>
                </w:rPrChange>
              </w:rPr>
              <w:delText>MongoDB vs Elasticsearch</w:delText>
            </w:r>
            <w:r w:rsidDel="00F939E9">
              <w:rPr>
                <w:noProof/>
                <w:webHidden/>
              </w:rPr>
              <w:tab/>
              <w:delText>27</w:delText>
            </w:r>
          </w:del>
        </w:p>
        <w:p w14:paraId="4AEE2B6D" w14:textId="2032543C" w:rsidR="00542290" w:rsidDel="00F939E9" w:rsidRDefault="00542290">
          <w:pPr>
            <w:pStyle w:val="Verzeichnis2"/>
            <w:tabs>
              <w:tab w:val="left" w:pos="880"/>
              <w:tab w:val="right" w:leader="dot" w:pos="8494"/>
            </w:tabs>
            <w:rPr>
              <w:del w:id="777" w:author="BENITO CASADO, ENRIQUE" w:date="2019-09-23T22:34:00Z"/>
              <w:rFonts w:asciiTheme="minorHAnsi" w:eastAsiaTheme="minorEastAsia" w:hAnsiTheme="minorHAnsi" w:cstheme="minorBidi"/>
              <w:noProof/>
              <w:lang w:eastAsia="es-ES"/>
            </w:rPr>
          </w:pPr>
          <w:del w:id="778" w:author="BENITO CASADO, ENRIQUE" w:date="2019-09-23T22:34:00Z">
            <w:r w:rsidRPr="00E603A8" w:rsidDel="00F939E9">
              <w:rPr>
                <w:rPrChange w:id="779" w:author="BENITO CASADO, ENRIQUE" w:date="2019-09-22T20:02:00Z">
                  <w:rPr>
                    <w:rStyle w:val="Hyperlink"/>
                    <w:noProof/>
                  </w:rPr>
                </w:rPrChange>
              </w:rPr>
              <w:delText>4.3</w:delText>
            </w:r>
            <w:r w:rsidDel="00F939E9">
              <w:rPr>
                <w:rFonts w:asciiTheme="minorHAnsi" w:eastAsiaTheme="minorEastAsia" w:hAnsiTheme="minorHAnsi" w:cstheme="minorBidi"/>
                <w:noProof/>
                <w:lang w:eastAsia="es-ES"/>
              </w:rPr>
              <w:tab/>
            </w:r>
            <w:r w:rsidRPr="00E603A8" w:rsidDel="00F939E9">
              <w:rPr>
                <w:rPrChange w:id="780" w:author="BENITO CASADO, ENRIQUE" w:date="2019-09-22T20:02:00Z">
                  <w:rPr>
                    <w:rStyle w:val="Hyperlink"/>
                    <w:noProof/>
                  </w:rPr>
                </w:rPrChange>
              </w:rPr>
              <w:delText>MongoDB en nuestra Infraestructura</w:delText>
            </w:r>
            <w:r w:rsidDel="00F939E9">
              <w:rPr>
                <w:noProof/>
                <w:webHidden/>
              </w:rPr>
              <w:tab/>
              <w:delText>29</w:delText>
            </w:r>
          </w:del>
        </w:p>
        <w:p w14:paraId="2E04CA78" w14:textId="45D65724" w:rsidR="00542290" w:rsidDel="00F939E9" w:rsidRDefault="00542290">
          <w:pPr>
            <w:pStyle w:val="Verzeichnis3"/>
            <w:tabs>
              <w:tab w:val="left" w:pos="1320"/>
              <w:tab w:val="right" w:leader="dot" w:pos="8494"/>
            </w:tabs>
            <w:rPr>
              <w:del w:id="781" w:author="BENITO CASADO, ENRIQUE" w:date="2019-09-23T22:34:00Z"/>
              <w:rFonts w:asciiTheme="minorHAnsi" w:eastAsiaTheme="minorEastAsia" w:hAnsiTheme="minorHAnsi" w:cstheme="minorBidi"/>
              <w:noProof/>
              <w:lang w:eastAsia="es-ES"/>
            </w:rPr>
          </w:pPr>
          <w:del w:id="782" w:author="BENITO CASADO, ENRIQUE" w:date="2019-09-23T22:34:00Z">
            <w:r w:rsidRPr="00E603A8" w:rsidDel="00F939E9">
              <w:rPr>
                <w:rPrChange w:id="783" w:author="BENITO CASADO, ENRIQUE" w:date="2019-09-22T20:02:00Z">
                  <w:rPr>
                    <w:rStyle w:val="Hyperlink"/>
                    <w:noProof/>
                    <w:lang w:val="en-US" w:eastAsia="es-ES"/>
                  </w:rPr>
                </w:rPrChange>
              </w:rPr>
              <w:delText>4.3.1</w:delText>
            </w:r>
            <w:r w:rsidDel="00F939E9">
              <w:rPr>
                <w:rFonts w:asciiTheme="minorHAnsi" w:eastAsiaTheme="minorEastAsia" w:hAnsiTheme="minorHAnsi" w:cstheme="minorBidi"/>
                <w:noProof/>
                <w:lang w:eastAsia="es-ES"/>
              </w:rPr>
              <w:tab/>
            </w:r>
            <w:r w:rsidRPr="00E603A8" w:rsidDel="00F939E9">
              <w:rPr>
                <w:rPrChange w:id="784" w:author="BENITO CASADO, ENRIQUE" w:date="2019-09-22T20:02:00Z">
                  <w:rPr>
                    <w:rStyle w:val="Hyperlink"/>
                    <w:noProof/>
                    <w:lang w:val="en-US" w:eastAsia="es-ES"/>
                  </w:rPr>
                </w:rPrChange>
              </w:rPr>
              <w:delText>Schema on read vs Schema on write</w:delText>
            </w:r>
            <w:r w:rsidDel="00F939E9">
              <w:rPr>
                <w:noProof/>
                <w:webHidden/>
              </w:rPr>
              <w:tab/>
              <w:delText>29</w:delText>
            </w:r>
          </w:del>
        </w:p>
        <w:p w14:paraId="08D81738" w14:textId="4AD9D5A5" w:rsidR="00542290" w:rsidDel="00F939E9" w:rsidRDefault="00542290">
          <w:pPr>
            <w:pStyle w:val="Verzeichnis3"/>
            <w:tabs>
              <w:tab w:val="left" w:pos="1320"/>
              <w:tab w:val="right" w:leader="dot" w:pos="8494"/>
            </w:tabs>
            <w:rPr>
              <w:del w:id="785" w:author="BENITO CASADO, ENRIQUE" w:date="2019-09-23T22:34:00Z"/>
              <w:rFonts w:asciiTheme="minorHAnsi" w:eastAsiaTheme="minorEastAsia" w:hAnsiTheme="minorHAnsi" w:cstheme="minorBidi"/>
              <w:noProof/>
              <w:lang w:eastAsia="es-ES"/>
            </w:rPr>
          </w:pPr>
          <w:del w:id="786" w:author="BENITO CASADO, ENRIQUE" w:date="2019-09-23T22:34:00Z">
            <w:r w:rsidRPr="00E603A8" w:rsidDel="00F939E9">
              <w:rPr>
                <w:rPrChange w:id="787" w:author="BENITO CASADO, ENRIQUE" w:date="2019-09-22T20:02:00Z">
                  <w:rPr>
                    <w:rStyle w:val="Hyperlink"/>
                    <w:noProof/>
                    <w:lang w:eastAsia="es-ES"/>
                  </w:rPr>
                </w:rPrChange>
              </w:rPr>
              <w:delText>4.3.2</w:delText>
            </w:r>
            <w:r w:rsidDel="00F939E9">
              <w:rPr>
                <w:rFonts w:asciiTheme="minorHAnsi" w:eastAsiaTheme="minorEastAsia" w:hAnsiTheme="minorHAnsi" w:cstheme="minorBidi"/>
                <w:noProof/>
                <w:lang w:eastAsia="es-ES"/>
              </w:rPr>
              <w:tab/>
            </w:r>
            <w:r w:rsidRPr="00E603A8" w:rsidDel="00F939E9">
              <w:rPr>
                <w:rPrChange w:id="788" w:author="BENITO CASADO, ENRIQUE" w:date="2019-09-22T20:02:00Z">
                  <w:rPr>
                    <w:rStyle w:val="Hyperlink"/>
                    <w:noProof/>
                    <w:lang w:eastAsia="es-ES"/>
                  </w:rPr>
                </w:rPrChange>
              </w:rPr>
              <w:delText>Bases de datos Primaria y tolerancia a fallos</w:delText>
            </w:r>
            <w:r w:rsidDel="00F939E9">
              <w:rPr>
                <w:noProof/>
                <w:webHidden/>
              </w:rPr>
              <w:tab/>
              <w:delText>30</w:delText>
            </w:r>
          </w:del>
        </w:p>
        <w:p w14:paraId="64FF669B" w14:textId="21E6056B" w:rsidR="00542290" w:rsidDel="00F939E9" w:rsidRDefault="00542290">
          <w:pPr>
            <w:pStyle w:val="Verzeichnis1"/>
            <w:tabs>
              <w:tab w:val="left" w:pos="1320"/>
              <w:tab w:val="right" w:leader="dot" w:pos="8494"/>
            </w:tabs>
            <w:rPr>
              <w:del w:id="789" w:author="BENITO CASADO, ENRIQUE" w:date="2019-09-23T22:34:00Z"/>
              <w:rFonts w:asciiTheme="minorHAnsi" w:eastAsiaTheme="minorEastAsia" w:hAnsiTheme="minorHAnsi" w:cstheme="minorBidi"/>
              <w:noProof/>
              <w:lang w:eastAsia="es-ES"/>
            </w:rPr>
          </w:pPr>
          <w:del w:id="790" w:author="BENITO CASADO, ENRIQUE" w:date="2019-09-23T22:34:00Z">
            <w:r w:rsidRPr="00E603A8" w:rsidDel="00F939E9">
              <w:rPr>
                <w:rPrChange w:id="791" w:author="BENITO CASADO, ENRIQUE" w:date="2019-09-22T20:02:00Z">
                  <w:rPr>
                    <w:rStyle w:val="Hyperlink"/>
                    <w:rFonts w:cstheme="minorHAnsi"/>
                    <w:noProof/>
                  </w:rPr>
                </w:rPrChange>
              </w:rPr>
              <w:delText>Capítulo 5.</w:delText>
            </w:r>
            <w:r w:rsidDel="00F939E9">
              <w:rPr>
                <w:rFonts w:asciiTheme="minorHAnsi" w:eastAsiaTheme="minorEastAsia" w:hAnsiTheme="minorHAnsi" w:cstheme="minorBidi"/>
                <w:noProof/>
                <w:lang w:eastAsia="es-ES"/>
              </w:rPr>
              <w:tab/>
            </w:r>
            <w:r w:rsidRPr="00E603A8" w:rsidDel="00F939E9">
              <w:rPr>
                <w:rPrChange w:id="792" w:author="BENITO CASADO, ENRIQUE" w:date="2019-09-22T20:02:00Z">
                  <w:rPr>
                    <w:rStyle w:val="Hyperlink"/>
                    <w:rFonts w:cstheme="minorHAnsi"/>
                    <w:noProof/>
                  </w:rPr>
                </w:rPrChange>
              </w:rPr>
              <w:delText>Análisis de Logs, ELK Stack</w:delText>
            </w:r>
            <w:r w:rsidDel="00F939E9">
              <w:rPr>
                <w:noProof/>
                <w:webHidden/>
              </w:rPr>
              <w:tab/>
              <w:delText>33</w:delText>
            </w:r>
          </w:del>
        </w:p>
        <w:p w14:paraId="3510290B" w14:textId="106A919F" w:rsidR="00542290" w:rsidDel="00F939E9" w:rsidRDefault="00542290">
          <w:pPr>
            <w:pStyle w:val="Verzeichnis2"/>
            <w:tabs>
              <w:tab w:val="left" w:pos="880"/>
              <w:tab w:val="right" w:leader="dot" w:pos="8494"/>
            </w:tabs>
            <w:rPr>
              <w:del w:id="793" w:author="BENITO CASADO, ENRIQUE" w:date="2019-09-23T22:34:00Z"/>
              <w:rFonts w:asciiTheme="minorHAnsi" w:eastAsiaTheme="minorEastAsia" w:hAnsiTheme="minorHAnsi" w:cstheme="minorBidi"/>
              <w:noProof/>
              <w:lang w:eastAsia="es-ES"/>
            </w:rPr>
          </w:pPr>
          <w:del w:id="794" w:author="BENITO CASADO, ENRIQUE" w:date="2019-09-23T22:34:00Z">
            <w:r w:rsidRPr="00E603A8" w:rsidDel="00F939E9">
              <w:rPr>
                <w:rPrChange w:id="795" w:author="BENITO CASADO, ENRIQUE" w:date="2019-09-22T20:02:00Z">
                  <w:rPr>
                    <w:rStyle w:val="Hyperlink"/>
                    <w:noProof/>
                  </w:rPr>
                </w:rPrChange>
              </w:rPr>
              <w:delText>5.1</w:delText>
            </w:r>
            <w:r w:rsidDel="00F939E9">
              <w:rPr>
                <w:rFonts w:asciiTheme="minorHAnsi" w:eastAsiaTheme="minorEastAsia" w:hAnsiTheme="minorHAnsi" w:cstheme="minorBidi"/>
                <w:noProof/>
                <w:lang w:eastAsia="es-ES"/>
              </w:rPr>
              <w:tab/>
            </w:r>
            <w:r w:rsidRPr="00E603A8" w:rsidDel="00F939E9">
              <w:rPr>
                <w:rPrChange w:id="796" w:author="BENITO CASADO, ENRIQUE" w:date="2019-09-22T20:02:00Z">
                  <w:rPr>
                    <w:rStyle w:val="Hyperlink"/>
                    <w:noProof/>
                  </w:rPr>
                </w:rPrChange>
              </w:rPr>
              <w:delText>Introducción</w:delText>
            </w:r>
            <w:r w:rsidDel="00F939E9">
              <w:rPr>
                <w:noProof/>
                <w:webHidden/>
              </w:rPr>
              <w:tab/>
              <w:delText>33</w:delText>
            </w:r>
          </w:del>
        </w:p>
        <w:p w14:paraId="48035194" w14:textId="636139A1" w:rsidR="00542290" w:rsidDel="00F939E9" w:rsidRDefault="00542290">
          <w:pPr>
            <w:pStyle w:val="Verzeichnis2"/>
            <w:tabs>
              <w:tab w:val="left" w:pos="880"/>
              <w:tab w:val="right" w:leader="dot" w:pos="8494"/>
            </w:tabs>
            <w:rPr>
              <w:del w:id="797" w:author="BENITO CASADO, ENRIQUE" w:date="2019-09-23T22:34:00Z"/>
              <w:rFonts w:asciiTheme="minorHAnsi" w:eastAsiaTheme="minorEastAsia" w:hAnsiTheme="minorHAnsi" w:cstheme="minorBidi"/>
              <w:noProof/>
              <w:lang w:eastAsia="es-ES"/>
            </w:rPr>
          </w:pPr>
          <w:del w:id="798" w:author="BENITO CASADO, ENRIQUE" w:date="2019-09-23T22:34:00Z">
            <w:r w:rsidRPr="00E603A8" w:rsidDel="00F939E9">
              <w:rPr>
                <w:rPrChange w:id="799" w:author="BENITO CASADO, ENRIQUE" w:date="2019-09-22T20:02:00Z">
                  <w:rPr>
                    <w:rStyle w:val="Hyperlink"/>
                    <w:noProof/>
                  </w:rPr>
                </w:rPrChange>
              </w:rPr>
              <w:delText>5.2</w:delText>
            </w:r>
            <w:r w:rsidDel="00F939E9">
              <w:rPr>
                <w:rFonts w:asciiTheme="minorHAnsi" w:eastAsiaTheme="minorEastAsia" w:hAnsiTheme="minorHAnsi" w:cstheme="minorBidi"/>
                <w:noProof/>
                <w:lang w:eastAsia="es-ES"/>
              </w:rPr>
              <w:tab/>
            </w:r>
            <w:r w:rsidRPr="00E603A8" w:rsidDel="00F939E9">
              <w:rPr>
                <w:rPrChange w:id="800" w:author="BENITO CASADO, ENRIQUE" w:date="2019-09-22T20:02:00Z">
                  <w:rPr>
                    <w:rStyle w:val="Hyperlink"/>
                    <w:noProof/>
                  </w:rPr>
                </w:rPrChange>
              </w:rPr>
              <w:delText>Arquitectura de Elasticsearch</w:delText>
            </w:r>
            <w:r w:rsidDel="00F939E9">
              <w:rPr>
                <w:noProof/>
                <w:webHidden/>
              </w:rPr>
              <w:tab/>
              <w:delText>34</w:delText>
            </w:r>
          </w:del>
        </w:p>
        <w:p w14:paraId="425D78A7" w14:textId="23ECD086" w:rsidR="00542290" w:rsidDel="00F939E9" w:rsidRDefault="00542290">
          <w:pPr>
            <w:pStyle w:val="Verzeichnis3"/>
            <w:tabs>
              <w:tab w:val="left" w:pos="1320"/>
              <w:tab w:val="right" w:leader="dot" w:pos="8494"/>
            </w:tabs>
            <w:rPr>
              <w:del w:id="801" w:author="BENITO CASADO, ENRIQUE" w:date="2019-09-23T22:34:00Z"/>
              <w:rFonts w:asciiTheme="minorHAnsi" w:eastAsiaTheme="minorEastAsia" w:hAnsiTheme="minorHAnsi" w:cstheme="minorBidi"/>
              <w:noProof/>
              <w:lang w:eastAsia="es-ES"/>
            </w:rPr>
          </w:pPr>
          <w:del w:id="802" w:author="BENITO CASADO, ENRIQUE" w:date="2019-09-23T22:34:00Z">
            <w:r w:rsidRPr="00E603A8" w:rsidDel="00F939E9">
              <w:rPr>
                <w:rPrChange w:id="803" w:author="BENITO CASADO, ENRIQUE" w:date="2019-09-22T20:02:00Z">
                  <w:rPr>
                    <w:rStyle w:val="Hyperlink"/>
                    <w:noProof/>
                  </w:rPr>
                </w:rPrChange>
              </w:rPr>
              <w:delText>5.2.1</w:delText>
            </w:r>
            <w:r w:rsidDel="00F939E9">
              <w:rPr>
                <w:rFonts w:asciiTheme="minorHAnsi" w:eastAsiaTheme="minorEastAsia" w:hAnsiTheme="minorHAnsi" w:cstheme="minorBidi"/>
                <w:noProof/>
                <w:lang w:eastAsia="es-ES"/>
              </w:rPr>
              <w:tab/>
            </w:r>
            <w:r w:rsidRPr="00E603A8" w:rsidDel="00F939E9">
              <w:rPr>
                <w:rPrChange w:id="804" w:author="BENITO CASADO, ENRIQUE" w:date="2019-09-22T20:02:00Z">
                  <w:rPr>
                    <w:rStyle w:val="Hyperlink"/>
                    <w:noProof/>
                  </w:rPr>
                </w:rPrChange>
              </w:rPr>
              <w:delText>Nodos</w:delText>
            </w:r>
            <w:r w:rsidDel="00F939E9">
              <w:rPr>
                <w:noProof/>
                <w:webHidden/>
              </w:rPr>
              <w:tab/>
              <w:delText>34</w:delText>
            </w:r>
          </w:del>
        </w:p>
        <w:p w14:paraId="16EA6900" w14:textId="4F0861E5" w:rsidR="00542290" w:rsidDel="00F939E9" w:rsidRDefault="00542290">
          <w:pPr>
            <w:pStyle w:val="Verzeichnis3"/>
            <w:tabs>
              <w:tab w:val="left" w:pos="1320"/>
              <w:tab w:val="right" w:leader="dot" w:pos="8494"/>
            </w:tabs>
            <w:rPr>
              <w:del w:id="805" w:author="BENITO CASADO, ENRIQUE" w:date="2019-09-23T22:34:00Z"/>
              <w:rFonts w:asciiTheme="minorHAnsi" w:eastAsiaTheme="minorEastAsia" w:hAnsiTheme="minorHAnsi" w:cstheme="minorBidi"/>
              <w:noProof/>
              <w:lang w:eastAsia="es-ES"/>
            </w:rPr>
          </w:pPr>
          <w:del w:id="806" w:author="BENITO CASADO, ENRIQUE" w:date="2019-09-23T22:34:00Z">
            <w:r w:rsidRPr="00E603A8" w:rsidDel="00F939E9">
              <w:rPr>
                <w:rPrChange w:id="807" w:author="BENITO CASADO, ENRIQUE" w:date="2019-09-22T20:02:00Z">
                  <w:rPr>
                    <w:rStyle w:val="Hyperlink"/>
                    <w:noProof/>
                  </w:rPr>
                </w:rPrChange>
              </w:rPr>
              <w:delText>5.2.2</w:delText>
            </w:r>
            <w:r w:rsidDel="00F939E9">
              <w:rPr>
                <w:rFonts w:asciiTheme="minorHAnsi" w:eastAsiaTheme="minorEastAsia" w:hAnsiTheme="minorHAnsi" w:cstheme="minorBidi"/>
                <w:noProof/>
                <w:lang w:eastAsia="es-ES"/>
              </w:rPr>
              <w:tab/>
            </w:r>
            <w:r w:rsidRPr="00E603A8" w:rsidDel="00F939E9">
              <w:rPr>
                <w:rPrChange w:id="808" w:author="BENITO CASADO, ENRIQUE" w:date="2019-09-22T20:02:00Z">
                  <w:rPr>
                    <w:rStyle w:val="Hyperlink"/>
                    <w:noProof/>
                  </w:rPr>
                </w:rPrChange>
              </w:rPr>
              <w:delText>Índices y documentos</w:delText>
            </w:r>
            <w:r w:rsidDel="00F939E9">
              <w:rPr>
                <w:noProof/>
                <w:webHidden/>
              </w:rPr>
              <w:tab/>
              <w:delText>35</w:delText>
            </w:r>
          </w:del>
        </w:p>
        <w:p w14:paraId="39CADFAB" w14:textId="0FA07765" w:rsidR="00542290" w:rsidDel="00F939E9" w:rsidRDefault="00542290">
          <w:pPr>
            <w:pStyle w:val="Verzeichnis2"/>
            <w:tabs>
              <w:tab w:val="left" w:pos="880"/>
              <w:tab w:val="right" w:leader="dot" w:pos="8494"/>
            </w:tabs>
            <w:rPr>
              <w:del w:id="809" w:author="BENITO CASADO, ENRIQUE" w:date="2019-09-23T22:34:00Z"/>
              <w:rFonts w:asciiTheme="minorHAnsi" w:eastAsiaTheme="minorEastAsia" w:hAnsiTheme="minorHAnsi" w:cstheme="minorBidi"/>
              <w:noProof/>
              <w:lang w:eastAsia="es-ES"/>
            </w:rPr>
          </w:pPr>
          <w:del w:id="810" w:author="BENITO CASADO, ENRIQUE" w:date="2019-09-23T22:34:00Z">
            <w:r w:rsidRPr="00E603A8" w:rsidDel="00F939E9">
              <w:rPr>
                <w:rPrChange w:id="811" w:author="BENITO CASADO, ENRIQUE" w:date="2019-09-22T20:02:00Z">
                  <w:rPr>
                    <w:rStyle w:val="Hyperlink"/>
                    <w:rFonts w:cstheme="minorHAnsi"/>
                    <w:noProof/>
                  </w:rPr>
                </w:rPrChange>
              </w:rPr>
              <w:delText>5.3</w:delText>
            </w:r>
            <w:r w:rsidDel="00F939E9">
              <w:rPr>
                <w:rFonts w:asciiTheme="minorHAnsi" w:eastAsiaTheme="minorEastAsia" w:hAnsiTheme="minorHAnsi" w:cstheme="minorBidi"/>
                <w:noProof/>
                <w:lang w:eastAsia="es-ES"/>
              </w:rPr>
              <w:tab/>
            </w:r>
            <w:r w:rsidRPr="00E603A8" w:rsidDel="00F939E9">
              <w:rPr>
                <w:rPrChange w:id="812" w:author="BENITO CASADO, ENRIQUE" w:date="2019-09-22T20:02:00Z">
                  <w:rPr>
                    <w:rStyle w:val="Hyperlink"/>
                    <w:rFonts w:cstheme="minorHAnsi"/>
                    <w:noProof/>
                  </w:rPr>
                </w:rPrChange>
              </w:rPr>
              <w:delText>Elasticsearch API</w:delText>
            </w:r>
            <w:r w:rsidDel="00F939E9">
              <w:rPr>
                <w:noProof/>
                <w:webHidden/>
              </w:rPr>
              <w:tab/>
              <w:delText>36</w:delText>
            </w:r>
          </w:del>
        </w:p>
        <w:p w14:paraId="36F38594" w14:textId="1A111212" w:rsidR="00542290" w:rsidDel="00F939E9" w:rsidRDefault="00542290">
          <w:pPr>
            <w:pStyle w:val="Verzeichnis3"/>
            <w:tabs>
              <w:tab w:val="left" w:pos="1320"/>
              <w:tab w:val="right" w:leader="dot" w:pos="8494"/>
            </w:tabs>
            <w:rPr>
              <w:del w:id="813" w:author="BENITO CASADO, ENRIQUE" w:date="2019-09-23T22:34:00Z"/>
              <w:rFonts w:asciiTheme="minorHAnsi" w:eastAsiaTheme="minorEastAsia" w:hAnsiTheme="minorHAnsi" w:cstheme="minorBidi"/>
              <w:noProof/>
              <w:lang w:eastAsia="es-ES"/>
            </w:rPr>
          </w:pPr>
          <w:del w:id="814" w:author="BENITO CASADO, ENRIQUE" w:date="2019-09-23T22:34:00Z">
            <w:r w:rsidRPr="00E603A8" w:rsidDel="00F939E9">
              <w:rPr>
                <w:rPrChange w:id="815" w:author="BENITO CASADO, ENRIQUE" w:date="2019-09-22T20:02:00Z">
                  <w:rPr>
                    <w:rStyle w:val="Hyperlink"/>
                    <w:noProof/>
                  </w:rPr>
                </w:rPrChange>
              </w:rPr>
              <w:delText>5.3.1</w:delText>
            </w:r>
            <w:r w:rsidDel="00F939E9">
              <w:rPr>
                <w:rFonts w:asciiTheme="minorHAnsi" w:eastAsiaTheme="minorEastAsia" w:hAnsiTheme="minorHAnsi" w:cstheme="minorBidi"/>
                <w:noProof/>
                <w:lang w:eastAsia="es-ES"/>
              </w:rPr>
              <w:tab/>
            </w:r>
            <w:r w:rsidRPr="00E603A8" w:rsidDel="00F939E9">
              <w:rPr>
                <w:rPrChange w:id="816" w:author="BENITO CASADO, ENRIQUE" w:date="2019-09-22T20:02:00Z">
                  <w:rPr>
                    <w:rStyle w:val="Hyperlink"/>
                    <w:noProof/>
                  </w:rPr>
                </w:rPrChange>
              </w:rPr>
              <w:delText>API REST – estado</w:delText>
            </w:r>
            <w:r w:rsidDel="00F939E9">
              <w:rPr>
                <w:noProof/>
                <w:webHidden/>
              </w:rPr>
              <w:tab/>
              <w:delText>36</w:delText>
            </w:r>
          </w:del>
        </w:p>
        <w:p w14:paraId="37584C2B" w14:textId="1BEEEEBE" w:rsidR="00542290" w:rsidDel="00F939E9" w:rsidRDefault="00542290">
          <w:pPr>
            <w:pStyle w:val="Verzeichnis3"/>
            <w:tabs>
              <w:tab w:val="left" w:pos="1320"/>
              <w:tab w:val="right" w:leader="dot" w:pos="8494"/>
            </w:tabs>
            <w:rPr>
              <w:del w:id="817" w:author="BENITO CASADO, ENRIQUE" w:date="2019-09-23T22:34:00Z"/>
              <w:rFonts w:asciiTheme="minorHAnsi" w:eastAsiaTheme="minorEastAsia" w:hAnsiTheme="minorHAnsi" w:cstheme="minorBidi"/>
              <w:noProof/>
              <w:lang w:eastAsia="es-ES"/>
            </w:rPr>
          </w:pPr>
          <w:del w:id="818" w:author="BENITO CASADO, ENRIQUE" w:date="2019-09-23T22:34:00Z">
            <w:r w:rsidRPr="00E603A8" w:rsidDel="00F939E9">
              <w:rPr>
                <w:rPrChange w:id="819" w:author="BENITO CASADO, ENRIQUE" w:date="2019-09-22T20:02:00Z">
                  <w:rPr>
                    <w:rStyle w:val="Hyperlink"/>
                    <w:noProof/>
                  </w:rPr>
                </w:rPrChange>
              </w:rPr>
              <w:delText>5.3.2</w:delText>
            </w:r>
            <w:r w:rsidDel="00F939E9">
              <w:rPr>
                <w:rFonts w:asciiTheme="minorHAnsi" w:eastAsiaTheme="minorEastAsia" w:hAnsiTheme="minorHAnsi" w:cstheme="minorBidi"/>
                <w:noProof/>
                <w:lang w:eastAsia="es-ES"/>
              </w:rPr>
              <w:tab/>
            </w:r>
            <w:r w:rsidRPr="00E603A8" w:rsidDel="00F939E9">
              <w:rPr>
                <w:rPrChange w:id="820" w:author="BENITO CASADO, ENRIQUE" w:date="2019-09-22T20:02:00Z">
                  <w:rPr>
                    <w:rStyle w:val="Hyperlink"/>
                    <w:noProof/>
                  </w:rPr>
                </w:rPrChange>
              </w:rPr>
              <w:delText>API REST - Índices y documentos</w:delText>
            </w:r>
            <w:r w:rsidDel="00F939E9">
              <w:rPr>
                <w:noProof/>
                <w:webHidden/>
              </w:rPr>
              <w:tab/>
              <w:delText>38</w:delText>
            </w:r>
          </w:del>
        </w:p>
        <w:p w14:paraId="516ED973" w14:textId="3849BD53" w:rsidR="00542290" w:rsidDel="00F939E9" w:rsidRDefault="00542290">
          <w:pPr>
            <w:pStyle w:val="Verzeichnis2"/>
            <w:tabs>
              <w:tab w:val="left" w:pos="880"/>
              <w:tab w:val="right" w:leader="dot" w:pos="8494"/>
            </w:tabs>
            <w:rPr>
              <w:del w:id="821" w:author="BENITO CASADO, ENRIQUE" w:date="2019-09-23T22:34:00Z"/>
              <w:rFonts w:asciiTheme="minorHAnsi" w:eastAsiaTheme="minorEastAsia" w:hAnsiTheme="minorHAnsi" w:cstheme="minorBidi"/>
              <w:noProof/>
              <w:lang w:eastAsia="es-ES"/>
            </w:rPr>
          </w:pPr>
          <w:del w:id="822" w:author="BENITO CASADO, ENRIQUE" w:date="2019-09-23T22:34:00Z">
            <w:r w:rsidRPr="00E603A8" w:rsidDel="00F939E9">
              <w:rPr>
                <w:rPrChange w:id="823" w:author="BENITO CASADO, ENRIQUE" w:date="2019-09-22T20:02:00Z">
                  <w:rPr>
                    <w:rStyle w:val="Hyperlink"/>
                    <w:noProof/>
                  </w:rPr>
                </w:rPrChange>
              </w:rPr>
              <w:delText>5.4</w:delText>
            </w:r>
            <w:r w:rsidDel="00F939E9">
              <w:rPr>
                <w:rFonts w:asciiTheme="minorHAnsi" w:eastAsiaTheme="minorEastAsia" w:hAnsiTheme="minorHAnsi" w:cstheme="minorBidi"/>
                <w:noProof/>
                <w:lang w:eastAsia="es-ES"/>
              </w:rPr>
              <w:tab/>
            </w:r>
            <w:r w:rsidRPr="00E603A8" w:rsidDel="00F939E9">
              <w:rPr>
                <w:rPrChange w:id="824" w:author="BENITO CASADO, ENRIQUE" w:date="2019-09-22T20:02:00Z">
                  <w:rPr>
                    <w:rStyle w:val="Hyperlink"/>
                    <w:noProof/>
                  </w:rPr>
                </w:rPrChange>
              </w:rPr>
              <w:delText>Beats</w:delText>
            </w:r>
            <w:r w:rsidDel="00F939E9">
              <w:rPr>
                <w:noProof/>
                <w:webHidden/>
              </w:rPr>
              <w:tab/>
              <w:delText>41</w:delText>
            </w:r>
          </w:del>
        </w:p>
        <w:p w14:paraId="2498E3BA" w14:textId="7FF0EBDF" w:rsidR="00542290" w:rsidDel="00F939E9" w:rsidRDefault="00542290">
          <w:pPr>
            <w:pStyle w:val="Verzeichnis3"/>
            <w:tabs>
              <w:tab w:val="left" w:pos="1320"/>
              <w:tab w:val="right" w:leader="dot" w:pos="8494"/>
            </w:tabs>
            <w:rPr>
              <w:del w:id="825" w:author="BENITO CASADO, ENRIQUE" w:date="2019-09-23T22:34:00Z"/>
              <w:rFonts w:asciiTheme="minorHAnsi" w:eastAsiaTheme="minorEastAsia" w:hAnsiTheme="minorHAnsi" w:cstheme="minorBidi"/>
              <w:noProof/>
              <w:lang w:eastAsia="es-ES"/>
            </w:rPr>
          </w:pPr>
          <w:del w:id="826" w:author="BENITO CASADO, ENRIQUE" w:date="2019-09-23T22:34:00Z">
            <w:r w:rsidRPr="00E603A8" w:rsidDel="00F939E9">
              <w:rPr>
                <w:rPrChange w:id="827" w:author="BENITO CASADO, ENRIQUE" w:date="2019-09-22T20:02:00Z">
                  <w:rPr>
                    <w:rStyle w:val="Hyperlink"/>
                    <w:noProof/>
                  </w:rPr>
                </w:rPrChange>
              </w:rPr>
              <w:delText>5.4.1</w:delText>
            </w:r>
            <w:r w:rsidDel="00F939E9">
              <w:rPr>
                <w:rFonts w:asciiTheme="minorHAnsi" w:eastAsiaTheme="minorEastAsia" w:hAnsiTheme="minorHAnsi" w:cstheme="minorBidi"/>
                <w:noProof/>
                <w:lang w:eastAsia="es-ES"/>
              </w:rPr>
              <w:tab/>
            </w:r>
            <w:r w:rsidRPr="00E603A8" w:rsidDel="00F939E9">
              <w:rPr>
                <w:rPrChange w:id="828" w:author="BENITO CASADO, ENRIQUE" w:date="2019-09-22T20:02:00Z">
                  <w:rPr>
                    <w:rStyle w:val="Hyperlink"/>
                    <w:noProof/>
                  </w:rPr>
                </w:rPrChange>
              </w:rPr>
              <w:delText>Introducción</w:delText>
            </w:r>
            <w:r w:rsidDel="00F939E9">
              <w:rPr>
                <w:noProof/>
                <w:webHidden/>
              </w:rPr>
              <w:tab/>
              <w:delText>41</w:delText>
            </w:r>
          </w:del>
        </w:p>
        <w:p w14:paraId="18650CF9" w14:textId="5895B83B" w:rsidR="00542290" w:rsidDel="00F939E9" w:rsidRDefault="00542290">
          <w:pPr>
            <w:pStyle w:val="Verzeichnis3"/>
            <w:tabs>
              <w:tab w:val="left" w:pos="1320"/>
              <w:tab w:val="right" w:leader="dot" w:pos="8494"/>
            </w:tabs>
            <w:rPr>
              <w:del w:id="829" w:author="BENITO CASADO, ENRIQUE" w:date="2019-09-23T22:34:00Z"/>
              <w:rFonts w:asciiTheme="minorHAnsi" w:eastAsiaTheme="minorEastAsia" w:hAnsiTheme="minorHAnsi" w:cstheme="minorBidi"/>
              <w:noProof/>
              <w:lang w:eastAsia="es-ES"/>
            </w:rPr>
          </w:pPr>
          <w:del w:id="830" w:author="BENITO CASADO, ENRIQUE" w:date="2019-09-23T22:34:00Z">
            <w:r w:rsidRPr="00E603A8" w:rsidDel="00F939E9">
              <w:rPr>
                <w:rPrChange w:id="831" w:author="BENITO CASADO, ENRIQUE" w:date="2019-09-22T20:02:00Z">
                  <w:rPr>
                    <w:rStyle w:val="Hyperlink"/>
                    <w:noProof/>
                  </w:rPr>
                </w:rPrChange>
              </w:rPr>
              <w:delText>5.4.2</w:delText>
            </w:r>
            <w:r w:rsidDel="00F939E9">
              <w:rPr>
                <w:rFonts w:asciiTheme="minorHAnsi" w:eastAsiaTheme="minorEastAsia" w:hAnsiTheme="minorHAnsi" w:cstheme="minorBidi"/>
                <w:noProof/>
                <w:lang w:eastAsia="es-ES"/>
              </w:rPr>
              <w:tab/>
            </w:r>
            <w:r w:rsidRPr="00E603A8" w:rsidDel="00F939E9">
              <w:rPr>
                <w:rPrChange w:id="832" w:author="BENITO CASADO, ENRIQUE" w:date="2019-09-22T20:02:00Z">
                  <w:rPr>
                    <w:rStyle w:val="Hyperlink"/>
                    <w:noProof/>
                  </w:rPr>
                </w:rPrChange>
              </w:rPr>
              <w:delText>Filebeat</w:delText>
            </w:r>
            <w:r w:rsidDel="00F939E9">
              <w:rPr>
                <w:noProof/>
                <w:webHidden/>
              </w:rPr>
              <w:tab/>
              <w:delText>42</w:delText>
            </w:r>
          </w:del>
        </w:p>
        <w:p w14:paraId="77AF5AFC" w14:textId="02C990C5" w:rsidR="00542290" w:rsidDel="00F939E9" w:rsidRDefault="00542290">
          <w:pPr>
            <w:pStyle w:val="Verzeichnis3"/>
            <w:tabs>
              <w:tab w:val="left" w:pos="1320"/>
              <w:tab w:val="right" w:leader="dot" w:pos="8494"/>
            </w:tabs>
            <w:rPr>
              <w:del w:id="833" w:author="BENITO CASADO, ENRIQUE" w:date="2019-09-23T22:34:00Z"/>
              <w:rFonts w:asciiTheme="minorHAnsi" w:eastAsiaTheme="minorEastAsia" w:hAnsiTheme="minorHAnsi" w:cstheme="minorBidi"/>
              <w:noProof/>
              <w:lang w:eastAsia="es-ES"/>
            </w:rPr>
          </w:pPr>
          <w:del w:id="834" w:author="BENITO CASADO, ENRIQUE" w:date="2019-09-23T22:34:00Z">
            <w:r w:rsidRPr="00E603A8" w:rsidDel="00F939E9">
              <w:rPr>
                <w:rPrChange w:id="835" w:author="BENITO CASADO, ENRIQUE" w:date="2019-09-22T20:02:00Z">
                  <w:rPr>
                    <w:rStyle w:val="Hyperlink"/>
                    <w:noProof/>
                  </w:rPr>
                </w:rPrChange>
              </w:rPr>
              <w:delText>5.4.3</w:delText>
            </w:r>
            <w:r w:rsidDel="00F939E9">
              <w:rPr>
                <w:rFonts w:asciiTheme="minorHAnsi" w:eastAsiaTheme="minorEastAsia" w:hAnsiTheme="minorHAnsi" w:cstheme="minorBidi"/>
                <w:noProof/>
                <w:lang w:eastAsia="es-ES"/>
              </w:rPr>
              <w:tab/>
            </w:r>
            <w:r w:rsidRPr="00E603A8" w:rsidDel="00F939E9">
              <w:rPr>
                <w:rPrChange w:id="836" w:author="BENITO CASADO, ENRIQUE" w:date="2019-09-22T20:02:00Z">
                  <w:rPr>
                    <w:rStyle w:val="Hyperlink"/>
                    <w:noProof/>
                  </w:rPr>
                </w:rPrChange>
              </w:rPr>
              <w:delText>Metricbeat</w:delText>
            </w:r>
            <w:r w:rsidDel="00F939E9">
              <w:rPr>
                <w:noProof/>
                <w:webHidden/>
              </w:rPr>
              <w:tab/>
              <w:delText>44</w:delText>
            </w:r>
          </w:del>
        </w:p>
        <w:p w14:paraId="1D426E09" w14:textId="09C3872C" w:rsidR="00542290" w:rsidDel="00F939E9" w:rsidRDefault="00542290">
          <w:pPr>
            <w:pStyle w:val="Verzeichnis3"/>
            <w:tabs>
              <w:tab w:val="left" w:pos="1320"/>
              <w:tab w:val="right" w:leader="dot" w:pos="8494"/>
            </w:tabs>
            <w:rPr>
              <w:del w:id="837" w:author="BENITO CASADO, ENRIQUE" w:date="2019-09-23T22:34:00Z"/>
              <w:rFonts w:asciiTheme="minorHAnsi" w:eastAsiaTheme="minorEastAsia" w:hAnsiTheme="minorHAnsi" w:cstheme="minorBidi"/>
              <w:noProof/>
              <w:lang w:eastAsia="es-ES"/>
            </w:rPr>
          </w:pPr>
          <w:del w:id="838" w:author="BENITO CASADO, ENRIQUE" w:date="2019-09-23T22:34:00Z">
            <w:r w:rsidRPr="00E603A8" w:rsidDel="00F939E9">
              <w:rPr>
                <w:rPrChange w:id="839" w:author="BENITO CASADO, ENRIQUE" w:date="2019-09-22T20:02:00Z">
                  <w:rPr>
                    <w:rStyle w:val="Hyperlink"/>
                    <w:noProof/>
                  </w:rPr>
                </w:rPrChange>
              </w:rPr>
              <w:delText>5.4.4</w:delText>
            </w:r>
            <w:r w:rsidDel="00F939E9">
              <w:rPr>
                <w:rFonts w:asciiTheme="minorHAnsi" w:eastAsiaTheme="minorEastAsia" w:hAnsiTheme="minorHAnsi" w:cstheme="minorBidi"/>
                <w:noProof/>
                <w:lang w:eastAsia="es-ES"/>
              </w:rPr>
              <w:tab/>
            </w:r>
            <w:r w:rsidRPr="00E603A8" w:rsidDel="00F939E9">
              <w:rPr>
                <w:rPrChange w:id="840" w:author="BENITO CASADO, ENRIQUE" w:date="2019-09-22T20:02:00Z">
                  <w:rPr>
                    <w:rStyle w:val="Hyperlink"/>
                    <w:noProof/>
                  </w:rPr>
                </w:rPrChange>
              </w:rPr>
              <w:delText>Packetbeat</w:delText>
            </w:r>
            <w:r w:rsidDel="00F939E9">
              <w:rPr>
                <w:noProof/>
                <w:webHidden/>
              </w:rPr>
              <w:tab/>
              <w:delText>45</w:delText>
            </w:r>
          </w:del>
        </w:p>
        <w:p w14:paraId="188405BF" w14:textId="2D255FE8" w:rsidR="00542290" w:rsidDel="00F939E9" w:rsidRDefault="00542290">
          <w:pPr>
            <w:pStyle w:val="Verzeichnis3"/>
            <w:tabs>
              <w:tab w:val="left" w:pos="1320"/>
              <w:tab w:val="right" w:leader="dot" w:pos="8494"/>
            </w:tabs>
            <w:rPr>
              <w:del w:id="841" w:author="BENITO CASADO, ENRIQUE" w:date="2019-09-23T22:34:00Z"/>
              <w:rFonts w:asciiTheme="minorHAnsi" w:eastAsiaTheme="minorEastAsia" w:hAnsiTheme="minorHAnsi" w:cstheme="minorBidi"/>
              <w:noProof/>
              <w:lang w:eastAsia="es-ES"/>
            </w:rPr>
          </w:pPr>
          <w:del w:id="842" w:author="BENITO CASADO, ENRIQUE" w:date="2019-09-23T22:34:00Z">
            <w:r w:rsidRPr="00E603A8" w:rsidDel="00F939E9">
              <w:rPr>
                <w:rPrChange w:id="843" w:author="BENITO CASADO, ENRIQUE" w:date="2019-09-22T20:02:00Z">
                  <w:rPr>
                    <w:rStyle w:val="Hyperlink"/>
                    <w:noProof/>
                  </w:rPr>
                </w:rPrChange>
              </w:rPr>
              <w:delText>5.4.5</w:delText>
            </w:r>
            <w:r w:rsidDel="00F939E9">
              <w:rPr>
                <w:rFonts w:asciiTheme="minorHAnsi" w:eastAsiaTheme="minorEastAsia" w:hAnsiTheme="minorHAnsi" w:cstheme="minorBidi"/>
                <w:noProof/>
                <w:lang w:eastAsia="es-ES"/>
              </w:rPr>
              <w:tab/>
            </w:r>
            <w:r w:rsidRPr="00E603A8" w:rsidDel="00F939E9">
              <w:rPr>
                <w:rPrChange w:id="844" w:author="BENITO CASADO, ENRIQUE" w:date="2019-09-22T20:02:00Z">
                  <w:rPr>
                    <w:rStyle w:val="Hyperlink"/>
                    <w:noProof/>
                  </w:rPr>
                </w:rPrChange>
              </w:rPr>
              <w:delText>Auditbeat</w:delText>
            </w:r>
            <w:r w:rsidDel="00F939E9">
              <w:rPr>
                <w:noProof/>
                <w:webHidden/>
              </w:rPr>
              <w:tab/>
              <w:delText>46</w:delText>
            </w:r>
          </w:del>
        </w:p>
        <w:p w14:paraId="1BDD25E3" w14:textId="0DDD053E" w:rsidR="00542290" w:rsidDel="00F939E9" w:rsidRDefault="00542290">
          <w:pPr>
            <w:pStyle w:val="Verzeichnis3"/>
            <w:tabs>
              <w:tab w:val="left" w:pos="1320"/>
              <w:tab w:val="right" w:leader="dot" w:pos="8494"/>
            </w:tabs>
            <w:rPr>
              <w:del w:id="845" w:author="BENITO CASADO, ENRIQUE" w:date="2019-09-23T22:34:00Z"/>
              <w:rFonts w:asciiTheme="minorHAnsi" w:eastAsiaTheme="minorEastAsia" w:hAnsiTheme="minorHAnsi" w:cstheme="minorBidi"/>
              <w:noProof/>
              <w:lang w:eastAsia="es-ES"/>
            </w:rPr>
          </w:pPr>
          <w:del w:id="846" w:author="BENITO CASADO, ENRIQUE" w:date="2019-09-23T22:34:00Z">
            <w:r w:rsidRPr="00E603A8" w:rsidDel="00F939E9">
              <w:rPr>
                <w:rPrChange w:id="847" w:author="BENITO CASADO, ENRIQUE" w:date="2019-09-22T20:02:00Z">
                  <w:rPr>
                    <w:rStyle w:val="Hyperlink"/>
                    <w:noProof/>
                  </w:rPr>
                </w:rPrChange>
              </w:rPr>
              <w:delText>5.4.6</w:delText>
            </w:r>
            <w:r w:rsidDel="00F939E9">
              <w:rPr>
                <w:rFonts w:asciiTheme="minorHAnsi" w:eastAsiaTheme="minorEastAsia" w:hAnsiTheme="minorHAnsi" w:cstheme="minorBidi"/>
                <w:noProof/>
                <w:lang w:eastAsia="es-ES"/>
              </w:rPr>
              <w:tab/>
            </w:r>
            <w:r w:rsidRPr="00E603A8" w:rsidDel="00F939E9">
              <w:rPr>
                <w:rPrChange w:id="848" w:author="BENITO CASADO, ENRIQUE" w:date="2019-09-22T20:02:00Z">
                  <w:rPr>
                    <w:rStyle w:val="Hyperlink"/>
                    <w:noProof/>
                  </w:rPr>
                </w:rPrChange>
              </w:rPr>
              <w:delText>Libbeat</w:delText>
            </w:r>
            <w:r w:rsidDel="00F939E9">
              <w:rPr>
                <w:noProof/>
                <w:webHidden/>
              </w:rPr>
              <w:tab/>
              <w:delText>47</w:delText>
            </w:r>
          </w:del>
        </w:p>
        <w:p w14:paraId="0E034378" w14:textId="731EC811" w:rsidR="00542290" w:rsidDel="00F939E9" w:rsidRDefault="00542290">
          <w:pPr>
            <w:pStyle w:val="Verzeichnis2"/>
            <w:tabs>
              <w:tab w:val="left" w:pos="880"/>
              <w:tab w:val="right" w:leader="dot" w:pos="8494"/>
            </w:tabs>
            <w:rPr>
              <w:del w:id="849" w:author="BENITO CASADO, ENRIQUE" w:date="2019-09-23T22:34:00Z"/>
              <w:rFonts w:asciiTheme="minorHAnsi" w:eastAsiaTheme="minorEastAsia" w:hAnsiTheme="minorHAnsi" w:cstheme="minorBidi"/>
              <w:noProof/>
              <w:lang w:eastAsia="es-ES"/>
            </w:rPr>
          </w:pPr>
          <w:del w:id="850" w:author="BENITO CASADO, ENRIQUE" w:date="2019-09-23T22:34:00Z">
            <w:r w:rsidRPr="00E603A8" w:rsidDel="00F939E9">
              <w:rPr>
                <w:rPrChange w:id="851" w:author="BENITO CASADO, ENRIQUE" w:date="2019-09-22T20:02:00Z">
                  <w:rPr>
                    <w:rStyle w:val="Hyperlink"/>
                    <w:noProof/>
                  </w:rPr>
                </w:rPrChange>
              </w:rPr>
              <w:delText>5.5</w:delText>
            </w:r>
            <w:r w:rsidDel="00F939E9">
              <w:rPr>
                <w:rFonts w:asciiTheme="minorHAnsi" w:eastAsiaTheme="minorEastAsia" w:hAnsiTheme="minorHAnsi" w:cstheme="minorBidi"/>
                <w:noProof/>
                <w:lang w:eastAsia="es-ES"/>
              </w:rPr>
              <w:tab/>
            </w:r>
            <w:r w:rsidRPr="00E603A8" w:rsidDel="00F939E9">
              <w:rPr>
                <w:rPrChange w:id="852" w:author="BENITO CASADO, ENRIQUE" w:date="2019-09-22T20:02:00Z">
                  <w:rPr>
                    <w:rStyle w:val="Hyperlink"/>
                    <w:noProof/>
                  </w:rPr>
                </w:rPrChange>
              </w:rPr>
              <w:delText>Logstash</w:delText>
            </w:r>
            <w:r w:rsidDel="00F939E9">
              <w:rPr>
                <w:noProof/>
                <w:webHidden/>
              </w:rPr>
              <w:tab/>
              <w:delText>47</w:delText>
            </w:r>
          </w:del>
        </w:p>
        <w:p w14:paraId="2E400971" w14:textId="7EEE20A2" w:rsidR="00542290" w:rsidDel="00F939E9" w:rsidRDefault="00542290">
          <w:pPr>
            <w:pStyle w:val="Verzeichnis3"/>
            <w:tabs>
              <w:tab w:val="left" w:pos="1320"/>
              <w:tab w:val="right" w:leader="dot" w:pos="8494"/>
            </w:tabs>
            <w:rPr>
              <w:del w:id="853" w:author="BENITO CASADO, ENRIQUE" w:date="2019-09-23T22:34:00Z"/>
              <w:rFonts w:asciiTheme="minorHAnsi" w:eastAsiaTheme="minorEastAsia" w:hAnsiTheme="minorHAnsi" w:cstheme="minorBidi"/>
              <w:noProof/>
              <w:lang w:eastAsia="es-ES"/>
            </w:rPr>
          </w:pPr>
          <w:del w:id="854" w:author="BENITO CASADO, ENRIQUE" w:date="2019-09-23T22:34:00Z">
            <w:r w:rsidRPr="00E603A8" w:rsidDel="00F939E9">
              <w:rPr>
                <w:rPrChange w:id="855" w:author="BENITO CASADO, ENRIQUE" w:date="2019-09-22T20:02:00Z">
                  <w:rPr>
                    <w:rStyle w:val="Hyperlink"/>
                    <w:noProof/>
                  </w:rPr>
                </w:rPrChange>
              </w:rPr>
              <w:delText>5.5.1</w:delText>
            </w:r>
            <w:r w:rsidDel="00F939E9">
              <w:rPr>
                <w:rFonts w:asciiTheme="minorHAnsi" w:eastAsiaTheme="minorEastAsia" w:hAnsiTheme="minorHAnsi" w:cstheme="minorBidi"/>
                <w:noProof/>
                <w:lang w:eastAsia="es-ES"/>
              </w:rPr>
              <w:tab/>
            </w:r>
            <w:r w:rsidRPr="00E603A8" w:rsidDel="00F939E9">
              <w:rPr>
                <w:rPrChange w:id="856" w:author="BENITO CASADO, ENRIQUE" w:date="2019-09-22T20:02:00Z">
                  <w:rPr>
                    <w:rStyle w:val="Hyperlink"/>
                    <w:noProof/>
                  </w:rPr>
                </w:rPrChange>
              </w:rPr>
              <w:delText>Introducción</w:delText>
            </w:r>
            <w:r w:rsidDel="00F939E9">
              <w:rPr>
                <w:noProof/>
                <w:webHidden/>
              </w:rPr>
              <w:tab/>
              <w:delText>47</w:delText>
            </w:r>
          </w:del>
        </w:p>
        <w:p w14:paraId="69B70C64" w14:textId="1066D107" w:rsidR="00542290" w:rsidDel="00F939E9" w:rsidRDefault="00542290">
          <w:pPr>
            <w:pStyle w:val="Verzeichnis3"/>
            <w:tabs>
              <w:tab w:val="left" w:pos="1320"/>
              <w:tab w:val="right" w:leader="dot" w:pos="8494"/>
            </w:tabs>
            <w:rPr>
              <w:del w:id="857" w:author="BENITO CASADO, ENRIQUE" w:date="2019-09-23T22:34:00Z"/>
              <w:rFonts w:asciiTheme="minorHAnsi" w:eastAsiaTheme="minorEastAsia" w:hAnsiTheme="minorHAnsi" w:cstheme="minorBidi"/>
              <w:noProof/>
              <w:lang w:eastAsia="es-ES"/>
            </w:rPr>
          </w:pPr>
          <w:del w:id="858" w:author="BENITO CASADO, ENRIQUE" w:date="2019-09-23T22:34:00Z">
            <w:r w:rsidRPr="00E603A8" w:rsidDel="00F939E9">
              <w:rPr>
                <w:rPrChange w:id="859" w:author="BENITO CASADO, ENRIQUE" w:date="2019-09-22T20:02:00Z">
                  <w:rPr>
                    <w:rStyle w:val="Hyperlink"/>
                    <w:noProof/>
                  </w:rPr>
                </w:rPrChange>
              </w:rPr>
              <w:delText>5.5.2</w:delText>
            </w:r>
            <w:r w:rsidDel="00F939E9">
              <w:rPr>
                <w:rFonts w:asciiTheme="minorHAnsi" w:eastAsiaTheme="minorEastAsia" w:hAnsiTheme="minorHAnsi" w:cstheme="minorBidi"/>
                <w:noProof/>
                <w:lang w:eastAsia="es-ES"/>
              </w:rPr>
              <w:tab/>
            </w:r>
            <w:r w:rsidRPr="00E603A8" w:rsidDel="00F939E9">
              <w:rPr>
                <w:rPrChange w:id="860" w:author="BENITO CASADO, ENRIQUE" w:date="2019-09-22T20:02:00Z">
                  <w:rPr>
                    <w:rStyle w:val="Hyperlink"/>
                    <w:noProof/>
                  </w:rPr>
                </w:rPrChange>
              </w:rPr>
              <w:delText>Instalación y funciones</w:delText>
            </w:r>
            <w:r w:rsidDel="00F939E9">
              <w:rPr>
                <w:noProof/>
                <w:webHidden/>
              </w:rPr>
              <w:tab/>
              <w:delText>48</w:delText>
            </w:r>
          </w:del>
        </w:p>
        <w:p w14:paraId="2E633816" w14:textId="536DBBDB" w:rsidR="00542290" w:rsidDel="00F939E9" w:rsidRDefault="00542290">
          <w:pPr>
            <w:pStyle w:val="Verzeichnis3"/>
            <w:tabs>
              <w:tab w:val="left" w:pos="1320"/>
              <w:tab w:val="right" w:leader="dot" w:pos="8494"/>
            </w:tabs>
            <w:rPr>
              <w:del w:id="861" w:author="BENITO CASADO, ENRIQUE" w:date="2019-09-23T22:34:00Z"/>
              <w:rFonts w:asciiTheme="minorHAnsi" w:eastAsiaTheme="minorEastAsia" w:hAnsiTheme="minorHAnsi" w:cstheme="minorBidi"/>
              <w:noProof/>
              <w:lang w:eastAsia="es-ES"/>
            </w:rPr>
          </w:pPr>
          <w:del w:id="862" w:author="BENITO CASADO, ENRIQUE" w:date="2019-09-23T22:34:00Z">
            <w:r w:rsidRPr="00E603A8" w:rsidDel="00F939E9">
              <w:rPr>
                <w:rPrChange w:id="863" w:author="BENITO CASADO, ENRIQUE" w:date="2019-09-22T20:02:00Z">
                  <w:rPr>
                    <w:rStyle w:val="Hyperlink"/>
                    <w:noProof/>
                  </w:rPr>
                </w:rPrChange>
              </w:rPr>
              <w:delText>5.5.3</w:delText>
            </w:r>
            <w:r w:rsidDel="00F939E9">
              <w:rPr>
                <w:rFonts w:asciiTheme="minorHAnsi" w:eastAsiaTheme="minorEastAsia" w:hAnsiTheme="minorHAnsi" w:cstheme="minorBidi"/>
                <w:noProof/>
                <w:lang w:eastAsia="es-ES"/>
              </w:rPr>
              <w:tab/>
            </w:r>
            <w:r w:rsidRPr="00E603A8" w:rsidDel="00F939E9">
              <w:rPr>
                <w:rPrChange w:id="864" w:author="BENITO CASADO, ENRIQUE" w:date="2019-09-22T20:02:00Z">
                  <w:rPr>
                    <w:rStyle w:val="Hyperlink"/>
                    <w:noProof/>
                  </w:rPr>
                </w:rPrChange>
              </w:rPr>
              <w:delText>Monitorizando nuestra infraestructura: Filebeat, Logstash, Elasticsearch.</w:delText>
            </w:r>
            <w:r w:rsidDel="00F939E9">
              <w:rPr>
                <w:noProof/>
                <w:webHidden/>
              </w:rPr>
              <w:tab/>
              <w:delText>51</w:delText>
            </w:r>
          </w:del>
        </w:p>
        <w:p w14:paraId="2F6B8314" w14:textId="33CC90E2" w:rsidR="00542290" w:rsidDel="00F939E9" w:rsidRDefault="00542290">
          <w:pPr>
            <w:pStyle w:val="Verzeichnis3"/>
            <w:tabs>
              <w:tab w:val="left" w:pos="1320"/>
              <w:tab w:val="right" w:leader="dot" w:pos="8494"/>
            </w:tabs>
            <w:rPr>
              <w:del w:id="865" w:author="BENITO CASADO, ENRIQUE" w:date="2019-09-23T22:34:00Z"/>
              <w:rFonts w:asciiTheme="minorHAnsi" w:eastAsiaTheme="minorEastAsia" w:hAnsiTheme="minorHAnsi" w:cstheme="minorBidi"/>
              <w:noProof/>
              <w:lang w:eastAsia="es-ES"/>
            </w:rPr>
          </w:pPr>
          <w:del w:id="866" w:author="BENITO CASADO, ENRIQUE" w:date="2019-09-23T22:34:00Z">
            <w:r w:rsidRPr="00E603A8" w:rsidDel="00F939E9">
              <w:rPr>
                <w:rPrChange w:id="867" w:author="BENITO CASADO, ENRIQUE" w:date="2019-09-22T20:02:00Z">
                  <w:rPr>
                    <w:rStyle w:val="Hyperlink"/>
                    <w:noProof/>
                  </w:rPr>
                </w:rPrChange>
              </w:rPr>
              <w:delText>5.5.4</w:delText>
            </w:r>
            <w:r w:rsidDel="00F939E9">
              <w:rPr>
                <w:rFonts w:asciiTheme="minorHAnsi" w:eastAsiaTheme="minorEastAsia" w:hAnsiTheme="minorHAnsi" w:cstheme="minorBidi"/>
                <w:noProof/>
                <w:lang w:eastAsia="es-ES"/>
              </w:rPr>
              <w:tab/>
            </w:r>
            <w:r w:rsidRPr="00E603A8" w:rsidDel="00F939E9">
              <w:rPr>
                <w:rPrChange w:id="868" w:author="BENITO CASADO, ENRIQUE" w:date="2019-09-22T20:02:00Z">
                  <w:rPr>
                    <w:rStyle w:val="Hyperlink"/>
                    <w:noProof/>
                  </w:rPr>
                </w:rPrChange>
              </w:rPr>
              <w:delText>Creado un mapa de coordenadas mediante la geolocalización: Mapping</w:delText>
            </w:r>
            <w:r w:rsidDel="00F939E9">
              <w:rPr>
                <w:noProof/>
                <w:webHidden/>
              </w:rPr>
              <w:tab/>
              <w:delText>52</w:delText>
            </w:r>
          </w:del>
        </w:p>
        <w:p w14:paraId="4A905CFF" w14:textId="49DEFD27" w:rsidR="00542290" w:rsidDel="00F939E9" w:rsidRDefault="00542290">
          <w:pPr>
            <w:pStyle w:val="Verzeichnis1"/>
            <w:tabs>
              <w:tab w:val="left" w:pos="1320"/>
              <w:tab w:val="right" w:leader="dot" w:pos="8494"/>
            </w:tabs>
            <w:rPr>
              <w:del w:id="869" w:author="BENITO CASADO, ENRIQUE" w:date="2019-09-23T22:34:00Z"/>
              <w:rFonts w:asciiTheme="minorHAnsi" w:eastAsiaTheme="minorEastAsia" w:hAnsiTheme="minorHAnsi" w:cstheme="minorBidi"/>
              <w:noProof/>
              <w:lang w:eastAsia="es-ES"/>
            </w:rPr>
          </w:pPr>
          <w:del w:id="870" w:author="BENITO CASADO, ENRIQUE" w:date="2019-09-23T22:34:00Z">
            <w:r w:rsidRPr="00E603A8" w:rsidDel="00F939E9">
              <w:rPr>
                <w:rPrChange w:id="871" w:author="BENITO CASADO, ENRIQUE" w:date="2019-09-22T20:02:00Z">
                  <w:rPr>
                    <w:rStyle w:val="Hyperlink"/>
                    <w:rFonts w:cstheme="minorHAnsi"/>
                    <w:noProof/>
                  </w:rPr>
                </w:rPrChange>
              </w:rPr>
              <w:delText>Capítulo 6.</w:delText>
            </w:r>
            <w:r w:rsidDel="00F939E9">
              <w:rPr>
                <w:rFonts w:asciiTheme="minorHAnsi" w:eastAsiaTheme="minorEastAsia" w:hAnsiTheme="minorHAnsi" w:cstheme="minorBidi"/>
                <w:noProof/>
                <w:lang w:eastAsia="es-ES"/>
              </w:rPr>
              <w:tab/>
            </w:r>
            <w:r w:rsidRPr="00E603A8" w:rsidDel="00F939E9">
              <w:rPr>
                <w:rPrChange w:id="872" w:author="BENITO CASADO, ENRIQUE" w:date="2019-09-22T20:02:00Z">
                  <w:rPr>
                    <w:rStyle w:val="Hyperlink"/>
                    <w:rFonts w:cstheme="minorHAnsi"/>
                    <w:noProof/>
                  </w:rPr>
                </w:rPrChange>
              </w:rPr>
              <w:delText>Visualización de datos, Kibana</w:delText>
            </w:r>
            <w:r w:rsidDel="00F939E9">
              <w:rPr>
                <w:noProof/>
                <w:webHidden/>
              </w:rPr>
              <w:tab/>
              <w:delText>55</w:delText>
            </w:r>
          </w:del>
        </w:p>
        <w:p w14:paraId="1F4C8E76" w14:textId="0AA28CD9" w:rsidR="00542290" w:rsidDel="00F939E9" w:rsidRDefault="00542290">
          <w:pPr>
            <w:pStyle w:val="Verzeichnis2"/>
            <w:tabs>
              <w:tab w:val="left" w:pos="880"/>
              <w:tab w:val="right" w:leader="dot" w:pos="8494"/>
            </w:tabs>
            <w:rPr>
              <w:del w:id="873" w:author="BENITO CASADO, ENRIQUE" w:date="2019-09-23T22:34:00Z"/>
              <w:rFonts w:asciiTheme="minorHAnsi" w:eastAsiaTheme="minorEastAsia" w:hAnsiTheme="minorHAnsi" w:cstheme="minorBidi"/>
              <w:noProof/>
              <w:lang w:eastAsia="es-ES"/>
            </w:rPr>
          </w:pPr>
          <w:del w:id="874" w:author="BENITO CASADO, ENRIQUE" w:date="2019-09-23T22:34:00Z">
            <w:r w:rsidRPr="00E603A8" w:rsidDel="00F939E9">
              <w:rPr>
                <w:rPrChange w:id="875" w:author="BENITO CASADO, ENRIQUE" w:date="2019-09-22T20:02:00Z">
                  <w:rPr>
                    <w:rStyle w:val="Hyperlink"/>
                    <w:noProof/>
                  </w:rPr>
                </w:rPrChange>
              </w:rPr>
              <w:delText>6.1</w:delText>
            </w:r>
            <w:r w:rsidDel="00F939E9">
              <w:rPr>
                <w:rFonts w:asciiTheme="minorHAnsi" w:eastAsiaTheme="minorEastAsia" w:hAnsiTheme="minorHAnsi" w:cstheme="minorBidi"/>
                <w:noProof/>
                <w:lang w:eastAsia="es-ES"/>
              </w:rPr>
              <w:tab/>
            </w:r>
            <w:r w:rsidRPr="00E603A8" w:rsidDel="00F939E9">
              <w:rPr>
                <w:rPrChange w:id="876" w:author="BENITO CASADO, ENRIQUE" w:date="2019-09-22T20:02:00Z">
                  <w:rPr>
                    <w:rStyle w:val="Hyperlink"/>
                    <w:noProof/>
                  </w:rPr>
                </w:rPrChange>
              </w:rPr>
              <w:delText>Introducción</w:delText>
            </w:r>
            <w:r w:rsidDel="00F939E9">
              <w:rPr>
                <w:noProof/>
                <w:webHidden/>
              </w:rPr>
              <w:tab/>
              <w:delText>55</w:delText>
            </w:r>
          </w:del>
        </w:p>
        <w:p w14:paraId="570206F4" w14:textId="190225D8" w:rsidR="00542290" w:rsidDel="00F939E9" w:rsidRDefault="00542290">
          <w:pPr>
            <w:pStyle w:val="Verzeichnis2"/>
            <w:tabs>
              <w:tab w:val="left" w:pos="880"/>
              <w:tab w:val="right" w:leader="dot" w:pos="8494"/>
            </w:tabs>
            <w:rPr>
              <w:del w:id="877" w:author="BENITO CASADO, ENRIQUE" w:date="2019-09-23T22:34:00Z"/>
              <w:rFonts w:asciiTheme="minorHAnsi" w:eastAsiaTheme="minorEastAsia" w:hAnsiTheme="minorHAnsi" w:cstheme="minorBidi"/>
              <w:noProof/>
              <w:lang w:eastAsia="es-ES"/>
            </w:rPr>
          </w:pPr>
          <w:del w:id="878" w:author="BENITO CASADO, ENRIQUE" w:date="2019-09-23T22:34:00Z">
            <w:r w:rsidRPr="00E603A8" w:rsidDel="00F939E9">
              <w:rPr>
                <w:rPrChange w:id="879" w:author="BENITO CASADO, ENRIQUE" w:date="2019-09-22T20:02:00Z">
                  <w:rPr>
                    <w:rStyle w:val="Hyperlink"/>
                    <w:noProof/>
                  </w:rPr>
                </w:rPrChange>
              </w:rPr>
              <w:delText>6.2</w:delText>
            </w:r>
            <w:r w:rsidDel="00F939E9">
              <w:rPr>
                <w:rFonts w:asciiTheme="minorHAnsi" w:eastAsiaTheme="minorEastAsia" w:hAnsiTheme="minorHAnsi" w:cstheme="minorBidi"/>
                <w:noProof/>
                <w:lang w:eastAsia="es-ES"/>
              </w:rPr>
              <w:tab/>
            </w:r>
            <w:r w:rsidRPr="00E603A8" w:rsidDel="00F939E9">
              <w:rPr>
                <w:rPrChange w:id="880" w:author="BENITO CASADO, ENRIQUE" w:date="2019-09-22T20:02:00Z">
                  <w:rPr>
                    <w:rStyle w:val="Hyperlink"/>
                    <w:noProof/>
                  </w:rPr>
                </w:rPrChange>
              </w:rPr>
              <w:delText>Discover</w:delText>
            </w:r>
            <w:r w:rsidDel="00F939E9">
              <w:rPr>
                <w:noProof/>
                <w:webHidden/>
              </w:rPr>
              <w:tab/>
              <w:delText>55</w:delText>
            </w:r>
          </w:del>
        </w:p>
        <w:p w14:paraId="03D1A06D" w14:textId="02728E1D" w:rsidR="00542290" w:rsidDel="00F939E9" w:rsidRDefault="00542290">
          <w:pPr>
            <w:pStyle w:val="Verzeichnis2"/>
            <w:tabs>
              <w:tab w:val="left" w:pos="880"/>
              <w:tab w:val="right" w:leader="dot" w:pos="8494"/>
            </w:tabs>
            <w:rPr>
              <w:del w:id="881" w:author="BENITO CASADO, ENRIQUE" w:date="2019-09-23T22:34:00Z"/>
              <w:rFonts w:asciiTheme="minorHAnsi" w:eastAsiaTheme="minorEastAsia" w:hAnsiTheme="minorHAnsi" w:cstheme="minorBidi"/>
              <w:noProof/>
              <w:lang w:eastAsia="es-ES"/>
            </w:rPr>
          </w:pPr>
          <w:del w:id="882" w:author="BENITO CASADO, ENRIQUE" w:date="2019-09-23T22:34:00Z">
            <w:r w:rsidRPr="00E603A8" w:rsidDel="00F939E9">
              <w:rPr>
                <w:rPrChange w:id="883" w:author="BENITO CASADO, ENRIQUE" w:date="2019-09-22T20:02:00Z">
                  <w:rPr>
                    <w:rStyle w:val="Hyperlink"/>
                    <w:noProof/>
                  </w:rPr>
                </w:rPrChange>
              </w:rPr>
              <w:delText>6.3</w:delText>
            </w:r>
            <w:r w:rsidDel="00F939E9">
              <w:rPr>
                <w:rFonts w:asciiTheme="minorHAnsi" w:eastAsiaTheme="minorEastAsia" w:hAnsiTheme="minorHAnsi" w:cstheme="minorBidi"/>
                <w:noProof/>
                <w:lang w:eastAsia="es-ES"/>
              </w:rPr>
              <w:tab/>
            </w:r>
            <w:r w:rsidRPr="00E603A8" w:rsidDel="00F939E9">
              <w:rPr>
                <w:rPrChange w:id="884" w:author="BENITO CASADO, ENRIQUE" w:date="2019-09-22T20:02:00Z">
                  <w:rPr>
                    <w:rStyle w:val="Hyperlink"/>
                    <w:noProof/>
                  </w:rPr>
                </w:rPrChange>
              </w:rPr>
              <w:delText>Visualizaciones y Dashboards</w:delText>
            </w:r>
            <w:r w:rsidDel="00F939E9">
              <w:rPr>
                <w:noProof/>
                <w:webHidden/>
              </w:rPr>
              <w:tab/>
              <w:delText>57</w:delText>
            </w:r>
          </w:del>
        </w:p>
        <w:p w14:paraId="1C042AA6" w14:textId="7FC29C50" w:rsidR="00542290" w:rsidDel="00F939E9" w:rsidRDefault="00542290">
          <w:pPr>
            <w:pStyle w:val="Verzeichnis2"/>
            <w:tabs>
              <w:tab w:val="left" w:pos="880"/>
              <w:tab w:val="right" w:leader="dot" w:pos="8494"/>
            </w:tabs>
            <w:rPr>
              <w:del w:id="885" w:author="BENITO CASADO, ENRIQUE" w:date="2019-09-23T22:34:00Z"/>
              <w:rFonts w:asciiTheme="minorHAnsi" w:eastAsiaTheme="minorEastAsia" w:hAnsiTheme="minorHAnsi" w:cstheme="minorBidi"/>
              <w:noProof/>
              <w:lang w:eastAsia="es-ES"/>
            </w:rPr>
          </w:pPr>
          <w:del w:id="886" w:author="BENITO CASADO, ENRIQUE" w:date="2019-09-23T22:34:00Z">
            <w:r w:rsidRPr="00E603A8" w:rsidDel="00F939E9">
              <w:rPr>
                <w:rPrChange w:id="887" w:author="BENITO CASADO, ENRIQUE" w:date="2019-09-22T20:02:00Z">
                  <w:rPr>
                    <w:rStyle w:val="Hyperlink"/>
                    <w:noProof/>
                  </w:rPr>
                </w:rPrChange>
              </w:rPr>
              <w:delText>6.4</w:delText>
            </w:r>
            <w:r w:rsidDel="00F939E9">
              <w:rPr>
                <w:rFonts w:asciiTheme="minorHAnsi" w:eastAsiaTheme="minorEastAsia" w:hAnsiTheme="minorHAnsi" w:cstheme="minorBidi"/>
                <w:noProof/>
                <w:lang w:eastAsia="es-ES"/>
              </w:rPr>
              <w:tab/>
            </w:r>
            <w:r w:rsidRPr="00E603A8" w:rsidDel="00F939E9">
              <w:rPr>
                <w:rPrChange w:id="888" w:author="BENITO CASADO, ENRIQUE" w:date="2019-09-22T20:02:00Z">
                  <w:rPr>
                    <w:rStyle w:val="Hyperlink"/>
                    <w:noProof/>
                  </w:rPr>
                </w:rPrChange>
              </w:rPr>
              <w:delText>APM</w:delText>
            </w:r>
            <w:r w:rsidDel="00F939E9">
              <w:rPr>
                <w:noProof/>
                <w:webHidden/>
              </w:rPr>
              <w:tab/>
              <w:delText>59</w:delText>
            </w:r>
          </w:del>
        </w:p>
        <w:p w14:paraId="66E4ECDB" w14:textId="09979F9F" w:rsidR="00542290" w:rsidDel="00F939E9" w:rsidRDefault="00542290">
          <w:pPr>
            <w:pStyle w:val="Verzeichnis2"/>
            <w:tabs>
              <w:tab w:val="right" w:leader="dot" w:pos="8494"/>
            </w:tabs>
            <w:rPr>
              <w:del w:id="889" w:author="BENITO CASADO, ENRIQUE" w:date="2019-09-23T22:34:00Z"/>
              <w:rFonts w:asciiTheme="minorHAnsi" w:eastAsiaTheme="minorEastAsia" w:hAnsiTheme="minorHAnsi" w:cstheme="minorBidi"/>
              <w:noProof/>
              <w:lang w:eastAsia="es-ES"/>
            </w:rPr>
          </w:pPr>
          <w:del w:id="890" w:author="BENITO CASADO, ENRIQUE" w:date="2019-09-23T22:34:00Z">
            <w:r w:rsidRPr="00E603A8" w:rsidDel="00F939E9">
              <w:rPr>
                <w:rPrChange w:id="891" w:author="BENITO CASADO, ENRIQUE" w:date="2019-09-22T20:02:00Z">
                  <w:rPr>
                    <w:rStyle w:val="Hyperlink"/>
                    <w:rFonts w:cstheme="minorHAnsi"/>
                    <w:noProof/>
                  </w:rPr>
                </w:rPrChange>
              </w:rPr>
              <w:delText>Introducción</w:delText>
            </w:r>
            <w:r w:rsidDel="00F939E9">
              <w:rPr>
                <w:noProof/>
                <w:webHidden/>
              </w:rPr>
              <w:tab/>
              <w:delText>59</w:delText>
            </w:r>
          </w:del>
        </w:p>
        <w:p w14:paraId="775F837E" w14:textId="18D3466B" w:rsidR="00542290" w:rsidDel="00F939E9" w:rsidRDefault="00542290">
          <w:pPr>
            <w:pStyle w:val="Verzeichnis1"/>
            <w:tabs>
              <w:tab w:val="left" w:pos="1320"/>
              <w:tab w:val="right" w:leader="dot" w:pos="8494"/>
            </w:tabs>
            <w:rPr>
              <w:del w:id="892" w:author="BENITO CASADO, ENRIQUE" w:date="2019-09-23T22:34:00Z"/>
              <w:rFonts w:asciiTheme="minorHAnsi" w:eastAsiaTheme="minorEastAsia" w:hAnsiTheme="minorHAnsi" w:cstheme="minorBidi"/>
              <w:noProof/>
              <w:lang w:eastAsia="es-ES"/>
            </w:rPr>
          </w:pPr>
          <w:del w:id="893" w:author="BENITO CASADO, ENRIQUE" w:date="2019-09-23T22:34:00Z">
            <w:r w:rsidRPr="00E603A8" w:rsidDel="00F939E9">
              <w:rPr>
                <w:rPrChange w:id="894" w:author="BENITO CASADO, ENRIQUE" w:date="2019-09-22T20:02:00Z">
                  <w:rPr>
                    <w:rStyle w:val="Hyperlink"/>
                    <w:rFonts w:cstheme="minorHAnsi"/>
                    <w:noProof/>
                  </w:rPr>
                </w:rPrChange>
              </w:rPr>
              <w:delText>Capítulo 7.</w:delText>
            </w:r>
            <w:r w:rsidDel="00F939E9">
              <w:rPr>
                <w:rFonts w:asciiTheme="minorHAnsi" w:eastAsiaTheme="minorEastAsia" w:hAnsiTheme="minorHAnsi" w:cstheme="minorBidi"/>
                <w:noProof/>
                <w:lang w:eastAsia="es-ES"/>
              </w:rPr>
              <w:tab/>
            </w:r>
            <w:r w:rsidRPr="00E603A8" w:rsidDel="00F939E9">
              <w:rPr>
                <w:rPrChange w:id="895" w:author="BENITO CASADO, ENRIQUE" w:date="2019-09-22T20:02:00Z">
                  <w:rPr>
                    <w:rStyle w:val="Hyperlink"/>
                    <w:rFonts w:cstheme="minorHAnsi"/>
                    <w:noProof/>
                  </w:rPr>
                </w:rPrChange>
              </w:rPr>
              <w:delText>Machine Learning - X-PACK</w:delText>
            </w:r>
            <w:r w:rsidDel="00F939E9">
              <w:rPr>
                <w:noProof/>
                <w:webHidden/>
              </w:rPr>
              <w:tab/>
              <w:delText>60</w:delText>
            </w:r>
          </w:del>
        </w:p>
        <w:p w14:paraId="2644753B" w14:textId="16986567" w:rsidR="00542290" w:rsidDel="00F939E9" w:rsidRDefault="00542290">
          <w:pPr>
            <w:pStyle w:val="Verzeichnis2"/>
            <w:tabs>
              <w:tab w:val="left" w:pos="880"/>
              <w:tab w:val="right" w:leader="dot" w:pos="8494"/>
            </w:tabs>
            <w:rPr>
              <w:del w:id="896" w:author="BENITO CASADO, ENRIQUE" w:date="2019-09-23T22:34:00Z"/>
              <w:rFonts w:asciiTheme="minorHAnsi" w:eastAsiaTheme="minorEastAsia" w:hAnsiTheme="minorHAnsi" w:cstheme="minorBidi"/>
              <w:noProof/>
              <w:lang w:eastAsia="es-ES"/>
            </w:rPr>
          </w:pPr>
          <w:del w:id="897" w:author="BENITO CASADO, ENRIQUE" w:date="2019-09-23T22:34:00Z">
            <w:r w:rsidRPr="00E603A8" w:rsidDel="00F939E9">
              <w:rPr>
                <w:rPrChange w:id="898" w:author="BENITO CASADO, ENRIQUE" w:date="2019-09-22T20:02:00Z">
                  <w:rPr>
                    <w:rStyle w:val="Hyperlink"/>
                    <w:noProof/>
                  </w:rPr>
                </w:rPrChange>
              </w:rPr>
              <w:delText>7.1</w:delText>
            </w:r>
            <w:r w:rsidDel="00F939E9">
              <w:rPr>
                <w:rFonts w:asciiTheme="minorHAnsi" w:eastAsiaTheme="minorEastAsia" w:hAnsiTheme="minorHAnsi" w:cstheme="minorBidi"/>
                <w:noProof/>
                <w:lang w:eastAsia="es-ES"/>
              </w:rPr>
              <w:tab/>
            </w:r>
            <w:r w:rsidRPr="00E603A8" w:rsidDel="00F939E9">
              <w:rPr>
                <w:rPrChange w:id="899" w:author="BENITO CASADO, ENRIQUE" w:date="2019-09-22T20:02:00Z">
                  <w:rPr>
                    <w:rStyle w:val="Hyperlink"/>
                    <w:noProof/>
                  </w:rPr>
                </w:rPrChange>
              </w:rPr>
              <w:delText>Machine Learning sobre los logs del server</w:delText>
            </w:r>
            <w:r w:rsidDel="00F939E9">
              <w:rPr>
                <w:noProof/>
                <w:webHidden/>
              </w:rPr>
              <w:tab/>
              <w:delText>60</w:delText>
            </w:r>
          </w:del>
        </w:p>
        <w:p w14:paraId="2B522709" w14:textId="6E04C758" w:rsidR="00542290" w:rsidDel="00F939E9" w:rsidRDefault="00542290">
          <w:pPr>
            <w:pStyle w:val="Verzeichnis2"/>
            <w:tabs>
              <w:tab w:val="left" w:pos="880"/>
              <w:tab w:val="right" w:leader="dot" w:pos="8494"/>
            </w:tabs>
            <w:rPr>
              <w:del w:id="900" w:author="BENITO CASADO, ENRIQUE" w:date="2019-09-23T22:34:00Z"/>
              <w:rFonts w:asciiTheme="minorHAnsi" w:eastAsiaTheme="minorEastAsia" w:hAnsiTheme="minorHAnsi" w:cstheme="minorBidi"/>
              <w:noProof/>
              <w:lang w:eastAsia="es-ES"/>
            </w:rPr>
          </w:pPr>
          <w:del w:id="901" w:author="BENITO CASADO, ENRIQUE" w:date="2019-09-23T22:34:00Z">
            <w:r w:rsidRPr="00E603A8" w:rsidDel="00F939E9">
              <w:rPr>
                <w:rPrChange w:id="902" w:author="BENITO CASADO, ENRIQUE" w:date="2019-09-22T20:02:00Z">
                  <w:rPr>
                    <w:rStyle w:val="Hyperlink"/>
                    <w:noProof/>
                  </w:rPr>
                </w:rPrChange>
              </w:rPr>
              <w:delText>7.2</w:delText>
            </w:r>
            <w:r w:rsidDel="00F939E9">
              <w:rPr>
                <w:rFonts w:asciiTheme="minorHAnsi" w:eastAsiaTheme="minorEastAsia" w:hAnsiTheme="minorHAnsi" w:cstheme="minorBidi"/>
                <w:noProof/>
                <w:lang w:eastAsia="es-ES"/>
              </w:rPr>
              <w:tab/>
            </w:r>
            <w:r w:rsidRPr="00E603A8" w:rsidDel="00F939E9">
              <w:rPr>
                <w:rPrChange w:id="903" w:author="BENITO CASADO, ENRIQUE" w:date="2019-09-22T20:02:00Z">
                  <w:rPr>
                    <w:rStyle w:val="Hyperlink"/>
                    <w:noProof/>
                  </w:rPr>
                </w:rPrChange>
              </w:rPr>
              <w:delText>ML aplicado a actividades de usuario.</w:delText>
            </w:r>
            <w:r w:rsidDel="00F939E9">
              <w:rPr>
                <w:noProof/>
                <w:webHidden/>
              </w:rPr>
              <w:tab/>
              <w:delText>62</w:delText>
            </w:r>
          </w:del>
        </w:p>
        <w:p w14:paraId="09B04C81" w14:textId="48605C9A" w:rsidR="00542290" w:rsidDel="00F939E9" w:rsidRDefault="00542290">
          <w:pPr>
            <w:pStyle w:val="Verzeichnis1"/>
            <w:tabs>
              <w:tab w:val="left" w:pos="1320"/>
              <w:tab w:val="right" w:leader="dot" w:pos="8494"/>
            </w:tabs>
            <w:rPr>
              <w:del w:id="904" w:author="BENITO CASADO, ENRIQUE" w:date="2019-09-23T22:34:00Z"/>
              <w:rFonts w:asciiTheme="minorHAnsi" w:eastAsiaTheme="minorEastAsia" w:hAnsiTheme="minorHAnsi" w:cstheme="minorBidi"/>
              <w:noProof/>
              <w:lang w:eastAsia="es-ES"/>
            </w:rPr>
          </w:pPr>
          <w:del w:id="905" w:author="BENITO CASADO, ENRIQUE" w:date="2019-09-23T22:34:00Z">
            <w:r w:rsidRPr="00E603A8" w:rsidDel="00F939E9">
              <w:rPr>
                <w:rPrChange w:id="906" w:author="BENITO CASADO, ENRIQUE" w:date="2019-09-22T20:02:00Z">
                  <w:rPr>
                    <w:rStyle w:val="Hyperlink"/>
                    <w:rFonts w:cstheme="minorHAnsi"/>
                    <w:noProof/>
                  </w:rPr>
                </w:rPrChange>
              </w:rPr>
              <w:delText>Capítulo 8.</w:delText>
            </w:r>
            <w:r w:rsidDel="00F939E9">
              <w:rPr>
                <w:rFonts w:asciiTheme="minorHAnsi" w:eastAsiaTheme="minorEastAsia" w:hAnsiTheme="minorHAnsi" w:cstheme="minorBidi"/>
                <w:noProof/>
                <w:lang w:eastAsia="es-ES"/>
              </w:rPr>
              <w:tab/>
            </w:r>
            <w:r w:rsidRPr="00E603A8" w:rsidDel="00F939E9">
              <w:rPr>
                <w:rPrChange w:id="907" w:author="BENITO CASADO, ENRIQUE" w:date="2019-09-22T20:02:00Z">
                  <w:rPr>
                    <w:rStyle w:val="Hyperlink"/>
                    <w:rFonts w:cstheme="minorHAnsi"/>
                    <w:noProof/>
                  </w:rPr>
                </w:rPrChange>
              </w:rPr>
              <w:delText>CONCLUSIONES Y FUTURAS LÍNEAS DE TRABAJO</w:delText>
            </w:r>
            <w:r w:rsidDel="00F939E9">
              <w:rPr>
                <w:noProof/>
                <w:webHidden/>
              </w:rPr>
              <w:tab/>
              <w:delText>63</w:delText>
            </w:r>
          </w:del>
        </w:p>
        <w:p w14:paraId="4B73A83C" w14:textId="33CD4D7F" w:rsidR="00542290" w:rsidDel="00F939E9" w:rsidRDefault="00542290">
          <w:pPr>
            <w:pStyle w:val="Verzeichnis1"/>
            <w:tabs>
              <w:tab w:val="right" w:leader="dot" w:pos="8494"/>
            </w:tabs>
            <w:rPr>
              <w:del w:id="908" w:author="BENITO CASADO, ENRIQUE" w:date="2019-09-23T22:34:00Z"/>
              <w:rFonts w:asciiTheme="minorHAnsi" w:eastAsiaTheme="minorEastAsia" w:hAnsiTheme="minorHAnsi" w:cstheme="minorBidi"/>
              <w:noProof/>
              <w:lang w:eastAsia="es-ES"/>
            </w:rPr>
          </w:pPr>
          <w:del w:id="909" w:author="BENITO CASADO, ENRIQUE" w:date="2019-09-23T22:34:00Z">
            <w:r w:rsidRPr="00E603A8" w:rsidDel="00F939E9">
              <w:rPr>
                <w:rPrChange w:id="910" w:author="BENITO CASADO, ENRIQUE" w:date="2019-09-22T20:02:00Z">
                  <w:rPr>
                    <w:rStyle w:val="Hyperlink"/>
                    <w:rFonts w:cstheme="minorHAnsi"/>
                    <w:noProof/>
                  </w:rPr>
                </w:rPrChange>
              </w:rPr>
              <w:delText>ANEXOS</w:delText>
            </w:r>
            <w:r w:rsidDel="00F939E9">
              <w:rPr>
                <w:noProof/>
                <w:webHidden/>
              </w:rPr>
              <w:tab/>
              <w:delText>64</w:delText>
            </w:r>
          </w:del>
        </w:p>
        <w:p w14:paraId="2F09E88E" w14:textId="6622DAE6" w:rsidR="00542290" w:rsidDel="00F939E9" w:rsidRDefault="00542290">
          <w:pPr>
            <w:pStyle w:val="Verzeichnis1"/>
            <w:tabs>
              <w:tab w:val="right" w:leader="dot" w:pos="8494"/>
            </w:tabs>
            <w:rPr>
              <w:del w:id="911" w:author="BENITO CASADO, ENRIQUE" w:date="2019-09-23T22:34:00Z"/>
              <w:rFonts w:asciiTheme="minorHAnsi" w:eastAsiaTheme="minorEastAsia" w:hAnsiTheme="minorHAnsi" w:cstheme="minorBidi"/>
              <w:noProof/>
              <w:lang w:eastAsia="es-ES"/>
            </w:rPr>
          </w:pPr>
          <w:del w:id="912" w:author="BENITO CASADO, ENRIQUE" w:date="2019-09-23T22:34:00Z">
            <w:r w:rsidRPr="00E603A8" w:rsidDel="00F939E9">
              <w:rPr>
                <w:rPrChange w:id="913" w:author="BENITO CASADO, ENRIQUE" w:date="2019-09-22T20:02:00Z">
                  <w:rPr>
                    <w:rStyle w:val="Hyperlink"/>
                    <w:rFonts w:cstheme="minorHAnsi"/>
                    <w:noProof/>
                  </w:rPr>
                </w:rPrChange>
              </w:rPr>
              <w:delText>BIBLIOGRAFÍA</w:delText>
            </w:r>
            <w:r w:rsidDel="00F939E9">
              <w:rPr>
                <w:noProof/>
                <w:webHidden/>
              </w:rPr>
              <w:tab/>
              <w:delText>66</w:delText>
            </w:r>
          </w:del>
        </w:p>
        <w:p w14:paraId="783A5983" w14:textId="65807BA2" w:rsidR="00CE23BE" w:rsidRPr="00BB3A41" w:rsidRDefault="00CE23BE">
          <w:pPr>
            <w:rPr>
              <w:rFonts w:asciiTheme="minorHAnsi" w:hAnsiTheme="minorHAnsi" w:cstheme="minorHAnsi"/>
            </w:rPr>
          </w:pPr>
          <w:r w:rsidRPr="00BB3A41">
            <w:rPr>
              <w:rFonts w:asciiTheme="minorHAnsi" w:hAnsiTheme="minorHAnsi" w:cstheme="minorHAnsi"/>
              <w:b/>
              <w:bCs/>
            </w:rPr>
            <w:fldChar w:fldCharType="end"/>
          </w:r>
        </w:p>
      </w:sdtContent>
    </w:sdt>
    <w:p w14:paraId="7188DD50" w14:textId="77777777" w:rsidR="00410979" w:rsidRPr="00BB3A41" w:rsidRDefault="005A259F">
      <w:pPr>
        <w:spacing w:after="0" w:line="240" w:lineRule="auto"/>
        <w:rPr>
          <w:rFonts w:asciiTheme="minorHAnsi" w:hAnsiTheme="minorHAnsi" w:cstheme="minorHAnsi"/>
        </w:rPr>
      </w:pPr>
      <w:r w:rsidRPr="00BB3A41">
        <w:rPr>
          <w:rFonts w:asciiTheme="minorHAnsi" w:hAnsiTheme="minorHAnsi" w:cstheme="minorHAnsi"/>
        </w:rPr>
        <w:br w:type="page"/>
      </w:r>
    </w:p>
    <w:p w14:paraId="2A9F4777" w14:textId="77777777" w:rsidR="00410979" w:rsidRPr="00BB3A41" w:rsidRDefault="00410979" w:rsidP="00410979">
      <w:pPr>
        <w:rPr>
          <w:rFonts w:asciiTheme="minorHAnsi" w:hAnsiTheme="minorHAnsi" w:cstheme="minorHAnsi"/>
          <w:sz w:val="96"/>
          <w:szCs w:val="96"/>
        </w:rPr>
      </w:pPr>
      <w:r w:rsidRPr="00BB3A41">
        <w:rPr>
          <w:rFonts w:asciiTheme="minorHAnsi" w:hAnsiTheme="minorHAnsi" w:cstheme="minorHAnsi"/>
          <w:sz w:val="96"/>
          <w:szCs w:val="96"/>
        </w:rPr>
        <w:lastRenderedPageBreak/>
        <w:t>Índice de Figuras</w:t>
      </w:r>
    </w:p>
    <w:p w14:paraId="7B85772E" w14:textId="41E39604" w:rsidR="008E7BA1" w:rsidRDefault="009318CE">
      <w:pPr>
        <w:pStyle w:val="Abbildungsverzeichnis"/>
        <w:tabs>
          <w:tab w:val="right" w:leader="dot" w:pos="8494"/>
        </w:tabs>
        <w:rPr>
          <w:ins w:id="914" w:author="BENITO CASADO, ENRIQUE" w:date="2019-09-23T22:49:00Z"/>
          <w:rFonts w:asciiTheme="minorHAnsi" w:eastAsiaTheme="minorEastAsia" w:hAnsiTheme="minorHAnsi" w:cstheme="minorBidi"/>
          <w:noProof/>
          <w:lang w:eastAsia="es-ES"/>
        </w:rPr>
      </w:pPr>
      <w:ins w:id="915" w:author="BENITO CASADO, ENRIQUE" w:date="2019-09-22T12:16:00Z">
        <w:r>
          <w:rPr>
            <w:rFonts w:asciiTheme="minorHAnsi" w:hAnsiTheme="minorHAnsi" w:cstheme="minorHAnsi"/>
          </w:rPr>
          <w:fldChar w:fldCharType="begin"/>
        </w:r>
        <w:r>
          <w:rPr>
            <w:rFonts w:asciiTheme="minorHAnsi" w:hAnsiTheme="minorHAnsi" w:cstheme="minorHAnsi"/>
          </w:rPr>
          <w:instrText xml:space="preserve"> TOC \h \z \c "Figura" </w:instrText>
        </w:r>
      </w:ins>
      <w:r>
        <w:rPr>
          <w:rFonts w:asciiTheme="minorHAnsi" w:hAnsiTheme="minorHAnsi" w:cstheme="minorHAnsi"/>
        </w:rPr>
        <w:fldChar w:fldCharType="separate"/>
      </w:r>
      <w:ins w:id="916" w:author="BENITO CASADO, ENRIQUE" w:date="2019-09-23T22:49:00Z">
        <w:r w:rsidR="008E7BA1" w:rsidRPr="002B1C72">
          <w:rPr>
            <w:rStyle w:val="Hyperlink"/>
            <w:noProof/>
          </w:rPr>
          <w:fldChar w:fldCharType="begin"/>
        </w:r>
        <w:r w:rsidR="008E7BA1" w:rsidRPr="002B1C72">
          <w:rPr>
            <w:rStyle w:val="Hyperlink"/>
            <w:noProof/>
          </w:rPr>
          <w:instrText xml:space="preserve"> </w:instrText>
        </w:r>
        <w:r w:rsidR="008E7BA1">
          <w:rPr>
            <w:noProof/>
          </w:rPr>
          <w:instrText>HYPERLINK \l "_Toc20171414"</w:instrText>
        </w:r>
        <w:r w:rsidR="008E7BA1" w:rsidRPr="002B1C72">
          <w:rPr>
            <w:rStyle w:val="Hyperlink"/>
            <w:noProof/>
          </w:rPr>
          <w:instrText xml:space="preserve"> </w:instrText>
        </w:r>
        <w:r w:rsidR="008E7BA1" w:rsidRPr="002B1C72">
          <w:rPr>
            <w:rStyle w:val="Hyperlink"/>
            <w:noProof/>
          </w:rPr>
          <w:fldChar w:fldCharType="separate"/>
        </w:r>
        <w:r w:rsidR="008E7BA1" w:rsidRPr="002B1C72">
          <w:rPr>
            <w:rStyle w:val="Hyperlink"/>
            <w:noProof/>
          </w:rPr>
          <w:t>Figura 1:Vista completa proyecto</w:t>
        </w:r>
        <w:r w:rsidR="008E7BA1">
          <w:rPr>
            <w:noProof/>
            <w:webHidden/>
          </w:rPr>
          <w:tab/>
        </w:r>
        <w:r w:rsidR="008E7BA1">
          <w:rPr>
            <w:noProof/>
            <w:webHidden/>
          </w:rPr>
          <w:fldChar w:fldCharType="begin"/>
        </w:r>
        <w:r w:rsidR="008E7BA1">
          <w:rPr>
            <w:noProof/>
            <w:webHidden/>
          </w:rPr>
          <w:instrText xml:space="preserve"> PAGEREF _Toc20171414 \h </w:instrText>
        </w:r>
      </w:ins>
      <w:r w:rsidR="008E7BA1">
        <w:rPr>
          <w:noProof/>
          <w:webHidden/>
        </w:rPr>
      </w:r>
      <w:r w:rsidR="008E7BA1">
        <w:rPr>
          <w:noProof/>
          <w:webHidden/>
        </w:rPr>
        <w:fldChar w:fldCharType="separate"/>
      </w:r>
      <w:ins w:id="917" w:author="BENITO CASADO, ENRIQUE" w:date="2019-09-23T22:49:00Z">
        <w:r w:rsidR="008E7BA1">
          <w:rPr>
            <w:noProof/>
            <w:webHidden/>
          </w:rPr>
          <w:t>14</w:t>
        </w:r>
        <w:r w:rsidR="008E7BA1">
          <w:rPr>
            <w:noProof/>
            <w:webHidden/>
          </w:rPr>
          <w:fldChar w:fldCharType="end"/>
        </w:r>
        <w:r w:rsidR="008E7BA1" w:rsidRPr="002B1C72">
          <w:rPr>
            <w:rStyle w:val="Hyperlink"/>
            <w:noProof/>
          </w:rPr>
          <w:fldChar w:fldCharType="end"/>
        </w:r>
      </w:ins>
    </w:p>
    <w:p w14:paraId="4A3A0AEF" w14:textId="59AE28AA" w:rsidR="008E7BA1" w:rsidRDefault="008E7BA1">
      <w:pPr>
        <w:pStyle w:val="Abbildungsverzeichnis"/>
        <w:tabs>
          <w:tab w:val="right" w:leader="dot" w:pos="8494"/>
        </w:tabs>
        <w:rPr>
          <w:ins w:id="918" w:author="BENITO CASADO, ENRIQUE" w:date="2019-09-23T22:49:00Z"/>
          <w:rFonts w:asciiTheme="minorHAnsi" w:eastAsiaTheme="minorEastAsia" w:hAnsiTheme="minorHAnsi" w:cstheme="minorBidi"/>
          <w:noProof/>
          <w:lang w:eastAsia="es-ES"/>
        </w:rPr>
      </w:pPr>
      <w:ins w:id="91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"_Toc20171415"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 Idea de negocio</w:t>
        </w:r>
        <w:r>
          <w:rPr>
            <w:noProof/>
            <w:webHidden/>
          </w:rPr>
          <w:tab/>
        </w:r>
        <w:r>
          <w:rPr>
            <w:noProof/>
            <w:webHidden/>
          </w:rPr>
          <w:fldChar w:fldCharType="begin"/>
        </w:r>
        <w:r>
          <w:rPr>
            <w:noProof/>
            <w:webHidden/>
          </w:rPr>
          <w:instrText xml:space="preserve"> PAGEREF _Toc20171415 \h </w:instrText>
        </w:r>
      </w:ins>
      <w:r>
        <w:rPr>
          <w:noProof/>
          <w:webHidden/>
        </w:rPr>
      </w:r>
      <w:r>
        <w:rPr>
          <w:noProof/>
          <w:webHidden/>
        </w:rPr>
        <w:fldChar w:fldCharType="separate"/>
      </w:r>
      <w:ins w:id="920" w:author="BENITO CASADO, ENRIQUE" w:date="2019-09-23T22:49:00Z">
        <w:r>
          <w:rPr>
            <w:noProof/>
            <w:webHidden/>
          </w:rPr>
          <w:t>18</w:t>
        </w:r>
        <w:r>
          <w:rPr>
            <w:noProof/>
            <w:webHidden/>
          </w:rPr>
          <w:fldChar w:fldCharType="end"/>
        </w:r>
        <w:r w:rsidRPr="002B1C72">
          <w:rPr>
            <w:rStyle w:val="Hyperlink"/>
            <w:noProof/>
          </w:rPr>
          <w:fldChar w:fldCharType="end"/>
        </w:r>
      </w:ins>
    </w:p>
    <w:p w14:paraId="2FC249F8" w14:textId="650F52BF" w:rsidR="008E7BA1" w:rsidRDefault="008E7BA1">
      <w:pPr>
        <w:pStyle w:val="Abbildungsverzeichnis"/>
        <w:tabs>
          <w:tab w:val="right" w:leader="dot" w:pos="8494"/>
        </w:tabs>
        <w:rPr>
          <w:ins w:id="921" w:author="BENITO CASADO, ENRIQUE" w:date="2019-09-23T22:49:00Z"/>
          <w:rFonts w:asciiTheme="minorHAnsi" w:eastAsiaTheme="minorEastAsia" w:hAnsiTheme="minorHAnsi" w:cstheme="minorBidi"/>
          <w:noProof/>
          <w:lang w:eastAsia="es-ES"/>
        </w:rPr>
      </w:pPr>
      <w:ins w:id="92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"_Toc20171416"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3:Prensa salmón</w:t>
        </w:r>
        <w:r>
          <w:rPr>
            <w:noProof/>
            <w:webHidden/>
          </w:rPr>
          <w:tab/>
        </w:r>
        <w:r>
          <w:rPr>
            <w:noProof/>
            <w:webHidden/>
          </w:rPr>
          <w:fldChar w:fldCharType="begin"/>
        </w:r>
        <w:r>
          <w:rPr>
            <w:noProof/>
            <w:webHidden/>
          </w:rPr>
          <w:instrText xml:space="preserve"> PAGEREF _Toc20171416 \h </w:instrText>
        </w:r>
      </w:ins>
      <w:r>
        <w:rPr>
          <w:noProof/>
          <w:webHidden/>
        </w:rPr>
      </w:r>
      <w:r>
        <w:rPr>
          <w:noProof/>
          <w:webHidden/>
        </w:rPr>
        <w:fldChar w:fldCharType="separate"/>
      </w:r>
      <w:ins w:id="923" w:author="BENITO CASADO, ENRIQUE" w:date="2019-09-23T22:49:00Z">
        <w:r>
          <w:rPr>
            <w:noProof/>
            <w:webHidden/>
          </w:rPr>
          <w:t>19</w:t>
        </w:r>
        <w:r>
          <w:rPr>
            <w:noProof/>
            <w:webHidden/>
          </w:rPr>
          <w:fldChar w:fldCharType="end"/>
        </w:r>
        <w:r w:rsidRPr="002B1C72">
          <w:rPr>
            <w:rStyle w:val="Hyperlink"/>
            <w:noProof/>
          </w:rPr>
          <w:fldChar w:fldCharType="end"/>
        </w:r>
      </w:ins>
    </w:p>
    <w:p w14:paraId="4B9C6C16" w14:textId="4653EE3B" w:rsidR="008E7BA1" w:rsidRDefault="008E7BA1">
      <w:pPr>
        <w:pStyle w:val="Abbildungsverzeichnis"/>
        <w:tabs>
          <w:tab w:val="right" w:leader="dot" w:pos="8494"/>
        </w:tabs>
        <w:rPr>
          <w:ins w:id="924" w:author="BENITO CASADO, ENRIQUE" w:date="2019-09-23T22:49:00Z"/>
          <w:rFonts w:asciiTheme="minorHAnsi" w:eastAsiaTheme="minorEastAsia" w:hAnsiTheme="minorHAnsi" w:cstheme="minorBidi"/>
          <w:noProof/>
          <w:lang w:eastAsia="es-ES"/>
        </w:rPr>
      </w:pPr>
      <w:ins w:id="92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"_Toc20171417"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4:Author Xpath</w:t>
        </w:r>
        <w:r>
          <w:rPr>
            <w:noProof/>
            <w:webHidden/>
          </w:rPr>
          <w:tab/>
        </w:r>
        <w:r>
          <w:rPr>
            <w:noProof/>
            <w:webHidden/>
          </w:rPr>
          <w:fldChar w:fldCharType="begin"/>
        </w:r>
        <w:r>
          <w:rPr>
            <w:noProof/>
            <w:webHidden/>
          </w:rPr>
          <w:instrText xml:space="preserve"> PAGEREF _Toc20171417 \h </w:instrText>
        </w:r>
      </w:ins>
      <w:r>
        <w:rPr>
          <w:noProof/>
          <w:webHidden/>
        </w:rPr>
      </w:r>
      <w:r>
        <w:rPr>
          <w:noProof/>
          <w:webHidden/>
        </w:rPr>
        <w:fldChar w:fldCharType="separate"/>
      </w:r>
      <w:ins w:id="926" w:author="BENITO CASADO, ENRIQUE" w:date="2019-09-23T22:49:00Z">
        <w:r>
          <w:rPr>
            <w:noProof/>
            <w:webHidden/>
          </w:rPr>
          <w:t>22</w:t>
        </w:r>
        <w:r>
          <w:rPr>
            <w:noProof/>
            <w:webHidden/>
          </w:rPr>
          <w:fldChar w:fldCharType="end"/>
        </w:r>
        <w:r w:rsidRPr="002B1C72">
          <w:rPr>
            <w:rStyle w:val="Hyperlink"/>
            <w:noProof/>
          </w:rPr>
          <w:fldChar w:fldCharType="end"/>
        </w:r>
      </w:ins>
    </w:p>
    <w:p w14:paraId="4AEB5C49" w14:textId="4CEA8D5C" w:rsidR="008E7BA1" w:rsidRDefault="008E7BA1">
      <w:pPr>
        <w:pStyle w:val="Abbildungsverzeichnis"/>
        <w:tabs>
          <w:tab w:val="right" w:leader="dot" w:pos="8494"/>
        </w:tabs>
        <w:rPr>
          <w:ins w:id="927" w:author="BENITO CASADO, ENRIQUE" w:date="2019-09-23T22:49:00Z"/>
          <w:rFonts w:asciiTheme="minorHAnsi" w:eastAsiaTheme="minorEastAsia" w:hAnsiTheme="minorHAnsi" w:cstheme="minorBidi"/>
          <w:noProof/>
          <w:lang w:eastAsia="es-ES"/>
        </w:rPr>
      </w:pPr>
      <w:ins w:id="92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"_Toc20171418"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5:Fecha , xpath</w:t>
        </w:r>
        <w:r>
          <w:rPr>
            <w:noProof/>
            <w:webHidden/>
          </w:rPr>
          <w:tab/>
        </w:r>
        <w:r>
          <w:rPr>
            <w:noProof/>
            <w:webHidden/>
          </w:rPr>
          <w:fldChar w:fldCharType="begin"/>
        </w:r>
        <w:r>
          <w:rPr>
            <w:noProof/>
            <w:webHidden/>
          </w:rPr>
          <w:instrText xml:space="preserve"> PAGEREF _Toc20171418 \h </w:instrText>
        </w:r>
      </w:ins>
      <w:r>
        <w:rPr>
          <w:noProof/>
          <w:webHidden/>
        </w:rPr>
      </w:r>
      <w:r>
        <w:rPr>
          <w:noProof/>
          <w:webHidden/>
        </w:rPr>
        <w:fldChar w:fldCharType="separate"/>
      </w:r>
      <w:ins w:id="929" w:author="BENITO CASADO, ENRIQUE" w:date="2019-09-23T22:49:00Z">
        <w:r>
          <w:rPr>
            <w:noProof/>
            <w:webHidden/>
          </w:rPr>
          <w:t>22</w:t>
        </w:r>
        <w:r>
          <w:rPr>
            <w:noProof/>
            <w:webHidden/>
          </w:rPr>
          <w:fldChar w:fldCharType="end"/>
        </w:r>
        <w:r w:rsidRPr="002B1C72">
          <w:rPr>
            <w:rStyle w:val="Hyperlink"/>
            <w:noProof/>
          </w:rPr>
          <w:fldChar w:fldCharType="end"/>
        </w:r>
      </w:ins>
    </w:p>
    <w:p w14:paraId="4240439F" w14:textId="45593291" w:rsidR="008E7BA1" w:rsidRDefault="008E7BA1">
      <w:pPr>
        <w:pStyle w:val="Abbildungsverzeichnis"/>
        <w:tabs>
          <w:tab w:val="right" w:leader="dot" w:pos="8494"/>
        </w:tabs>
        <w:rPr>
          <w:ins w:id="930" w:author="BENITO CASADO, ENRIQUE" w:date="2019-09-23T22:49:00Z"/>
          <w:rFonts w:asciiTheme="minorHAnsi" w:eastAsiaTheme="minorEastAsia" w:hAnsiTheme="minorHAnsi" w:cstheme="minorBidi"/>
          <w:noProof/>
          <w:lang w:eastAsia="es-ES"/>
        </w:rPr>
      </w:pPr>
      <w:ins w:id="93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"_Toc20171419"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 Seleccionando los tags</w:t>
        </w:r>
        <w:r>
          <w:rPr>
            <w:noProof/>
            <w:webHidden/>
          </w:rPr>
          <w:tab/>
        </w:r>
        <w:r>
          <w:rPr>
            <w:noProof/>
            <w:webHidden/>
          </w:rPr>
          <w:fldChar w:fldCharType="begin"/>
        </w:r>
        <w:r>
          <w:rPr>
            <w:noProof/>
            <w:webHidden/>
          </w:rPr>
          <w:instrText xml:space="preserve"> PAGEREF _Toc20171419 \h </w:instrText>
        </w:r>
      </w:ins>
      <w:r>
        <w:rPr>
          <w:noProof/>
          <w:webHidden/>
        </w:rPr>
      </w:r>
      <w:r>
        <w:rPr>
          <w:noProof/>
          <w:webHidden/>
        </w:rPr>
        <w:fldChar w:fldCharType="separate"/>
      </w:r>
      <w:ins w:id="932" w:author="BENITO CASADO, ENRIQUE" w:date="2019-09-23T22:49:00Z">
        <w:r>
          <w:rPr>
            <w:noProof/>
            <w:webHidden/>
          </w:rPr>
          <w:t>23</w:t>
        </w:r>
        <w:r>
          <w:rPr>
            <w:noProof/>
            <w:webHidden/>
          </w:rPr>
          <w:fldChar w:fldCharType="end"/>
        </w:r>
        <w:r w:rsidRPr="002B1C72">
          <w:rPr>
            <w:rStyle w:val="Hyperlink"/>
            <w:noProof/>
          </w:rPr>
          <w:fldChar w:fldCharType="end"/>
        </w:r>
      </w:ins>
    </w:p>
    <w:p w14:paraId="366F0234" w14:textId="3621C030" w:rsidR="008E7BA1" w:rsidRDefault="008E7BA1">
      <w:pPr>
        <w:pStyle w:val="Abbildungsverzeichnis"/>
        <w:tabs>
          <w:tab w:val="right" w:leader="dot" w:pos="8494"/>
        </w:tabs>
        <w:rPr>
          <w:ins w:id="933" w:author="BENITO CASADO, ENRIQUE" w:date="2019-09-23T22:49:00Z"/>
          <w:rFonts w:asciiTheme="minorHAnsi" w:eastAsiaTheme="minorEastAsia" w:hAnsiTheme="minorHAnsi" w:cstheme="minorBidi"/>
          <w:noProof/>
          <w:lang w:eastAsia="es-ES"/>
        </w:rPr>
      </w:pPr>
      <w:ins w:id="93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7:Texto</w:t>
        </w:r>
        <w:r>
          <w:rPr>
            <w:noProof/>
            <w:webHidden/>
          </w:rPr>
          <w:tab/>
        </w:r>
        <w:r>
          <w:rPr>
            <w:noProof/>
            <w:webHidden/>
          </w:rPr>
          <w:fldChar w:fldCharType="begin"/>
        </w:r>
        <w:r>
          <w:rPr>
            <w:noProof/>
            <w:webHidden/>
          </w:rPr>
          <w:instrText xml:space="preserve"> PAGEREF _Toc20171420 \h </w:instrText>
        </w:r>
      </w:ins>
      <w:r>
        <w:rPr>
          <w:noProof/>
          <w:webHidden/>
        </w:rPr>
      </w:r>
      <w:r>
        <w:rPr>
          <w:noProof/>
          <w:webHidden/>
        </w:rPr>
        <w:fldChar w:fldCharType="separate"/>
      </w:r>
      <w:ins w:id="935" w:author="BENITO CASADO, ENRIQUE" w:date="2019-09-23T22:49:00Z">
        <w:r>
          <w:rPr>
            <w:noProof/>
            <w:webHidden/>
          </w:rPr>
          <w:t>23</w:t>
        </w:r>
        <w:r>
          <w:rPr>
            <w:noProof/>
            <w:webHidden/>
          </w:rPr>
          <w:fldChar w:fldCharType="end"/>
        </w:r>
        <w:r w:rsidRPr="002B1C72">
          <w:rPr>
            <w:rStyle w:val="Hyperlink"/>
            <w:noProof/>
          </w:rPr>
          <w:fldChar w:fldCharType="end"/>
        </w:r>
      </w:ins>
    </w:p>
    <w:p w14:paraId="5BB45DC1" w14:textId="2630A390" w:rsidR="008E7BA1" w:rsidRDefault="008E7BA1">
      <w:pPr>
        <w:pStyle w:val="Abbildungsverzeichnis"/>
        <w:tabs>
          <w:tab w:val="right" w:leader="dot" w:pos="8494"/>
        </w:tabs>
        <w:rPr>
          <w:ins w:id="936" w:author="BENITO CASADO, ENRIQUE" w:date="2019-09-23T22:49:00Z"/>
          <w:rFonts w:asciiTheme="minorHAnsi" w:eastAsiaTheme="minorEastAsia" w:hAnsiTheme="minorHAnsi" w:cstheme="minorBidi"/>
          <w:noProof/>
          <w:lang w:eastAsia="es-ES"/>
        </w:rPr>
      </w:pPr>
      <w:ins w:id="93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8:De la Web a nuestro Script</w:t>
        </w:r>
        <w:r>
          <w:rPr>
            <w:noProof/>
            <w:webHidden/>
          </w:rPr>
          <w:tab/>
        </w:r>
        <w:r>
          <w:rPr>
            <w:noProof/>
            <w:webHidden/>
          </w:rPr>
          <w:fldChar w:fldCharType="begin"/>
        </w:r>
        <w:r>
          <w:rPr>
            <w:noProof/>
            <w:webHidden/>
          </w:rPr>
          <w:instrText xml:space="preserve"> PAGEREF _Toc20171421 \h </w:instrText>
        </w:r>
      </w:ins>
      <w:r>
        <w:rPr>
          <w:noProof/>
          <w:webHidden/>
        </w:rPr>
      </w:r>
      <w:r>
        <w:rPr>
          <w:noProof/>
          <w:webHidden/>
        </w:rPr>
        <w:fldChar w:fldCharType="separate"/>
      </w:r>
      <w:ins w:id="938" w:author="BENITO CASADO, ENRIQUE" w:date="2019-09-23T22:49:00Z">
        <w:r>
          <w:rPr>
            <w:noProof/>
            <w:webHidden/>
          </w:rPr>
          <w:t>24</w:t>
        </w:r>
        <w:r>
          <w:rPr>
            <w:noProof/>
            <w:webHidden/>
          </w:rPr>
          <w:fldChar w:fldCharType="end"/>
        </w:r>
        <w:r w:rsidRPr="002B1C72">
          <w:rPr>
            <w:rStyle w:val="Hyperlink"/>
            <w:noProof/>
          </w:rPr>
          <w:fldChar w:fldCharType="end"/>
        </w:r>
      </w:ins>
    </w:p>
    <w:p w14:paraId="317D9F4A" w14:textId="1B4C40FC" w:rsidR="008E7BA1" w:rsidRDefault="008E7BA1">
      <w:pPr>
        <w:pStyle w:val="Abbildungsverzeichnis"/>
        <w:tabs>
          <w:tab w:val="right" w:leader="dot" w:pos="8494"/>
        </w:tabs>
        <w:rPr>
          <w:ins w:id="939" w:author="BENITO CASADO, ENRIQUE" w:date="2019-09-23T22:49:00Z"/>
          <w:rFonts w:asciiTheme="minorHAnsi" w:eastAsiaTheme="minorEastAsia" w:hAnsiTheme="minorHAnsi" w:cstheme="minorBidi"/>
          <w:noProof/>
          <w:lang w:eastAsia="es-ES"/>
        </w:rPr>
      </w:pPr>
      <w:ins w:id="940"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9:Colección de spiders</w:t>
        </w:r>
        <w:r>
          <w:rPr>
            <w:noProof/>
            <w:webHidden/>
          </w:rPr>
          <w:tab/>
        </w:r>
        <w:r>
          <w:rPr>
            <w:noProof/>
            <w:webHidden/>
          </w:rPr>
          <w:fldChar w:fldCharType="begin"/>
        </w:r>
        <w:r>
          <w:rPr>
            <w:noProof/>
            <w:webHidden/>
          </w:rPr>
          <w:instrText xml:space="preserve"> PAGEREF _Toc20171422 \h </w:instrText>
        </w:r>
      </w:ins>
      <w:r>
        <w:rPr>
          <w:noProof/>
          <w:webHidden/>
        </w:rPr>
      </w:r>
      <w:r>
        <w:rPr>
          <w:noProof/>
          <w:webHidden/>
        </w:rPr>
        <w:fldChar w:fldCharType="separate"/>
      </w:r>
      <w:ins w:id="941" w:author="BENITO CASADO, ENRIQUE" w:date="2019-09-23T22:49:00Z">
        <w:r>
          <w:rPr>
            <w:noProof/>
            <w:webHidden/>
          </w:rPr>
          <w:t>26</w:t>
        </w:r>
        <w:r>
          <w:rPr>
            <w:noProof/>
            <w:webHidden/>
          </w:rPr>
          <w:fldChar w:fldCharType="end"/>
        </w:r>
        <w:r w:rsidRPr="002B1C72">
          <w:rPr>
            <w:rStyle w:val="Hyperlink"/>
            <w:noProof/>
          </w:rPr>
          <w:fldChar w:fldCharType="end"/>
        </w:r>
      </w:ins>
    </w:p>
    <w:p w14:paraId="3B549C1F" w14:textId="21BF56B0" w:rsidR="008E7BA1" w:rsidRDefault="008E7BA1">
      <w:pPr>
        <w:pStyle w:val="Abbildungsverzeichnis"/>
        <w:tabs>
          <w:tab w:val="right" w:leader="dot" w:pos="8494"/>
        </w:tabs>
        <w:rPr>
          <w:ins w:id="942" w:author="BENITO CASADO, ENRIQUE" w:date="2019-09-23T22:49:00Z"/>
          <w:rFonts w:asciiTheme="minorHAnsi" w:eastAsiaTheme="minorEastAsia" w:hAnsiTheme="minorHAnsi" w:cstheme="minorBidi"/>
          <w:noProof/>
          <w:lang w:eastAsia="es-ES"/>
        </w:rPr>
      </w:pPr>
      <w:ins w:id="94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10: Inserción de datos original / antigua</w:t>
        </w:r>
        <w:r>
          <w:rPr>
            <w:noProof/>
            <w:webHidden/>
          </w:rPr>
          <w:tab/>
        </w:r>
        <w:r>
          <w:rPr>
            <w:noProof/>
            <w:webHidden/>
          </w:rPr>
          <w:fldChar w:fldCharType="begin"/>
        </w:r>
        <w:r>
          <w:rPr>
            <w:noProof/>
            <w:webHidden/>
          </w:rPr>
          <w:instrText xml:space="preserve"> PAGEREF _Toc20171423 \h </w:instrText>
        </w:r>
      </w:ins>
      <w:r>
        <w:rPr>
          <w:noProof/>
          <w:webHidden/>
        </w:rPr>
      </w:r>
      <w:r>
        <w:rPr>
          <w:noProof/>
          <w:webHidden/>
        </w:rPr>
        <w:fldChar w:fldCharType="separate"/>
      </w:r>
      <w:ins w:id="944" w:author="BENITO CASADO, ENRIQUE" w:date="2019-09-23T22:49:00Z">
        <w:r>
          <w:rPr>
            <w:noProof/>
            <w:webHidden/>
          </w:rPr>
          <w:t>27</w:t>
        </w:r>
        <w:r>
          <w:rPr>
            <w:noProof/>
            <w:webHidden/>
          </w:rPr>
          <w:fldChar w:fldCharType="end"/>
        </w:r>
        <w:r w:rsidRPr="002B1C72">
          <w:rPr>
            <w:rStyle w:val="Hyperlink"/>
            <w:noProof/>
          </w:rPr>
          <w:fldChar w:fldCharType="end"/>
        </w:r>
      </w:ins>
    </w:p>
    <w:p w14:paraId="37F61A9E" w14:textId="27CA3605" w:rsidR="008E7BA1" w:rsidRDefault="008E7BA1">
      <w:pPr>
        <w:pStyle w:val="Abbildungsverzeichnis"/>
        <w:tabs>
          <w:tab w:val="right" w:leader="dot" w:pos="8494"/>
        </w:tabs>
        <w:rPr>
          <w:ins w:id="945" w:author="BENITO CASADO, ENRIQUE" w:date="2019-09-23T22:49:00Z"/>
          <w:rFonts w:asciiTheme="minorHAnsi" w:eastAsiaTheme="minorEastAsia" w:hAnsiTheme="minorHAnsi" w:cstheme="minorBidi"/>
          <w:noProof/>
          <w:lang w:eastAsia="es-ES"/>
        </w:rPr>
      </w:pPr>
      <w:ins w:id="94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11: Inserción de datos en un sistema Big Data</w:t>
        </w:r>
        <w:r>
          <w:rPr>
            <w:noProof/>
            <w:webHidden/>
          </w:rPr>
          <w:tab/>
        </w:r>
        <w:r>
          <w:rPr>
            <w:noProof/>
            <w:webHidden/>
          </w:rPr>
          <w:fldChar w:fldCharType="begin"/>
        </w:r>
        <w:r>
          <w:rPr>
            <w:noProof/>
            <w:webHidden/>
          </w:rPr>
          <w:instrText xml:space="preserve"> PAGEREF _Toc20171424 \h </w:instrText>
        </w:r>
      </w:ins>
      <w:r>
        <w:rPr>
          <w:noProof/>
          <w:webHidden/>
        </w:rPr>
      </w:r>
      <w:r>
        <w:rPr>
          <w:noProof/>
          <w:webHidden/>
        </w:rPr>
        <w:fldChar w:fldCharType="separate"/>
      </w:r>
      <w:ins w:id="947" w:author="BENITO CASADO, ENRIQUE" w:date="2019-09-23T22:49:00Z">
        <w:r>
          <w:rPr>
            <w:noProof/>
            <w:webHidden/>
          </w:rPr>
          <w:t>27</w:t>
        </w:r>
        <w:r>
          <w:rPr>
            <w:noProof/>
            <w:webHidden/>
          </w:rPr>
          <w:fldChar w:fldCharType="end"/>
        </w:r>
        <w:r w:rsidRPr="002B1C72">
          <w:rPr>
            <w:rStyle w:val="Hyperlink"/>
            <w:noProof/>
          </w:rPr>
          <w:fldChar w:fldCharType="end"/>
        </w:r>
      </w:ins>
    </w:p>
    <w:p w14:paraId="7767F291" w14:textId="6FDA0955" w:rsidR="008E7BA1" w:rsidRDefault="008E7BA1">
      <w:pPr>
        <w:pStyle w:val="Abbildungsverzeichnis"/>
        <w:tabs>
          <w:tab w:val="right" w:leader="dot" w:pos="8494"/>
        </w:tabs>
        <w:rPr>
          <w:ins w:id="948" w:author="BENITO CASADO, ENRIQUE" w:date="2019-09-23T22:49:00Z"/>
          <w:rFonts w:asciiTheme="minorHAnsi" w:eastAsiaTheme="minorEastAsia" w:hAnsiTheme="minorHAnsi" w:cstheme="minorBidi"/>
          <w:noProof/>
          <w:lang w:eastAsia="es-ES"/>
        </w:rPr>
      </w:pPr>
      <w:ins w:id="94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12: Kafka en acción</w:t>
        </w:r>
        <w:r>
          <w:rPr>
            <w:noProof/>
            <w:webHidden/>
          </w:rPr>
          <w:tab/>
        </w:r>
        <w:r>
          <w:rPr>
            <w:noProof/>
            <w:webHidden/>
          </w:rPr>
          <w:fldChar w:fldCharType="begin"/>
        </w:r>
        <w:r>
          <w:rPr>
            <w:noProof/>
            <w:webHidden/>
          </w:rPr>
          <w:instrText xml:space="preserve"> PAGEREF _Toc20171425 \h </w:instrText>
        </w:r>
      </w:ins>
      <w:r>
        <w:rPr>
          <w:noProof/>
          <w:webHidden/>
        </w:rPr>
      </w:r>
      <w:r>
        <w:rPr>
          <w:noProof/>
          <w:webHidden/>
        </w:rPr>
        <w:fldChar w:fldCharType="separate"/>
      </w:r>
      <w:ins w:id="950" w:author="BENITO CASADO, ENRIQUE" w:date="2019-09-23T22:49:00Z">
        <w:r>
          <w:rPr>
            <w:noProof/>
            <w:webHidden/>
          </w:rPr>
          <w:t>28</w:t>
        </w:r>
        <w:r>
          <w:rPr>
            <w:noProof/>
            <w:webHidden/>
          </w:rPr>
          <w:fldChar w:fldCharType="end"/>
        </w:r>
        <w:r w:rsidRPr="002B1C72">
          <w:rPr>
            <w:rStyle w:val="Hyperlink"/>
            <w:noProof/>
          </w:rPr>
          <w:fldChar w:fldCharType="end"/>
        </w:r>
      </w:ins>
    </w:p>
    <w:p w14:paraId="69D19657" w14:textId="5C50FC27" w:rsidR="008E7BA1" w:rsidRDefault="008E7BA1">
      <w:pPr>
        <w:pStyle w:val="Abbildungsverzeichnis"/>
        <w:tabs>
          <w:tab w:val="right" w:leader="dot" w:pos="8494"/>
        </w:tabs>
        <w:rPr>
          <w:ins w:id="951" w:author="BENITO CASADO, ENRIQUE" w:date="2019-09-23T22:49:00Z"/>
          <w:rFonts w:asciiTheme="minorHAnsi" w:eastAsiaTheme="minorEastAsia" w:hAnsiTheme="minorHAnsi" w:cstheme="minorBidi"/>
          <w:noProof/>
          <w:lang w:eastAsia="es-ES"/>
        </w:rPr>
      </w:pPr>
      <w:ins w:id="95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13: Topics en Kafka</w:t>
        </w:r>
        <w:r>
          <w:rPr>
            <w:noProof/>
            <w:webHidden/>
          </w:rPr>
          <w:tab/>
        </w:r>
        <w:r>
          <w:rPr>
            <w:noProof/>
            <w:webHidden/>
          </w:rPr>
          <w:fldChar w:fldCharType="begin"/>
        </w:r>
        <w:r>
          <w:rPr>
            <w:noProof/>
            <w:webHidden/>
          </w:rPr>
          <w:instrText xml:space="preserve"> PAGEREF _Toc20171426 \h </w:instrText>
        </w:r>
      </w:ins>
      <w:r>
        <w:rPr>
          <w:noProof/>
          <w:webHidden/>
        </w:rPr>
      </w:r>
      <w:r>
        <w:rPr>
          <w:noProof/>
          <w:webHidden/>
        </w:rPr>
        <w:fldChar w:fldCharType="separate"/>
      </w:r>
      <w:ins w:id="953" w:author="BENITO CASADO, ENRIQUE" w:date="2019-09-23T22:49:00Z">
        <w:r>
          <w:rPr>
            <w:noProof/>
            <w:webHidden/>
          </w:rPr>
          <w:t>29</w:t>
        </w:r>
        <w:r>
          <w:rPr>
            <w:noProof/>
            <w:webHidden/>
          </w:rPr>
          <w:fldChar w:fldCharType="end"/>
        </w:r>
        <w:r w:rsidRPr="002B1C72">
          <w:rPr>
            <w:rStyle w:val="Hyperlink"/>
            <w:noProof/>
          </w:rPr>
          <w:fldChar w:fldCharType="end"/>
        </w:r>
      </w:ins>
    </w:p>
    <w:p w14:paraId="28817693" w14:textId="4F2053E0" w:rsidR="008E7BA1" w:rsidRDefault="008E7BA1">
      <w:pPr>
        <w:pStyle w:val="Abbildungsverzeichnis"/>
        <w:tabs>
          <w:tab w:val="right" w:leader="dot" w:pos="8494"/>
        </w:tabs>
        <w:rPr>
          <w:ins w:id="954" w:author="BENITO CASADO, ENRIQUE" w:date="2019-09-23T22:49:00Z"/>
          <w:rFonts w:asciiTheme="minorHAnsi" w:eastAsiaTheme="minorEastAsia" w:hAnsiTheme="minorHAnsi" w:cstheme="minorBidi"/>
          <w:noProof/>
          <w:lang w:eastAsia="es-ES"/>
        </w:rPr>
      </w:pPr>
      <w:ins w:id="95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14: Replicación en Kafka</w:t>
        </w:r>
        <w:r>
          <w:rPr>
            <w:noProof/>
            <w:webHidden/>
          </w:rPr>
          <w:tab/>
        </w:r>
        <w:r>
          <w:rPr>
            <w:noProof/>
            <w:webHidden/>
          </w:rPr>
          <w:fldChar w:fldCharType="begin"/>
        </w:r>
        <w:r>
          <w:rPr>
            <w:noProof/>
            <w:webHidden/>
          </w:rPr>
          <w:instrText xml:space="preserve"> PAGEREF _Toc20171427 \h </w:instrText>
        </w:r>
      </w:ins>
      <w:r>
        <w:rPr>
          <w:noProof/>
          <w:webHidden/>
        </w:rPr>
      </w:r>
      <w:r>
        <w:rPr>
          <w:noProof/>
          <w:webHidden/>
        </w:rPr>
        <w:fldChar w:fldCharType="separate"/>
      </w:r>
      <w:ins w:id="956" w:author="BENITO CASADO, ENRIQUE" w:date="2019-09-23T22:49:00Z">
        <w:r>
          <w:rPr>
            <w:noProof/>
            <w:webHidden/>
          </w:rPr>
          <w:t>30</w:t>
        </w:r>
        <w:r>
          <w:rPr>
            <w:noProof/>
            <w:webHidden/>
          </w:rPr>
          <w:fldChar w:fldCharType="end"/>
        </w:r>
        <w:r w:rsidRPr="002B1C72">
          <w:rPr>
            <w:rStyle w:val="Hyperlink"/>
            <w:noProof/>
          </w:rPr>
          <w:fldChar w:fldCharType="end"/>
        </w:r>
      </w:ins>
    </w:p>
    <w:p w14:paraId="09AEBF9F" w14:textId="2ED068A7" w:rsidR="008E7BA1" w:rsidRDefault="008E7BA1">
      <w:pPr>
        <w:pStyle w:val="Abbildungsverzeichnis"/>
        <w:tabs>
          <w:tab w:val="right" w:leader="dot" w:pos="8494"/>
        </w:tabs>
        <w:rPr>
          <w:ins w:id="957" w:author="BENITO CASADO, ENRIQUE" w:date="2019-09-23T22:49:00Z"/>
          <w:rFonts w:asciiTheme="minorHAnsi" w:eastAsiaTheme="minorEastAsia" w:hAnsiTheme="minorHAnsi" w:cstheme="minorBidi"/>
          <w:noProof/>
          <w:lang w:eastAsia="es-ES"/>
        </w:rPr>
      </w:pPr>
      <w:ins w:id="95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15:Resumen teoría de Kafka</w:t>
        </w:r>
        <w:r>
          <w:rPr>
            <w:noProof/>
            <w:webHidden/>
          </w:rPr>
          <w:tab/>
        </w:r>
        <w:r>
          <w:rPr>
            <w:noProof/>
            <w:webHidden/>
          </w:rPr>
          <w:fldChar w:fldCharType="begin"/>
        </w:r>
        <w:r>
          <w:rPr>
            <w:noProof/>
            <w:webHidden/>
          </w:rPr>
          <w:instrText xml:space="preserve"> PAGEREF _Toc20171428 \h </w:instrText>
        </w:r>
      </w:ins>
      <w:r>
        <w:rPr>
          <w:noProof/>
          <w:webHidden/>
        </w:rPr>
      </w:r>
      <w:r>
        <w:rPr>
          <w:noProof/>
          <w:webHidden/>
        </w:rPr>
        <w:fldChar w:fldCharType="separate"/>
      </w:r>
      <w:ins w:id="959" w:author="BENITO CASADO, ENRIQUE" w:date="2019-09-23T22:49:00Z">
        <w:r>
          <w:rPr>
            <w:noProof/>
            <w:webHidden/>
          </w:rPr>
          <w:t>31</w:t>
        </w:r>
        <w:r>
          <w:rPr>
            <w:noProof/>
            <w:webHidden/>
          </w:rPr>
          <w:fldChar w:fldCharType="end"/>
        </w:r>
        <w:r w:rsidRPr="002B1C72">
          <w:rPr>
            <w:rStyle w:val="Hyperlink"/>
            <w:noProof/>
          </w:rPr>
          <w:fldChar w:fldCharType="end"/>
        </w:r>
      </w:ins>
    </w:p>
    <w:p w14:paraId="0FF9DE8D" w14:textId="4F1BE5CB" w:rsidR="008E7BA1" w:rsidRDefault="008E7BA1">
      <w:pPr>
        <w:pStyle w:val="Abbildungsverzeichnis"/>
        <w:tabs>
          <w:tab w:val="right" w:leader="dot" w:pos="8494"/>
        </w:tabs>
        <w:rPr>
          <w:ins w:id="960" w:author="BENITO CASADO, ENRIQUE" w:date="2019-09-23T22:49:00Z"/>
          <w:rFonts w:asciiTheme="minorHAnsi" w:eastAsiaTheme="minorEastAsia" w:hAnsiTheme="minorHAnsi" w:cstheme="minorBidi"/>
          <w:noProof/>
          <w:lang w:eastAsia="es-ES"/>
        </w:rPr>
      </w:pPr>
      <w:ins w:id="96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"_Toc20171429"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16:Creando un topic</w:t>
        </w:r>
        <w:r>
          <w:rPr>
            <w:noProof/>
            <w:webHidden/>
          </w:rPr>
          <w:tab/>
        </w:r>
        <w:r>
          <w:rPr>
            <w:noProof/>
            <w:webHidden/>
          </w:rPr>
          <w:fldChar w:fldCharType="begin"/>
        </w:r>
        <w:r>
          <w:rPr>
            <w:noProof/>
            <w:webHidden/>
          </w:rPr>
          <w:instrText xml:space="preserve"> PAGEREF _Toc20171429 \h </w:instrText>
        </w:r>
      </w:ins>
      <w:r>
        <w:rPr>
          <w:noProof/>
          <w:webHidden/>
        </w:rPr>
      </w:r>
      <w:r>
        <w:rPr>
          <w:noProof/>
          <w:webHidden/>
        </w:rPr>
        <w:fldChar w:fldCharType="separate"/>
      </w:r>
      <w:ins w:id="962" w:author="BENITO CASADO, ENRIQUE" w:date="2019-09-23T22:49:00Z">
        <w:r>
          <w:rPr>
            <w:noProof/>
            <w:webHidden/>
          </w:rPr>
          <w:t>32</w:t>
        </w:r>
        <w:r>
          <w:rPr>
            <w:noProof/>
            <w:webHidden/>
          </w:rPr>
          <w:fldChar w:fldCharType="end"/>
        </w:r>
        <w:r w:rsidRPr="002B1C72">
          <w:rPr>
            <w:rStyle w:val="Hyperlink"/>
            <w:noProof/>
          </w:rPr>
          <w:fldChar w:fldCharType="end"/>
        </w:r>
      </w:ins>
    </w:p>
    <w:p w14:paraId="7FDB8C01" w14:textId="74643CDB" w:rsidR="008E7BA1" w:rsidRDefault="008E7BA1">
      <w:pPr>
        <w:pStyle w:val="Abbildungsverzeichnis"/>
        <w:tabs>
          <w:tab w:val="right" w:leader="dot" w:pos="8494"/>
        </w:tabs>
        <w:rPr>
          <w:ins w:id="963" w:author="BENITO CASADO, ENRIQUE" w:date="2019-09-23T22:49:00Z"/>
          <w:rFonts w:asciiTheme="minorHAnsi" w:eastAsiaTheme="minorEastAsia" w:hAnsiTheme="minorHAnsi" w:cstheme="minorBidi"/>
          <w:noProof/>
          <w:lang w:eastAsia="es-ES"/>
        </w:rPr>
      </w:pPr>
      <w:ins w:id="96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17:Producer y consumer</w:t>
        </w:r>
        <w:r>
          <w:rPr>
            <w:noProof/>
            <w:webHidden/>
          </w:rPr>
          <w:tab/>
        </w:r>
        <w:r>
          <w:rPr>
            <w:noProof/>
            <w:webHidden/>
          </w:rPr>
          <w:fldChar w:fldCharType="begin"/>
        </w:r>
        <w:r>
          <w:rPr>
            <w:noProof/>
            <w:webHidden/>
          </w:rPr>
          <w:instrText xml:space="preserve"> PAGEREF _Toc20171430 \h </w:instrText>
        </w:r>
      </w:ins>
      <w:r>
        <w:rPr>
          <w:noProof/>
          <w:webHidden/>
        </w:rPr>
      </w:r>
      <w:r>
        <w:rPr>
          <w:noProof/>
          <w:webHidden/>
        </w:rPr>
        <w:fldChar w:fldCharType="separate"/>
      </w:r>
      <w:ins w:id="965" w:author="BENITO CASADO, ENRIQUE" w:date="2019-09-23T22:49:00Z">
        <w:r>
          <w:rPr>
            <w:noProof/>
            <w:webHidden/>
          </w:rPr>
          <w:t>32</w:t>
        </w:r>
        <w:r>
          <w:rPr>
            <w:noProof/>
            <w:webHidden/>
          </w:rPr>
          <w:fldChar w:fldCharType="end"/>
        </w:r>
        <w:r w:rsidRPr="002B1C72">
          <w:rPr>
            <w:rStyle w:val="Hyperlink"/>
            <w:noProof/>
          </w:rPr>
          <w:fldChar w:fldCharType="end"/>
        </w:r>
      </w:ins>
    </w:p>
    <w:p w14:paraId="2496F8D4" w14:textId="68CD458D" w:rsidR="008E7BA1" w:rsidRDefault="008E7BA1">
      <w:pPr>
        <w:pStyle w:val="Abbildungsverzeichnis"/>
        <w:tabs>
          <w:tab w:val="right" w:leader="dot" w:pos="8494"/>
        </w:tabs>
        <w:rPr>
          <w:ins w:id="966" w:author="BENITO CASADO, ENRIQUE" w:date="2019-09-23T22:49:00Z"/>
          <w:rFonts w:asciiTheme="minorHAnsi" w:eastAsiaTheme="minorEastAsia" w:hAnsiTheme="minorHAnsi" w:cstheme="minorBidi"/>
          <w:noProof/>
          <w:lang w:eastAsia="es-ES"/>
        </w:rPr>
      </w:pPr>
      <w:ins w:id="96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18:</w:t>
        </w:r>
        <w:r w:rsidRPr="002B1C72">
          <w:rPr>
            <w:rStyle w:val="Hyperlink"/>
            <w:noProof/>
            <w:lang w:eastAsia="es-ES"/>
          </w:rPr>
          <w:t xml:space="preserve"> Nuestro consumer escucha lo que le mandamos mediante java</w:t>
        </w:r>
        <w:r>
          <w:rPr>
            <w:noProof/>
            <w:webHidden/>
          </w:rPr>
          <w:tab/>
        </w:r>
        <w:r>
          <w:rPr>
            <w:noProof/>
            <w:webHidden/>
          </w:rPr>
          <w:fldChar w:fldCharType="begin"/>
        </w:r>
        <w:r>
          <w:rPr>
            <w:noProof/>
            <w:webHidden/>
          </w:rPr>
          <w:instrText xml:space="preserve"> PAGEREF _Toc20171431 \h </w:instrText>
        </w:r>
      </w:ins>
      <w:r>
        <w:rPr>
          <w:noProof/>
          <w:webHidden/>
        </w:rPr>
      </w:r>
      <w:r>
        <w:rPr>
          <w:noProof/>
          <w:webHidden/>
        </w:rPr>
        <w:fldChar w:fldCharType="separate"/>
      </w:r>
      <w:ins w:id="968" w:author="BENITO CASADO, ENRIQUE" w:date="2019-09-23T22:49:00Z">
        <w:r>
          <w:rPr>
            <w:noProof/>
            <w:webHidden/>
          </w:rPr>
          <w:t>33</w:t>
        </w:r>
        <w:r>
          <w:rPr>
            <w:noProof/>
            <w:webHidden/>
          </w:rPr>
          <w:fldChar w:fldCharType="end"/>
        </w:r>
        <w:r w:rsidRPr="002B1C72">
          <w:rPr>
            <w:rStyle w:val="Hyperlink"/>
            <w:noProof/>
          </w:rPr>
          <w:fldChar w:fldCharType="end"/>
        </w:r>
      </w:ins>
    </w:p>
    <w:p w14:paraId="4ED4973C" w14:textId="3FE6E2AD" w:rsidR="008E7BA1" w:rsidRDefault="008E7BA1">
      <w:pPr>
        <w:pStyle w:val="Abbildungsverzeichnis"/>
        <w:tabs>
          <w:tab w:val="right" w:leader="dot" w:pos="8494"/>
        </w:tabs>
        <w:rPr>
          <w:ins w:id="969" w:author="BENITO CASADO, ENRIQUE" w:date="2019-09-23T22:49:00Z"/>
          <w:rFonts w:asciiTheme="minorHAnsi" w:eastAsiaTheme="minorEastAsia" w:hAnsiTheme="minorHAnsi" w:cstheme="minorBidi"/>
          <w:noProof/>
          <w:lang w:eastAsia="es-ES"/>
        </w:rPr>
      </w:pPr>
      <w:ins w:id="970"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19: Kafka en nuestra arquitectura</w:t>
        </w:r>
        <w:r>
          <w:rPr>
            <w:noProof/>
            <w:webHidden/>
          </w:rPr>
          <w:tab/>
        </w:r>
        <w:r>
          <w:rPr>
            <w:noProof/>
            <w:webHidden/>
          </w:rPr>
          <w:fldChar w:fldCharType="begin"/>
        </w:r>
        <w:r>
          <w:rPr>
            <w:noProof/>
            <w:webHidden/>
          </w:rPr>
          <w:instrText xml:space="preserve"> PAGEREF _Toc20171432 \h </w:instrText>
        </w:r>
      </w:ins>
      <w:r>
        <w:rPr>
          <w:noProof/>
          <w:webHidden/>
        </w:rPr>
      </w:r>
      <w:r>
        <w:rPr>
          <w:noProof/>
          <w:webHidden/>
        </w:rPr>
        <w:fldChar w:fldCharType="separate"/>
      </w:r>
      <w:ins w:id="971" w:author="BENITO CASADO, ENRIQUE" w:date="2019-09-23T22:49:00Z">
        <w:r>
          <w:rPr>
            <w:noProof/>
            <w:webHidden/>
          </w:rPr>
          <w:t>33</w:t>
        </w:r>
        <w:r>
          <w:rPr>
            <w:noProof/>
            <w:webHidden/>
          </w:rPr>
          <w:fldChar w:fldCharType="end"/>
        </w:r>
        <w:r w:rsidRPr="002B1C72">
          <w:rPr>
            <w:rStyle w:val="Hyperlink"/>
            <w:noProof/>
          </w:rPr>
          <w:fldChar w:fldCharType="end"/>
        </w:r>
      </w:ins>
    </w:p>
    <w:p w14:paraId="4CBAB7CE" w14:textId="1B68EB20" w:rsidR="008E7BA1" w:rsidRDefault="008E7BA1">
      <w:pPr>
        <w:pStyle w:val="Abbildungsverzeichnis"/>
        <w:tabs>
          <w:tab w:val="right" w:leader="dot" w:pos="8494"/>
        </w:tabs>
        <w:rPr>
          <w:ins w:id="972" w:author="BENITO CASADO, ENRIQUE" w:date="2019-09-23T22:49:00Z"/>
          <w:rFonts w:asciiTheme="minorHAnsi" w:eastAsiaTheme="minorEastAsia" w:hAnsiTheme="minorHAnsi" w:cstheme="minorBidi"/>
          <w:noProof/>
          <w:lang w:eastAsia="es-ES"/>
        </w:rPr>
      </w:pPr>
      <w:ins w:id="97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20:Elasticsearch vs MongoDB</w:t>
        </w:r>
        <w:r>
          <w:rPr>
            <w:noProof/>
            <w:webHidden/>
          </w:rPr>
          <w:tab/>
        </w:r>
        <w:r>
          <w:rPr>
            <w:noProof/>
            <w:webHidden/>
          </w:rPr>
          <w:fldChar w:fldCharType="begin"/>
        </w:r>
        <w:r>
          <w:rPr>
            <w:noProof/>
            <w:webHidden/>
          </w:rPr>
          <w:instrText xml:space="preserve"> PAGEREF _Toc20171433 \h </w:instrText>
        </w:r>
      </w:ins>
      <w:r>
        <w:rPr>
          <w:noProof/>
          <w:webHidden/>
        </w:rPr>
      </w:r>
      <w:r>
        <w:rPr>
          <w:noProof/>
          <w:webHidden/>
        </w:rPr>
        <w:fldChar w:fldCharType="separate"/>
      </w:r>
      <w:ins w:id="974" w:author="BENITO CASADO, ENRIQUE" w:date="2019-09-23T22:49:00Z">
        <w:r>
          <w:rPr>
            <w:noProof/>
            <w:webHidden/>
          </w:rPr>
          <w:t>34</w:t>
        </w:r>
        <w:r>
          <w:rPr>
            <w:noProof/>
            <w:webHidden/>
          </w:rPr>
          <w:fldChar w:fldCharType="end"/>
        </w:r>
        <w:r w:rsidRPr="002B1C72">
          <w:rPr>
            <w:rStyle w:val="Hyperlink"/>
            <w:noProof/>
          </w:rPr>
          <w:fldChar w:fldCharType="end"/>
        </w:r>
      </w:ins>
    </w:p>
    <w:p w14:paraId="322A3FF7" w14:textId="57F7C6A9" w:rsidR="008E7BA1" w:rsidRDefault="008E7BA1">
      <w:pPr>
        <w:pStyle w:val="Abbildungsverzeichnis"/>
        <w:tabs>
          <w:tab w:val="right" w:leader="dot" w:pos="8494"/>
        </w:tabs>
        <w:rPr>
          <w:ins w:id="975" w:author="BENITO CASADO, ENRIQUE" w:date="2019-09-23T22:49:00Z"/>
          <w:rFonts w:asciiTheme="minorHAnsi" w:eastAsiaTheme="minorEastAsia" w:hAnsiTheme="minorHAnsi" w:cstheme="minorBidi"/>
          <w:noProof/>
          <w:lang w:eastAsia="es-ES"/>
        </w:rPr>
      </w:pPr>
      <w:ins w:id="97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21:Escalar en vertical vs escalar en horizontal</w:t>
        </w:r>
        <w:r>
          <w:rPr>
            <w:noProof/>
            <w:webHidden/>
          </w:rPr>
          <w:tab/>
        </w:r>
        <w:r>
          <w:rPr>
            <w:noProof/>
            <w:webHidden/>
          </w:rPr>
          <w:fldChar w:fldCharType="begin"/>
        </w:r>
        <w:r>
          <w:rPr>
            <w:noProof/>
            <w:webHidden/>
          </w:rPr>
          <w:instrText xml:space="preserve"> PAGEREF _Toc20171434 \h </w:instrText>
        </w:r>
      </w:ins>
      <w:r>
        <w:rPr>
          <w:noProof/>
          <w:webHidden/>
        </w:rPr>
      </w:r>
      <w:r>
        <w:rPr>
          <w:noProof/>
          <w:webHidden/>
        </w:rPr>
        <w:fldChar w:fldCharType="separate"/>
      </w:r>
      <w:ins w:id="977" w:author="BENITO CASADO, ENRIQUE" w:date="2019-09-23T22:49:00Z">
        <w:r>
          <w:rPr>
            <w:noProof/>
            <w:webHidden/>
          </w:rPr>
          <w:t>37</w:t>
        </w:r>
        <w:r>
          <w:rPr>
            <w:noProof/>
            <w:webHidden/>
          </w:rPr>
          <w:fldChar w:fldCharType="end"/>
        </w:r>
        <w:r w:rsidRPr="002B1C72">
          <w:rPr>
            <w:rStyle w:val="Hyperlink"/>
            <w:noProof/>
          </w:rPr>
          <w:fldChar w:fldCharType="end"/>
        </w:r>
      </w:ins>
    </w:p>
    <w:p w14:paraId="19E4B050" w14:textId="7A2BBF58" w:rsidR="008E7BA1" w:rsidRDefault="008E7BA1">
      <w:pPr>
        <w:pStyle w:val="Abbildungsverzeichnis"/>
        <w:tabs>
          <w:tab w:val="right" w:leader="dot" w:pos="8494"/>
        </w:tabs>
        <w:rPr>
          <w:ins w:id="978" w:author="BENITO CASADO, ENRIQUE" w:date="2019-09-23T22:49:00Z"/>
          <w:rFonts w:asciiTheme="minorHAnsi" w:eastAsiaTheme="minorEastAsia" w:hAnsiTheme="minorHAnsi" w:cstheme="minorBidi"/>
          <w:noProof/>
          <w:lang w:eastAsia="es-ES"/>
        </w:rPr>
      </w:pPr>
      <w:ins w:id="97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22:Elasticsearch vs MongoDB</w:t>
        </w:r>
        <w:r>
          <w:rPr>
            <w:noProof/>
            <w:webHidden/>
          </w:rPr>
          <w:tab/>
        </w:r>
        <w:r>
          <w:rPr>
            <w:noProof/>
            <w:webHidden/>
          </w:rPr>
          <w:fldChar w:fldCharType="begin"/>
        </w:r>
        <w:r>
          <w:rPr>
            <w:noProof/>
            <w:webHidden/>
          </w:rPr>
          <w:instrText xml:space="preserve"> PAGEREF _Toc20171435 \h </w:instrText>
        </w:r>
      </w:ins>
      <w:r>
        <w:rPr>
          <w:noProof/>
          <w:webHidden/>
        </w:rPr>
      </w:r>
      <w:r>
        <w:rPr>
          <w:noProof/>
          <w:webHidden/>
        </w:rPr>
        <w:fldChar w:fldCharType="separate"/>
      </w:r>
      <w:ins w:id="980" w:author="BENITO CASADO, ENRIQUE" w:date="2019-09-23T22:49:00Z">
        <w:r>
          <w:rPr>
            <w:noProof/>
            <w:webHidden/>
          </w:rPr>
          <w:t>37</w:t>
        </w:r>
        <w:r>
          <w:rPr>
            <w:noProof/>
            <w:webHidden/>
          </w:rPr>
          <w:fldChar w:fldCharType="end"/>
        </w:r>
        <w:r w:rsidRPr="002B1C72">
          <w:rPr>
            <w:rStyle w:val="Hyperlink"/>
            <w:noProof/>
          </w:rPr>
          <w:fldChar w:fldCharType="end"/>
        </w:r>
      </w:ins>
    </w:p>
    <w:p w14:paraId="754CAEC6" w14:textId="23B1D754" w:rsidR="008E7BA1" w:rsidRDefault="008E7BA1">
      <w:pPr>
        <w:pStyle w:val="Abbildungsverzeichnis"/>
        <w:tabs>
          <w:tab w:val="right" w:leader="dot" w:pos="8494"/>
        </w:tabs>
        <w:rPr>
          <w:ins w:id="981" w:author="BENITO CASADO, ENRIQUE" w:date="2019-09-23T22:49:00Z"/>
          <w:rFonts w:asciiTheme="minorHAnsi" w:eastAsiaTheme="minorEastAsia" w:hAnsiTheme="minorHAnsi" w:cstheme="minorBidi"/>
          <w:noProof/>
          <w:lang w:eastAsia="es-ES"/>
        </w:rPr>
      </w:pPr>
      <w:ins w:id="98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23:Ambas Bases de datos en combinación</w:t>
        </w:r>
        <w:r>
          <w:rPr>
            <w:noProof/>
            <w:webHidden/>
          </w:rPr>
          <w:tab/>
        </w:r>
        <w:r>
          <w:rPr>
            <w:noProof/>
            <w:webHidden/>
          </w:rPr>
          <w:fldChar w:fldCharType="begin"/>
        </w:r>
        <w:r>
          <w:rPr>
            <w:noProof/>
            <w:webHidden/>
          </w:rPr>
          <w:instrText xml:space="preserve"> PAGEREF _Toc20171436 \h </w:instrText>
        </w:r>
      </w:ins>
      <w:r>
        <w:rPr>
          <w:noProof/>
          <w:webHidden/>
        </w:rPr>
      </w:r>
      <w:r>
        <w:rPr>
          <w:noProof/>
          <w:webHidden/>
        </w:rPr>
        <w:fldChar w:fldCharType="separate"/>
      </w:r>
      <w:ins w:id="983" w:author="BENITO CASADO, ENRIQUE" w:date="2019-09-23T22:49:00Z">
        <w:r>
          <w:rPr>
            <w:noProof/>
            <w:webHidden/>
          </w:rPr>
          <w:t>39</w:t>
        </w:r>
        <w:r>
          <w:rPr>
            <w:noProof/>
            <w:webHidden/>
          </w:rPr>
          <w:fldChar w:fldCharType="end"/>
        </w:r>
        <w:r w:rsidRPr="002B1C72">
          <w:rPr>
            <w:rStyle w:val="Hyperlink"/>
            <w:noProof/>
          </w:rPr>
          <w:fldChar w:fldCharType="end"/>
        </w:r>
      </w:ins>
    </w:p>
    <w:p w14:paraId="19D9C73C" w14:textId="7AAA4A49" w:rsidR="008E7BA1" w:rsidRDefault="008E7BA1">
      <w:pPr>
        <w:pStyle w:val="Abbildungsverzeichnis"/>
        <w:tabs>
          <w:tab w:val="right" w:leader="dot" w:pos="8494"/>
        </w:tabs>
        <w:rPr>
          <w:ins w:id="984" w:author="BENITO CASADO, ENRIQUE" w:date="2019-09-23T22:49:00Z"/>
          <w:rFonts w:asciiTheme="minorHAnsi" w:eastAsiaTheme="minorEastAsia" w:hAnsiTheme="minorHAnsi" w:cstheme="minorBidi"/>
          <w:noProof/>
          <w:lang w:eastAsia="es-ES"/>
        </w:rPr>
      </w:pPr>
      <w:ins w:id="98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24:Data Integración dentro de MongoDB</w:t>
        </w:r>
        <w:r>
          <w:rPr>
            <w:noProof/>
            <w:webHidden/>
          </w:rPr>
          <w:tab/>
        </w:r>
        <w:r>
          <w:rPr>
            <w:noProof/>
            <w:webHidden/>
          </w:rPr>
          <w:fldChar w:fldCharType="begin"/>
        </w:r>
        <w:r>
          <w:rPr>
            <w:noProof/>
            <w:webHidden/>
          </w:rPr>
          <w:instrText xml:space="preserve"> PAGEREF _Toc20171437 \h </w:instrText>
        </w:r>
      </w:ins>
      <w:r>
        <w:rPr>
          <w:noProof/>
          <w:webHidden/>
        </w:rPr>
      </w:r>
      <w:r>
        <w:rPr>
          <w:noProof/>
          <w:webHidden/>
        </w:rPr>
        <w:fldChar w:fldCharType="separate"/>
      </w:r>
      <w:ins w:id="986" w:author="BENITO CASADO, ENRIQUE" w:date="2019-09-23T22:49:00Z">
        <w:r>
          <w:rPr>
            <w:noProof/>
            <w:webHidden/>
          </w:rPr>
          <w:t>40</w:t>
        </w:r>
        <w:r>
          <w:rPr>
            <w:noProof/>
            <w:webHidden/>
          </w:rPr>
          <w:fldChar w:fldCharType="end"/>
        </w:r>
        <w:r w:rsidRPr="002B1C72">
          <w:rPr>
            <w:rStyle w:val="Hyperlink"/>
            <w:noProof/>
          </w:rPr>
          <w:fldChar w:fldCharType="end"/>
        </w:r>
      </w:ins>
    </w:p>
    <w:p w14:paraId="52BD1273" w14:textId="1E4ED654" w:rsidR="008E7BA1" w:rsidRDefault="008E7BA1">
      <w:pPr>
        <w:pStyle w:val="Abbildungsverzeichnis"/>
        <w:tabs>
          <w:tab w:val="right" w:leader="dot" w:pos="8494"/>
        </w:tabs>
        <w:rPr>
          <w:ins w:id="987" w:author="BENITO CASADO, ENRIQUE" w:date="2019-09-23T22:49:00Z"/>
          <w:rFonts w:asciiTheme="minorHAnsi" w:eastAsiaTheme="minorEastAsia" w:hAnsiTheme="minorHAnsi" w:cstheme="minorBidi"/>
          <w:noProof/>
          <w:lang w:eastAsia="es-ES"/>
        </w:rPr>
      </w:pPr>
      <w:ins w:id="98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25:Kafka y MongoDB</w:t>
        </w:r>
        <w:r>
          <w:rPr>
            <w:noProof/>
            <w:webHidden/>
          </w:rPr>
          <w:tab/>
        </w:r>
        <w:r>
          <w:rPr>
            <w:noProof/>
            <w:webHidden/>
          </w:rPr>
          <w:fldChar w:fldCharType="begin"/>
        </w:r>
        <w:r>
          <w:rPr>
            <w:noProof/>
            <w:webHidden/>
          </w:rPr>
          <w:instrText xml:space="preserve"> PAGEREF _Toc20171438 \h </w:instrText>
        </w:r>
      </w:ins>
      <w:r>
        <w:rPr>
          <w:noProof/>
          <w:webHidden/>
        </w:rPr>
      </w:r>
      <w:r>
        <w:rPr>
          <w:noProof/>
          <w:webHidden/>
        </w:rPr>
        <w:fldChar w:fldCharType="separate"/>
      </w:r>
      <w:ins w:id="989" w:author="BENITO CASADO, ENRIQUE" w:date="2019-09-23T22:49:00Z">
        <w:r>
          <w:rPr>
            <w:noProof/>
            <w:webHidden/>
          </w:rPr>
          <w:t>41</w:t>
        </w:r>
        <w:r>
          <w:rPr>
            <w:noProof/>
            <w:webHidden/>
          </w:rPr>
          <w:fldChar w:fldCharType="end"/>
        </w:r>
        <w:r w:rsidRPr="002B1C72">
          <w:rPr>
            <w:rStyle w:val="Hyperlink"/>
            <w:noProof/>
          </w:rPr>
          <w:fldChar w:fldCharType="end"/>
        </w:r>
      </w:ins>
    </w:p>
    <w:p w14:paraId="3A79B4D2" w14:textId="5D022FB2" w:rsidR="008E7BA1" w:rsidRDefault="008E7BA1">
      <w:pPr>
        <w:pStyle w:val="Abbildungsverzeichnis"/>
        <w:tabs>
          <w:tab w:val="right" w:leader="dot" w:pos="8494"/>
        </w:tabs>
        <w:rPr>
          <w:ins w:id="990" w:author="BENITO CASADO, ENRIQUE" w:date="2019-09-23T22:49:00Z"/>
          <w:rFonts w:asciiTheme="minorHAnsi" w:eastAsiaTheme="minorEastAsia" w:hAnsiTheme="minorHAnsi" w:cstheme="minorBidi"/>
          <w:noProof/>
          <w:lang w:eastAsia="es-ES"/>
        </w:rPr>
      </w:pPr>
      <w:ins w:id="99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"_Toc20171439"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26: Modulo ELK</w:t>
        </w:r>
        <w:r>
          <w:rPr>
            <w:noProof/>
            <w:webHidden/>
          </w:rPr>
          <w:tab/>
        </w:r>
        <w:r>
          <w:rPr>
            <w:noProof/>
            <w:webHidden/>
          </w:rPr>
          <w:fldChar w:fldCharType="begin"/>
        </w:r>
        <w:r>
          <w:rPr>
            <w:noProof/>
            <w:webHidden/>
          </w:rPr>
          <w:instrText xml:space="preserve"> PAGEREF _Toc20171439 \h </w:instrText>
        </w:r>
      </w:ins>
      <w:r>
        <w:rPr>
          <w:noProof/>
          <w:webHidden/>
        </w:rPr>
      </w:r>
      <w:r>
        <w:rPr>
          <w:noProof/>
          <w:webHidden/>
        </w:rPr>
        <w:fldChar w:fldCharType="separate"/>
      </w:r>
      <w:ins w:id="992" w:author="BENITO CASADO, ENRIQUE" w:date="2019-09-23T22:49:00Z">
        <w:r>
          <w:rPr>
            <w:noProof/>
            <w:webHidden/>
          </w:rPr>
          <w:t>43</w:t>
        </w:r>
        <w:r>
          <w:rPr>
            <w:noProof/>
            <w:webHidden/>
          </w:rPr>
          <w:fldChar w:fldCharType="end"/>
        </w:r>
        <w:r w:rsidRPr="002B1C72">
          <w:rPr>
            <w:rStyle w:val="Hyperlink"/>
            <w:noProof/>
          </w:rPr>
          <w:fldChar w:fldCharType="end"/>
        </w:r>
      </w:ins>
    </w:p>
    <w:p w14:paraId="6A1ABD78" w14:textId="576C3F39" w:rsidR="008E7BA1" w:rsidRDefault="008E7BA1">
      <w:pPr>
        <w:pStyle w:val="Abbildungsverzeichnis"/>
        <w:tabs>
          <w:tab w:val="right" w:leader="dot" w:pos="8494"/>
        </w:tabs>
        <w:rPr>
          <w:ins w:id="993" w:author="BENITO CASADO, ENRIQUE" w:date="2019-09-23T22:49:00Z"/>
          <w:rFonts w:asciiTheme="minorHAnsi" w:eastAsiaTheme="minorEastAsia" w:hAnsiTheme="minorHAnsi" w:cstheme="minorBidi"/>
          <w:noProof/>
          <w:lang w:eastAsia="es-ES"/>
        </w:rPr>
      </w:pPr>
      <w:ins w:id="99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27: Modelo OSI</w:t>
        </w:r>
        <w:r>
          <w:rPr>
            <w:noProof/>
            <w:webHidden/>
          </w:rPr>
          <w:tab/>
        </w:r>
        <w:r>
          <w:rPr>
            <w:noProof/>
            <w:webHidden/>
          </w:rPr>
          <w:fldChar w:fldCharType="begin"/>
        </w:r>
        <w:r>
          <w:rPr>
            <w:noProof/>
            <w:webHidden/>
          </w:rPr>
          <w:instrText xml:space="preserve"> PAGEREF _Toc20171440 \h </w:instrText>
        </w:r>
      </w:ins>
      <w:r>
        <w:rPr>
          <w:noProof/>
          <w:webHidden/>
        </w:rPr>
      </w:r>
      <w:r>
        <w:rPr>
          <w:noProof/>
          <w:webHidden/>
        </w:rPr>
        <w:fldChar w:fldCharType="separate"/>
      </w:r>
      <w:ins w:id="995" w:author="BENITO CASADO, ENRIQUE" w:date="2019-09-23T22:49:00Z">
        <w:r>
          <w:rPr>
            <w:noProof/>
            <w:webHidden/>
          </w:rPr>
          <w:t>44</w:t>
        </w:r>
        <w:r>
          <w:rPr>
            <w:noProof/>
            <w:webHidden/>
          </w:rPr>
          <w:fldChar w:fldCharType="end"/>
        </w:r>
        <w:r w:rsidRPr="002B1C72">
          <w:rPr>
            <w:rStyle w:val="Hyperlink"/>
            <w:noProof/>
          </w:rPr>
          <w:fldChar w:fldCharType="end"/>
        </w:r>
      </w:ins>
    </w:p>
    <w:p w14:paraId="1EE394FD" w14:textId="0BFB9AD3" w:rsidR="008E7BA1" w:rsidRDefault="008E7BA1">
      <w:pPr>
        <w:pStyle w:val="Abbildungsverzeichnis"/>
        <w:tabs>
          <w:tab w:val="right" w:leader="dot" w:pos="8494"/>
        </w:tabs>
        <w:rPr>
          <w:ins w:id="996" w:author="BENITO CASADO, ENRIQUE" w:date="2019-09-23T22:49:00Z"/>
          <w:rFonts w:asciiTheme="minorHAnsi" w:eastAsiaTheme="minorEastAsia" w:hAnsiTheme="minorHAnsi" w:cstheme="minorBidi"/>
          <w:noProof/>
          <w:lang w:eastAsia="es-ES"/>
        </w:rPr>
      </w:pPr>
      <w:ins w:id="99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28: Índice vs Tabla</w:t>
        </w:r>
        <w:r>
          <w:rPr>
            <w:noProof/>
            <w:webHidden/>
          </w:rPr>
          <w:tab/>
        </w:r>
        <w:r>
          <w:rPr>
            <w:noProof/>
            <w:webHidden/>
          </w:rPr>
          <w:fldChar w:fldCharType="begin"/>
        </w:r>
        <w:r>
          <w:rPr>
            <w:noProof/>
            <w:webHidden/>
          </w:rPr>
          <w:instrText xml:space="preserve"> PAGEREF _Toc20171441 \h </w:instrText>
        </w:r>
      </w:ins>
      <w:r>
        <w:rPr>
          <w:noProof/>
          <w:webHidden/>
        </w:rPr>
      </w:r>
      <w:r>
        <w:rPr>
          <w:noProof/>
          <w:webHidden/>
        </w:rPr>
        <w:fldChar w:fldCharType="separate"/>
      </w:r>
      <w:ins w:id="998" w:author="BENITO CASADO, ENRIQUE" w:date="2019-09-23T22:49:00Z">
        <w:r>
          <w:rPr>
            <w:noProof/>
            <w:webHidden/>
          </w:rPr>
          <w:t>45</w:t>
        </w:r>
        <w:r>
          <w:rPr>
            <w:noProof/>
            <w:webHidden/>
          </w:rPr>
          <w:fldChar w:fldCharType="end"/>
        </w:r>
        <w:r w:rsidRPr="002B1C72">
          <w:rPr>
            <w:rStyle w:val="Hyperlink"/>
            <w:noProof/>
          </w:rPr>
          <w:fldChar w:fldCharType="end"/>
        </w:r>
      </w:ins>
    </w:p>
    <w:p w14:paraId="1BD77312" w14:textId="17B36540" w:rsidR="008E7BA1" w:rsidRDefault="008E7BA1">
      <w:pPr>
        <w:pStyle w:val="Abbildungsverzeichnis"/>
        <w:tabs>
          <w:tab w:val="right" w:leader="dot" w:pos="8494"/>
        </w:tabs>
        <w:rPr>
          <w:ins w:id="999" w:author="BENITO CASADO, ENRIQUE" w:date="2019-09-23T22:49:00Z"/>
          <w:rFonts w:asciiTheme="minorHAnsi" w:eastAsiaTheme="minorEastAsia" w:hAnsiTheme="minorHAnsi" w:cstheme="minorBidi"/>
          <w:noProof/>
          <w:lang w:eastAsia="es-ES"/>
        </w:rPr>
      </w:pPr>
      <w:ins w:id="1000"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29:Comprobación estado del clúster mediante Dev Tools</w:t>
        </w:r>
        <w:r>
          <w:rPr>
            <w:noProof/>
            <w:webHidden/>
          </w:rPr>
          <w:tab/>
        </w:r>
        <w:r>
          <w:rPr>
            <w:noProof/>
            <w:webHidden/>
          </w:rPr>
          <w:fldChar w:fldCharType="begin"/>
        </w:r>
        <w:r>
          <w:rPr>
            <w:noProof/>
            <w:webHidden/>
          </w:rPr>
          <w:instrText xml:space="preserve"> PAGEREF _Toc20171442 \h </w:instrText>
        </w:r>
      </w:ins>
      <w:r>
        <w:rPr>
          <w:noProof/>
          <w:webHidden/>
        </w:rPr>
      </w:r>
      <w:r>
        <w:rPr>
          <w:noProof/>
          <w:webHidden/>
        </w:rPr>
        <w:fldChar w:fldCharType="separate"/>
      </w:r>
      <w:ins w:id="1001" w:author="BENITO CASADO, ENRIQUE" w:date="2019-09-23T22:49:00Z">
        <w:r>
          <w:rPr>
            <w:noProof/>
            <w:webHidden/>
          </w:rPr>
          <w:t>46</w:t>
        </w:r>
        <w:r>
          <w:rPr>
            <w:noProof/>
            <w:webHidden/>
          </w:rPr>
          <w:fldChar w:fldCharType="end"/>
        </w:r>
        <w:r w:rsidRPr="002B1C72">
          <w:rPr>
            <w:rStyle w:val="Hyperlink"/>
            <w:noProof/>
          </w:rPr>
          <w:fldChar w:fldCharType="end"/>
        </w:r>
      </w:ins>
    </w:p>
    <w:p w14:paraId="3366461E" w14:textId="73950A3F" w:rsidR="008E7BA1" w:rsidRDefault="008E7BA1">
      <w:pPr>
        <w:pStyle w:val="Abbildungsverzeichnis"/>
        <w:tabs>
          <w:tab w:val="right" w:leader="dot" w:pos="8494"/>
        </w:tabs>
        <w:rPr>
          <w:ins w:id="1002" w:author="BENITO CASADO, ENRIQUE" w:date="2019-09-23T22:49:00Z"/>
          <w:rFonts w:asciiTheme="minorHAnsi" w:eastAsiaTheme="minorEastAsia" w:hAnsiTheme="minorHAnsi" w:cstheme="minorBidi"/>
          <w:noProof/>
          <w:lang w:eastAsia="es-ES"/>
        </w:rPr>
      </w:pPr>
      <w:ins w:id="100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30: Estado del clúster</w:t>
        </w:r>
        <w:r>
          <w:rPr>
            <w:noProof/>
            <w:webHidden/>
          </w:rPr>
          <w:tab/>
        </w:r>
        <w:r>
          <w:rPr>
            <w:noProof/>
            <w:webHidden/>
          </w:rPr>
          <w:fldChar w:fldCharType="begin"/>
        </w:r>
        <w:r>
          <w:rPr>
            <w:noProof/>
            <w:webHidden/>
          </w:rPr>
          <w:instrText xml:space="preserve"> PAGEREF _Toc20171443 \h </w:instrText>
        </w:r>
      </w:ins>
      <w:r>
        <w:rPr>
          <w:noProof/>
          <w:webHidden/>
        </w:rPr>
      </w:r>
      <w:r>
        <w:rPr>
          <w:noProof/>
          <w:webHidden/>
        </w:rPr>
        <w:fldChar w:fldCharType="separate"/>
      </w:r>
      <w:ins w:id="1004" w:author="BENITO CASADO, ENRIQUE" w:date="2019-09-23T22:49:00Z">
        <w:r>
          <w:rPr>
            <w:noProof/>
            <w:webHidden/>
          </w:rPr>
          <w:t>47</w:t>
        </w:r>
        <w:r>
          <w:rPr>
            <w:noProof/>
            <w:webHidden/>
          </w:rPr>
          <w:fldChar w:fldCharType="end"/>
        </w:r>
        <w:r w:rsidRPr="002B1C72">
          <w:rPr>
            <w:rStyle w:val="Hyperlink"/>
            <w:noProof/>
          </w:rPr>
          <w:fldChar w:fldCharType="end"/>
        </w:r>
      </w:ins>
    </w:p>
    <w:p w14:paraId="759CB8CC" w14:textId="557D0487" w:rsidR="008E7BA1" w:rsidRDefault="008E7BA1">
      <w:pPr>
        <w:pStyle w:val="Abbildungsverzeichnis"/>
        <w:tabs>
          <w:tab w:val="right" w:leader="dot" w:pos="8494"/>
        </w:tabs>
        <w:rPr>
          <w:ins w:id="1005" w:author="BENITO CASADO, ENRIQUE" w:date="2019-09-23T22:49:00Z"/>
          <w:rFonts w:asciiTheme="minorHAnsi" w:eastAsiaTheme="minorEastAsia" w:hAnsiTheme="minorHAnsi" w:cstheme="minorBidi"/>
          <w:noProof/>
          <w:lang w:eastAsia="es-ES"/>
        </w:rPr>
      </w:pPr>
      <w:ins w:id="100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31:Comprobación del estado de nuestro clúster</w:t>
        </w:r>
        <w:r>
          <w:rPr>
            <w:noProof/>
            <w:webHidden/>
          </w:rPr>
          <w:tab/>
        </w:r>
        <w:r>
          <w:rPr>
            <w:noProof/>
            <w:webHidden/>
          </w:rPr>
          <w:fldChar w:fldCharType="begin"/>
        </w:r>
        <w:r>
          <w:rPr>
            <w:noProof/>
            <w:webHidden/>
          </w:rPr>
          <w:instrText xml:space="preserve"> PAGEREF _Toc20171444 \h </w:instrText>
        </w:r>
      </w:ins>
      <w:r>
        <w:rPr>
          <w:noProof/>
          <w:webHidden/>
        </w:rPr>
      </w:r>
      <w:r>
        <w:rPr>
          <w:noProof/>
          <w:webHidden/>
        </w:rPr>
        <w:fldChar w:fldCharType="separate"/>
      </w:r>
      <w:ins w:id="1007" w:author="BENITO CASADO, ENRIQUE" w:date="2019-09-23T22:49:00Z">
        <w:r>
          <w:rPr>
            <w:noProof/>
            <w:webHidden/>
          </w:rPr>
          <w:t>48</w:t>
        </w:r>
        <w:r>
          <w:rPr>
            <w:noProof/>
            <w:webHidden/>
          </w:rPr>
          <w:fldChar w:fldCharType="end"/>
        </w:r>
        <w:r w:rsidRPr="002B1C72">
          <w:rPr>
            <w:rStyle w:val="Hyperlink"/>
            <w:noProof/>
          </w:rPr>
          <w:fldChar w:fldCharType="end"/>
        </w:r>
      </w:ins>
    </w:p>
    <w:p w14:paraId="186A6A64" w14:textId="6B384280" w:rsidR="008E7BA1" w:rsidRDefault="008E7BA1">
      <w:pPr>
        <w:pStyle w:val="Abbildungsverzeichnis"/>
        <w:tabs>
          <w:tab w:val="right" w:leader="dot" w:pos="8494"/>
        </w:tabs>
        <w:rPr>
          <w:ins w:id="1008" w:author="BENITO CASADO, ENRIQUE" w:date="2019-09-23T22:49:00Z"/>
          <w:rFonts w:asciiTheme="minorHAnsi" w:eastAsiaTheme="minorEastAsia" w:hAnsiTheme="minorHAnsi" w:cstheme="minorBidi"/>
          <w:noProof/>
          <w:lang w:eastAsia="es-ES"/>
        </w:rPr>
      </w:pPr>
      <w:ins w:id="100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32: Comprobación de Índices</w:t>
        </w:r>
        <w:r>
          <w:rPr>
            <w:noProof/>
            <w:webHidden/>
          </w:rPr>
          <w:tab/>
        </w:r>
        <w:r>
          <w:rPr>
            <w:noProof/>
            <w:webHidden/>
          </w:rPr>
          <w:fldChar w:fldCharType="begin"/>
        </w:r>
        <w:r>
          <w:rPr>
            <w:noProof/>
            <w:webHidden/>
          </w:rPr>
          <w:instrText xml:space="preserve"> PAGEREF _Toc20171445 \h </w:instrText>
        </w:r>
      </w:ins>
      <w:r>
        <w:rPr>
          <w:noProof/>
          <w:webHidden/>
        </w:rPr>
      </w:r>
      <w:r>
        <w:rPr>
          <w:noProof/>
          <w:webHidden/>
        </w:rPr>
        <w:fldChar w:fldCharType="separate"/>
      </w:r>
      <w:ins w:id="1010" w:author="BENITO CASADO, ENRIQUE" w:date="2019-09-23T22:49:00Z">
        <w:r>
          <w:rPr>
            <w:noProof/>
            <w:webHidden/>
          </w:rPr>
          <w:t>48</w:t>
        </w:r>
        <w:r>
          <w:rPr>
            <w:noProof/>
            <w:webHidden/>
          </w:rPr>
          <w:fldChar w:fldCharType="end"/>
        </w:r>
        <w:r w:rsidRPr="002B1C72">
          <w:rPr>
            <w:rStyle w:val="Hyperlink"/>
            <w:noProof/>
          </w:rPr>
          <w:fldChar w:fldCharType="end"/>
        </w:r>
      </w:ins>
    </w:p>
    <w:p w14:paraId="4580309B" w14:textId="45799961" w:rsidR="008E7BA1" w:rsidRDefault="008E7BA1">
      <w:pPr>
        <w:pStyle w:val="Abbildungsverzeichnis"/>
        <w:tabs>
          <w:tab w:val="right" w:leader="dot" w:pos="8494"/>
        </w:tabs>
        <w:rPr>
          <w:ins w:id="1011" w:author="BENITO CASADO, ENRIQUE" w:date="2019-09-23T22:49:00Z"/>
          <w:rFonts w:asciiTheme="minorHAnsi" w:eastAsiaTheme="minorEastAsia" w:hAnsiTheme="minorHAnsi" w:cstheme="minorBidi"/>
          <w:noProof/>
          <w:lang w:eastAsia="es-ES"/>
        </w:rPr>
      </w:pPr>
      <w:ins w:id="101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33: Insert SQL vs Insert Elasticserarch</w:t>
        </w:r>
        <w:r>
          <w:rPr>
            <w:noProof/>
            <w:webHidden/>
          </w:rPr>
          <w:tab/>
        </w:r>
        <w:r>
          <w:rPr>
            <w:noProof/>
            <w:webHidden/>
          </w:rPr>
          <w:fldChar w:fldCharType="begin"/>
        </w:r>
        <w:r>
          <w:rPr>
            <w:noProof/>
            <w:webHidden/>
          </w:rPr>
          <w:instrText xml:space="preserve"> PAGEREF _Toc20171446 \h </w:instrText>
        </w:r>
      </w:ins>
      <w:r>
        <w:rPr>
          <w:noProof/>
          <w:webHidden/>
        </w:rPr>
      </w:r>
      <w:r>
        <w:rPr>
          <w:noProof/>
          <w:webHidden/>
        </w:rPr>
        <w:fldChar w:fldCharType="separate"/>
      </w:r>
      <w:ins w:id="1013" w:author="BENITO CASADO, ENRIQUE" w:date="2019-09-23T22:49:00Z">
        <w:r>
          <w:rPr>
            <w:noProof/>
            <w:webHidden/>
          </w:rPr>
          <w:t>49</w:t>
        </w:r>
        <w:r>
          <w:rPr>
            <w:noProof/>
            <w:webHidden/>
          </w:rPr>
          <w:fldChar w:fldCharType="end"/>
        </w:r>
        <w:r w:rsidRPr="002B1C72">
          <w:rPr>
            <w:rStyle w:val="Hyperlink"/>
            <w:noProof/>
          </w:rPr>
          <w:fldChar w:fldCharType="end"/>
        </w:r>
      </w:ins>
    </w:p>
    <w:p w14:paraId="61D57F93" w14:textId="17B9D699" w:rsidR="008E7BA1" w:rsidRDefault="008E7BA1">
      <w:pPr>
        <w:pStyle w:val="Abbildungsverzeichnis"/>
        <w:tabs>
          <w:tab w:val="right" w:leader="dot" w:pos="8494"/>
        </w:tabs>
        <w:rPr>
          <w:ins w:id="1014" w:author="BENITO CASADO, ENRIQUE" w:date="2019-09-23T22:49:00Z"/>
          <w:rFonts w:asciiTheme="minorHAnsi" w:eastAsiaTheme="minorEastAsia" w:hAnsiTheme="minorHAnsi" w:cstheme="minorBidi"/>
          <w:noProof/>
          <w:lang w:eastAsia="es-ES"/>
        </w:rPr>
      </w:pPr>
      <w:ins w:id="101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34: Lectura de datos</w:t>
        </w:r>
        <w:r>
          <w:rPr>
            <w:noProof/>
            <w:webHidden/>
          </w:rPr>
          <w:tab/>
        </w:r>
        <w:r>
          <w:rPr>
            <w:noProof/>
            <w:webHidden/>
          </w:rPr>
          <w:fldChar w:fldCharType="begin"/>
        </w:r>
        <w:r>
          <w:rPr>
            <w:noProof/>
            <w:webHidden/>
          </w:rPr>
          <w:instrText xml:space="preserve"> PAGEREF _Toc20171447 \h </w:instrText>
        </w:r>
      </w:ins>
      <w:r>
        <w:rPr>
          <w:noProof/>
          <w:webHidden/>
        </w:rPr>
      </w:r>
      <w:r>
        <w:rPr>
          <w:noProof/>
          <w:webHidden/>
        </w:rPr>
        <w:fldChar w:fldCharType="separate"/>
      </w:r>
      <w:ins w:id="1016" w:author="BENITO CASADO, ENRIQUE" w:date="2019-09-23T22:49:00Z">
        <w:r>
          <w:rPr>
            <w:noProof/>
            <w:webHidden/>
          </w:rPr>
          <w:t>49</w:t>
        </w:r>
        <w:r>
          <w:rPr>
            <w:noProof/>
            <w:webHidden/>
          </w:rPr>
          <w:fldChar w:fldCharType="end"/>
        </w:r>
        <w:r w:rsidRPr="002B1C72">
          <w:rPr>
            <w:rStyle w:val="Hyperlink"/>
            <w:noProof/>
          </w:rPr>
          <w:fldChar w:fldCharType="end"/>
        </w:r>
      </w:ins>
    </w:p>
    <w:p w14:paraId="568C1F5D" w14:textId="4EB4E3A1" w:rsidR="008E7BA1" w:rsidRDefault="008E7BA1">
      <w:pPr>
        <w:pStyle w:val="Abbildungsverzeichnis"/>
        <w:tabs>
          <w:tab w:val="right" w:leader="dot" w:pos="8494"/>
        </w:tabs>
        <w:rPr>
          <w:ins w:id="1017" w:author="BENITO CASADO, ENRIQUE" w:date="2019-09-23T22:49:00Z"/>
          <w:rFonts w:asciiTheme="minorHAnsi" w:eastAsiaTheme="minorEastAsia" w:hAnsiTheme="minorHAnsi" w:cstheme="minorBidi"/>
          <w:noProof/>
          <w:lang w:eastAsia="es-ES"/>
        </w:rPr>
      </w:pPr>
      <w:ins w:id="101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35:Borrado y consulta en Kibana</w:t>
        </w:r>
        <w:r>
          <w:rPr>
            <w:noProof/>
            <w:webHidden/>
          </w:rPr>
          <w:tab/>
        </w:r>
        <w:r>
          <w:rPr>
            <w:noProof/>
            <w:webHidden/>
          </w:rPr>
          <w:fldChar w:fldCharType="begin"/>
        </w:r>
        <w:r>
          <w:rPr>
            <w:noProof/>
            <w:webHidden/>
          </w:rPr>
          <w:instrText xml:space="preserve"> PAGEREF _Toc20171448 \h </w:instrText>
        </w:r>
      </w:ins>
      <w:r>
        <w:rPr>
          <w:noProof/>
          <w:webHidden/>
        </w:rPr>
      </w:r>
      <w:r>
        <w:rPr>
          <w:noProof/>
          <w:webHidden/>
        </w:rPr>
        <w:fldChar w:fldCharType="separate"/>
      </w:r>
      <w:ins w:id="1019" w:author="BENITO CASADO, ENRIQUE" w:date="2019-09-23T22:49:00Z">
        <w:r>
          <w:rPr>
            <w:noProof/>
            <w:webHidden/>
          </w:rPr>
          <w:t>50</w:t>
        </w:r>
        <w:r>
          <w:rPr>
            <w:noProof/>
            <w:webHidden/>
          </w:rPr>
          <w:fldChar w:fldCharType="end"/>
        </w:r>
        <w:r w:rsidRPr="002B1C72">
          <w:rPr>
            <w:rStyle w:val="Hyperlink"/>
            <w:noProof/>
          </w:rPr>
          <w:fldChar w:fldCharType="end"/>
        </w:r>
      </w:ins>
    </w:p>
    <w:p w14:paraId="589C2161" w14:textId="31A084D9" w:rsidR="008E7BA1" w:rsidRDefault="008E7BA1">
      <w:pPr>
        <w:pStyle w:val="Abbildungsverzeichnis"/>
        <w:tabs>
          <w:tab w:val="right" w:leader="dot" w:pos="8494"/>
        </w:tabs>
        <w:rPr>
          <w:ins w:id="1020" w:author="BENITO CASADO, ENRIQUE" w:date="2019-09-23T22:49:00Z"/>
          <w:rFonts w:asciiTheme="minorHAnsi" w:eastAsiaTheme="minorEastAsia" w:hAnsiTheme="minorHAnsi" w:cstheme="minorBidi"/>
          <w:noProof/>
          <w:lang w:eastAsia="es-ES"/>
        </w:rPr>
      </w:pPr>
      <w:ins w:id="102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"_Toc20171449"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36: Update en Kibana</w:t>
        </w:r>
        <w:r>
          <w:rPr>
            <w:noProof/>
            <w:webHidden/>
          </w:rPr>
          <w:tab/>
        </w:r>
        <w:r>
          <w:rPr>
            <w:noProof/>
            <w:webHidden/>
          </w:rPr>
          <w:fldChar w:fldCharType="begin"/>
        </w:r>
        <w:r>
          <w:rPr>
            <w:noProof/>
            <w:webHidden/>
          </w:rPr>
          <w:instrText xml:space="preserve"> PAGEREF _Toc20171449 \h </w:instrText>
        </w:r>
      </w:ins>
      <w:r>
        <w:rPr>
          <w:noProof/>
          <w:webHidden/>
        </w:rPr>
      </w:r>
      <w:r>
        <w:rPr>
          <w:noProof/>
          <w:webHidden/>
        </w:rPr>
        <w:fldChar w:fldCharType="separate"/>
      </w:r>
      <w:ins w:id="1022" w:author="BENITO CASADO, ENRIQUE" w:date="2019-09-23T22:49:00Z">
        <w:r>
          <w:rPr>
            <w:noProof/>
            <w:webHidden/>
          </w:rPr>
          <w:t>50</w:t>
        </w:r>
        <w:r>
          <w:rPr>
            <w:noProof/>
            <w:webHidden/>
          </w:rPr>
          <w:fldChar w:fldCharType="end"/>
        </w:r>
        <w:r w:rsidRPr="002B1C72">
          <w:rPr>
            <w:rStyle w:val="Hyperlink"/>
            <w:noProof/>
          </w:rPr>
          <w:fldChar w:fldCharType="end"/>
        </w:r>
      </w:ins>
    </w:p>
    <w:p w14:paraId="78B963F8" w14:textId="237469D3" w:rsidR="008E7BA1" w:rsidRDefault="008E7BA1">
      <w:pPr>
        <w:pStyle w:val="Abbildungsverzeichnis"/>
        <w:tabs>
          <w:tab w:val="right" w:leader="dot" w:pos="8494"/>
        </w:tabs>
        <w:rPr>
          <w:ins w:id="1023" w:author="BENITO CASADO, ENRIQUE" w:date="2019-09-23T22:49:00Z"/>
          <w:rFonts w:asciiTheme="minorHAnsi" w:eastAsiaTheme="minorEastAsia" w:hAnsiTheme="minorHAnsi" w:cstheme="minorBidi"/>
          <w:noProof/>
          <w:lang w:eastAsia="es-ES"/>
        </w:rPr>
      </w:pPr>
      <w:ins w:id="102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37: Realización de consultas</w:t>
        </w:r>
        <w:r>
          <w:rPr>
            <w:noProof/>
            <w:webHidden/>
          </w:rPr>
          <w:tab/>
        </w:r>
        <w:r>
          <w:rPr>
            <w:noProof/>
            <w:webHidden/>
          </w:rPr>
          <w:fldChar w:fldCharType="begin"/>
        </w:r>
        <w:r>
          <w:rPr>
            <w:noProof/>
            <w:webHidden/>
          </w:rPr>
          <w:instrText xml:space="preserve"> PAGEREF _Toc20171450 \h </w:instrText>
        </w:r>
      </w:ins>
      <w:r>
        <w:rPr>
          <w:noProof/>
          <w:webHidden/>
        </w:rPr>
      </w:r>
      <w:r>
        <w:rPr>
          <w:noProof/>
          <w:webHidden/>
        </w:rPr>
        <w:fldChar w:fldCharType="separate"/>
      </w:r>
      <w:ins w:id="1025" w:author="BENITO CASADO, ENRIQUE" w:date="2019-09-23T22:49:00Z">
        <w:r>
          <w:rPr>
            <w:noProof/>
            <w:webHidden/>
          </w:rPr>
          <w:t>51</w:t>
        </w:r>
        <w:r>
          <w:rPr>
            <w:noProof/>
            <w:webHidden/>
          </w:rPr>
          <w:fldChar w:fldCharType="end"/>
        </w:r>
        <w:r w:rsidRPr="002B1C72">
          <w:rPr>
            <w:rStyle w:val="Hyperlink"/>
            <w:noProof/>
          </w:rPr>
          <w:fldChar w:fldCharType="end"/>
        </w:r>
      </w:ins>
    </w:p>
    <w:p w14:paraId="7B3D2A36" w14:textId="743A879C" w:rsidR="008E7BA1" w:rsidRDefault="008E7BA1">
      <w:pPr>
        <w:pStyle w:val="Abbildungsverzeichnis"/>
        <w:tabs>
          <w:tab w:val="right" w:leader="dot" w:pos="8494"/>
        </w:tabs>
        <w:rPr>
          <w:ins w:id="1026" w:author="BENITO CASADO, ENRIQUE" w:date="2019-09-23T22:49:00Z"/>
          <w:rFonts w:asciiTheme="minorHAnsi" w:eastAsiaTheme="minorEastAsia" w:hAnsiTheme="minorHAnsi" w:cstheme="minorBidi"/>
          <w:noProof/>
          <w:lang w:eastAsia="es-ES"/>
        </w:rPr>
      </w:pPr>
      <w:ins w:id="102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38: Ejemplo de Log que estamos recogiendo</w:t>
        </w:r>
        <w:r>
          <w:rPr>
            <w:noProof/>
            <w:webHidden/>
          </w:rPr>
          <w:tab/>
        </w:r>
        <w:r>
          <w:rPr>
            <w:noProof/>
            <w:webHidden/>
          </w:rPr>
          <w:fldChar w:fldCharType="begin"/>
        </w:r>
        <w:r>
          <w:rPr>
            <w:noProof/>
            <w:webHidden/>
          </w:rPr>
          <w:instrText xml:space="preserve"> PAGEREF _Toc20171451 \h </w:instrText>
        </w:r>
      </w:ins>
      <w:r>
        <w:rPr>
          <w:noProof/>
          <w:webHidden/>
        </w:rPr>
      </w:r>
      <w:r>
        <w:rPr>
          <w:noProof/>
          <w:webHidden/>
        </w:rPr>
        <w:fldChar w:fldCharType="separate"/>
      </w:r>
      <w:ins w:id="1028" w:author="BENITO CASADO, ENRIQUE" w:date="2019-09-23T22:49:00Z">
        <w:r>
          <w:rPr>
            <w:noProof/>
            <w:webHidden/>
          </w:rPr>
          <w:t>52</w:t>
        </w:r>
        <w:r>
          <w:rPr>
            <w:noProof/>
            <w:webHidden/>
          </w:rPr>
          <w:fldChar w:fldCharType="end"/>
        </w:r>
        <w:r w:rsidRPr="002B1C72">
          <w:rPr>
            <w:rStyle w:val="Hyperlink"/>
            <w:noProof/>
          </w:rPr>
          <w:fldChar w:fldCharType="end"/>
        </w:r>
      </w:ins>
    </w:p>
    <w:p w14:paraId="7489430A" w14:textId="09939AB3" w:rsidR="008E7BA1" w:rsidRDefault="008E7BA1">
      <w:pPr>
        <w:pStyle w:val="Abbildungsverzeichnis"/>
        <w:tabs>
          <w:tab w:val="right" w:leader="dot" w:pos="8494"/>
        </w:tabs>
        <w:rPr>
          <w:ins w:id="1029" w:author="BENITO CASADO, ENRIQUE" w:date="2019-09-23T22:49:00Z"/>
          <w:rFonts w:asciiTheme="minorHAnsi" w:eastAsiaTheme="minorEastAsia" w:hAnsiTheme="minorHAnsi" w:cstheme="minorBidi"/>
          <w:noProof/>
          <w:lang w:eastAsia="es-ES"/>
        </w:rPr>
      </w:pPr>
      <w:ins w:id="1030" w:author="BENITO CASADO, ENRIQUE" w:date="2019-09-23T22:49:00Z">
        <w:r w:rsidRPr="002B1C72">
          <w:rPr>
            <w:rStyle w:val="Hyperlink"/>
            <w:noProof/>
          </w:rPr>
          <w:lastRenderedPageBreak/>
          <w:fldChar w:fldCharType="begin"/>
        </w:r>
        <w:r w:rsidRPr="002B1C72">
          <w:rPr>
            <w:rStyle w:val="Hyperlink"/>
            <w:noProof/>
          </w:rPr>
          <w:instrText xml:space="preserve"> </w:instrText>
        </w:r>
        <w:r>
          <w:rPr>
            <w:noProof/>
          </w:rPr>
          <w:instrText>HYPERLINK \l "_Toc20171452"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39: Modificando filebeat.yml para poner la ruta de nuestros logs</w:t>
        </w:r>
        <w:r>
          <w:rPr>
            <w:noProof/>
            <w:webHidden/>
          </w:rPr>
          <w:tab/>
        </w:r>
        <w:r>
          <w:rPr>
            <w:noProof/>
            <w:webHidden/>
          </w:rPr>
          <w:fldChar w:fldCharType="begin"/>
        </w:r>
        <w:r>
          <w:rPr>
            <w:noProof/>
            <w:webHidden/>
          </w:rPr>
          <w:instrText xml:space="preserve"> PAGEREF _Toc20171452 \h </w:instrText>
        </w:r>
      </w:ins>
      <w:r>
        <w:rPr>
          <w:noProof/>
          <w:webHidden/>
        </w:rPr>
      </w:r>
      <w:r>
        <w:rPr>
          <w:noProof/>
          <w:webHidden/>
        </w:rPr>
        <w:fldChar w:fldCharType="separate"/>
      </w:r>
      <w:ins w:id="1031" w:author="BENITO CASADO, ENRIQUE" w:date="2019-09-23T22:49:00Z">
        <w:r>
          <w:rPr>
            <w:noProof/>
            <w:webHidden/>
          </w:rPr>
          <w:t>53</w:t>
        </w:r>
        <w:r>
          <w:rPr>
            <w:noProof/>
            <w:webHidden/>
          </w:rPr>
          <w:fldChar w:fldCharType="end"/>
        </w:r>
        <w:r w:rsidRPr="002B1C72">
          <w:rPr>
            <w:rStyle w:val="Hyperlink"/>
            <w:noProof/>
          </w:rPr>
          <w:fldChar w:fldCharType="end"/>
        </w:r>
      </w:ins>
    </w:p>
    <w:p w14:paraId="50DDC65A" w14:textId="3E572280" w:rsidR="008E7BA1" w:rsidRDefault="008E7BA1">
      <w:pPr>
        <w:pStyle w:val="Abbildungsverzeichnis"/>
        <w:tabs>
          <w:tab w:val="right" w:leader="dot" w:pos="8494"/>
        </w:tabs>
        <w:rPr>
          <w:ins w:id="1032" w:author="BENITO CASADO, ENRIQUE" w:date="2019-09-23T22:49:00Z"/>
          <w:rFonts w:asciiTheme="minorHAnsi" w:eastAsiaTheme="minorEastAsia" w:hAnsiTheme="minorHAnsi" w:cstheme="minorBidi"/>
          <w:noProof/>
          <w:lang w:eastAsia="es-ES"/>
        </w:rPr>
      </w:pPr>
      <w:ins w:id="103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40: Kibana y Filebeat</w:t>
        </w:r>
        <w:r>
          <w:rPr>
            <w:noProof/>
            <w:webHidden/>
          </w:rPr>
          <w:tab/>
        </w:r>
        <w:r>
          <w:rPr>
            <w:noProof/>
            <w:webHidden/>
          </w:rPr>
          <w:fldChar w:fldCharType="begin"/>
        </w:r>
        <w:r>
          <w:rPr>
            <w:noProof/>
            <w:webHidden/>
          </w:rPr>
          <w:instrText xml:space="preserve"> PAGEREF _Toc20171453 \h </w:instrText>
        </w:r>
      </w:ins>
      <w:r>
        <w:rPr>
          <w:noProof/>
          <w:webHidden/>
        </w:rPr>
      </w:r>
      <w:r>
        <w:rPr>
          <w:noProof/>
          <w:webHidden/>
        </w:rPr>
        <w:fldChar w:fldCharType="separate"/>
      </w:r>
      <w:ins w:id="1034" w:author="BENITO CASADO, ENRIQUE" w:date="2019-09-23T22:49:00Z">
        <w:r>
          <w:rPr>
            <w:noProof/>
            <w:webHidden/>
          </w:rPr>
          <w:t>53</w:t>
        </w:r>
        <w:r>
          <w:rPr>
            <w:noProof/>
            <w:webHidden/>
          </w:rPr>
          <w:fldChar w:fldCharType="end"/>
        </w:r>
        <w:r w:rsidRPr="002B1C72">
          <w:rPr>
            <w:rStyle w:val="Hyperlink"/>
            <w:noProof/>
          </w:rPr>
          <w:fldChar w:fldCharType="end"/>
        </w:r>
      </w:ins>
    </w:p>
    <w:p w14:paraId="670F3DF0" w14:textId="19DEA434" w:rsidR="008E7BA1" w:rsidRDefault="008E7BA1">
      <w:pPr>
        <w:pStyle w:val="Abbildungsverzeichnis"/>
        <w:tabs>
          <w:tab w:val="right" w:leader="dot" w:pos="8494"/>
        </w:tabs>
        <w:rPr>
          <w:ins w:id="1035" w:author="BENITO CASADO, ENRIQUE" w:date="2019-09-23T22:49:00Z"/>
          <w:rFonts w:asciiTheme="minorHAnsi" w:eastAsiaTheme="minorEastAsia" w:hAnsiTheme="minorHAnsi" w:cstheme="minorBidi"/>
          <w:noProof/>
          <w:lang w:eastAsia="es-ES"/>
        </w:rPr>
      </w:pPr>
      <w:ins w:id="103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41: Metricsbeat en Kibana</w:t>
        </w:r>
        <w:r>
          <w:rPr>
            <w:noProof/>
            <w:webHidden/>
          </w:rPr>
          <w:tab/>
        </w:r>
        <w:r>
          <w:rPr>
            <w:noProof/>
            <w:webHidden/>
          </w:rPr>
          <w:fldChar w:fldCharType="begin"/>
        </w:r>
        <w:r>
          <w:rPr>
            <w:noProof/>
            <w:webHidden/>
          </w:rPr>
          <w:instrText xml:space="preserve"> PAGEREF _Toc20171454 \h </w:instrText>
        </w:r>
      </w:ins>
      <w:r>
        <w:rPr>
          <w:noProof/>
          <w:webHidden/>
        </w:rPr>
      </w:r>
      <w:r>
        <w:rPr>
          <w:noProof/>
          <w:webHidden/>
        </w:rPr>
        <w:fldChar w:fldCharType="separate"/>
      </w:r>
      <w:ins w:id="1037" w:author="BENITO CASADO, ENRIQUE" w:date="2019-09-23T22:49:00Z">
        <w:r>
          <w:rPr>
            <w:noProof/>
            <w:webHidden/>
          </w:rPr>
          <w:t>54</w:t>
        </w:r>
        <w:r>
          <w:rPr>
            <w:noProof/>
            <w:webHidden/>
          </w:rPr>
          <w:fldChar w:fldCharType="end"/>
        </w:r>
        <w:r w:rsidRPr="002B1C72">
          <w:rPr>
            <w:rStyle w:val="Hyperlink"/>
            <w:noProof/>
          </w:rPr>
          <w:fldChar w:fldCharType="end"/>
        </w:r>
      </w:ins>
    </w:p>
    <w:p w14:paraId="4EC818D2" w14:textId="4296D628" w:rsidR="008E7BA1" w:rsidRDefault="008E7BA1">
      <w:pPr>
        <w:pStyle w:val="Abbildungsverzeichnis"/>
        <w:tabs>
          <w:tab w:val="right" w:leader="dot" w:pos="8494"/>
        </w:tabs>
        <w:rPr>
          <w:ins w:id="1038" w:author="BENITO CASADO, ENRIQUE" w:date="2019-09-23T22:49:00Z"/>
          <w:rFonts w:asciiTheme="minorHAnsi" w:eastAsiaTheme="minorEastAsia" w:hAnsiTheme="minorHAnsi" w:cstheme="minorBidi"/>
          <w:noProof/>
          <w:lang w:eastAsia="es-ES"/>
        </w:rPr>
      </w:pPr>
      <w:ins w:id="103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42: Packetbeat, secuencia de ejecucion</w:t>
        </w:r>
        <w:r>
          <w:rPr>
            <w:noProof/>
            <w:webHidden/>
          </w:rPr>
          <w:tab/>
        </w:r>
        <w:r>
          <w:rPr>
            <w:noProof/>
            <w:webHidden/>
          </w:rPr>
          <w:fldChar w:fldCharType="begin"/>
        </w:r>
        <w:r>
          <w:rPr>
            <w:noProof/>
            <w:webHidden/>
          </w:rPr>
          <w:instrText xml:space="preserve"> PAGEREF _Toc20171455 \h </w:instrText>
        </w:r>
      </w:ins>
      <w:r>
        <w:rPr>
          <w:noProof/>
          <w:webHidden/>
        </w:rPr>
      </w:r>
      <w:r>
        <w:rPr>
          <w:noProof/>
          <w:webHidden/>
        </w:rPr>
        <w:fldChar w:fldCharType="separate"/>
      </w:r>
      <w:ins w:id="1040" w:author="BENITO CASADO, ENRIQUE" w:date="2019-09-23T22:49:00Z">
        <w:r>
          <w:rPr>
            <w:noProof/>
            <w:webHidden/>
          </w:rPr>
          <w:t>55</w:t>
        </w:r>
        <w:r>
          <w:rPr>
            <w:noProof/>
            <w:webHidden/>
          </w:rPr>
          <w:fldChar w:fldCharType="end"/>
        </w:r>
        <w:r w:rsidRPr="002B1C72">
          <w:rPr>
            <w:rStyle w:val="Hyperlink"/>
            <w:noProof/>
          </w:rPr>
          <w:fldChar w:fldCharType="end"/>
        </w:r>
      </w:ins>
    </w:p>
    <w:p w14:paraId="6D6D1B0F" w14:textId="7BC65B75" w:rsidR="008E7BA1" w:rsidRDefault="008E7BA1">
      <w:pPr>
        <w:pStyle w:val="Abbildungsverzeichnis"/>
        <w:tabs>
          <w:tab w:val="right" w:leader="dot" w:pos="8494"/>
        </w:tabs>
        <w:rPr>
          <w:ins w:id="1041" w:author="BENITO CASADO, ENRIQUE" w:date="2019-09-23T22:49:00Z"/>
          <w:rFonts w:asciiTheme="minorHAnsi" w:eastAsiaTheme="minorEastAsia" w:hAnsiTheme="minorHAnsi" w:cstheme="minorBidi"/>
          <w:noProof/>
          <w:lang w:eastAsia="es-ES"/>
        </w:rPr>
      </w:pPr>
      <w:ins w:id="104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43: Packetbeat secuencia de ejecución</w:t>
        </w:r>
        <w:r>
          <w:rPr>
            <w:noProof/>
            <w:webHidden/>
          </w:rPr>
          <w:tab/>
        </w:r>
        <w:r>
          <w:rPr>
            <w:noProof/>
            <w:webHidden/>
          </w:rPr>
          <w:fldChar w:fldCharType="begin"/>
        </w:r>
        <w:r>
          <w:rPr>
            <w:noProof/>
            <w:webHidden/>
          </w:rPr>
          <w:instrText xml:space="preserve"> PAGEREF _Toc20171456 \h </w:instrText>
        </w:r>
      </w:ins>
      <w:r>
        <w:rPr>
          <w:noProof/>
          <w:webHidden/>
        </w:rPr>
      </w:r>
      <w:r>
        <w:rPr>
          <w:noProof/>
          <w:webHidden/>
        </w:rPr>
        <w:fldChar w:fldCharType="separate"/>
      </w:r>
      <w:ins w:id="1043" w:author="BENITO CASADO, ENRIQUE" w:date="2019-09-23T22:49:00Z">
        <w:r>
          <w:rPr>
            <w:noProof/>
            <w:webHidden/>
          </w:rPr>
          <w:t>55</w:t>
        </w:r>
        <w:r>
          <w:rPr>
            <w:noProof/>
            <w:webHidden/>
          </w:rPr>
          <w:fldChar w:fldCharType="end"/>
        </w:r>
        <w:r w:rsidRPr="002B1C72">
          <w:rPr>
            <w:rStyle w:val="Hyperlink"/>
            <w:noProof/>
          </w:rPr>
          <w:fldChar w:fldCharType="end"/>
        </w:r>
      </w:ins>
    </w:p>
    <w:p w14:paraId="0DB40870" w14:textId="007A0383" w:rsidR="008E7BA1" w:rsidRDefault="008E7BA1">
      <w:pPr>
        <w:pStyle w:val="Abbildungsverzeichnis"/>
        <w:tabs>
          <w:tab w:val="right" w:leader="dot" w:pos="8494"/>
        </w:tabs>
        <w:rPr>
          <w:ins w:id="1044" w:author="BENITO CASADO, ENRIQUE" w:date="2019-09-23T22:49:00Z"/>
          <w:rFonts w:asciiTheme="minorHAnsi" w:eastAsiaTheme="minorEastAsia" w:hAnsiTheme="minorHAnsi" w:cstheme="minorBidi"/>
          <w:noProof/>
          <w:lang w:eastAsia="es-ES"/>
        </w:rPr>
      </w:pPr>
      <w:ins w:id="104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44: Tratamiento de eventos en Logstash</w:t>
        </w:r>
        <w:r>
          <w:rPr>
            <w:noProof/>
            <w:webHidden/>
          </w:rPr>
          <w:tab/>
        </w:r>
        <w:r>
          <w:rPr>
            <w:noProof/>
            <w:webHidden/>
          </w:rPr>
          <w:fldChar w:fldCharType="begin"/>
        </w:r>
        <w:r>
          <w:rPr>
            <w:noProof/>
            <w:webHidden/>
          </w:rPr>
          <w:instrText xml:space="preserve"> PAGEREF _Toc20171457 \h </w:instrText>
        </w:r>
      </w:ins>
      <w:r>
        <w:rPr>
          <w:noProof/>
          <w:webHidden/>
        </w:rPr>
      </w:r>
      <w:r>
        <w:rPr>
          <w:noProof/>
          <w:webHidden/>
        </w:rPr>
        <w:fldChar w:fldCharType="separate"/>
      </w:r>
      <w:ins w:id="1046" w:author="BENITO CASADO, ENRIQUE" w:date="2019-09-23T22:49:00Z">
        <w:r>
          <w:rPr>
            <w:noProof/>
            <w:webHidden/>
          </w:rPr>
          <w:t>57</w:t>
        </w:r>
        <w:r>
          <w:rPr>
            <w:noProof/>
            <w:webHidden/>
          </w:rPr>
          <w:fldChar w:fldCharType="end"/>
        </w:r>
        <w:r w:rsidRPr="002B1C72">
          <w:rPr>
            <w:rStyle w:val="Hyperlink"/>
            <w:noProof/>
          </w:rPr>
          <w:fldChar w:fldCharType="end"/>
        </w:r>
      </w:ins>
    </w:p>
    <w:p w14:paraId="4EB45913" w14:textId="4A909DAE" w:rsidR="008E7BA1" w:rsidRDefault="008E7BA1">
      <w:pPr>
        <w:pStyle w:val="Abbildungsverzeichnis"/>
        <w:tabs>
          <w:tab w:val="right" w:leader="dot" w:pos="8494"/>
        </w:tabs>
        <w:rPr>
          <w:ins w:id="1047" w:author="BENITO CASADO, ENRIQUE" w:date="2019-09-23T22:49:00Z"/>
          <w:rFonts w:asciiTheme="minorHAnsi" w:eastAsiaTheme="minorEastAsia" w:hAnsiTheme="minorHAnsi" w:cstheme="minorBidi"/>
          <w:noProof/>
          <w:lang w:eastAsia="es-ES"/>
        </w:rPr>
      </w:pPr>
      <w:ins w:id="104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45: Test y monitorización de Logstash</w:t>
        </w:r>
        <w:r>
          <w:rPr>
            <w:noProof/>
            <w:webHidden/>
          </w:rPr>
          <w:tab/>
        </w:r>
        <w:r>
          <w:rPr>
            <w:noProof/>
            <w:webHidden/>
          </w:rPr>
          <w:fldChar w:fldCharType="begin"/>
        </w:r>
        <w:r>
          <w:rPr>
            <w:noProof/>
            <w:webHidden/>
          </w:rPr>
          <w:instrText xml:space="preserve"> PAGEREF _Toc20171458 \h </w:instrText>
        </w:r>
      </w:ins>
      <w:r>
        <w:rPr>
          <w:noProof/>
          <w:webHidden/>
        </w:rPr>
      </w:r>
      <w:r>
        <w:rPr>
          <w:noProof/>
          <w:webHidden/>
        </w:rPr>
        <w:fldChar w:fldCharType="separate"/>
      </w:r>
      <w:ins w:id="1049" w:author="BENITO CASADO, ENRIQUE" w:date="2019-09-23T22:49:00Z">
        <w:r>
          <w:rPr>
            <w:noProof/>
            <w:webHidden/>
          </w:rPr>
          <w:t>58</w:t>
        </w:r>
        <w:r>
          <w:rPr>
            <w:noProof/>
            <w:webHidden/>
          </w:rPr>
          <w:fldChar w:fldCharType="end"/>
        </w:r>
        <w:r w:rsidRPr="002B1C72">
          <w:rPr>
            <w:rStyle w:val="Hyperlink"/>
            <w:noProof/>
          </w:rPr>
          <w:fldChar w:fldCharType="end"/>
        </w:r>
      </w:ins>
    </w:p>
    <w:p w14:paraId="77CA0411" w14:textId="00B35ADA" w:rsidR="008E7BA1" w:rsidRDefault="008E7BA1">
      <w:pPr>
        <w:pStyle w:val="Abbildungsverzeichnis"/>
        <w:tabs>
          <w:tab w:val="right" w:leader="dot" w:pos="8494"/>
        </w:tabs>
        <w:rPr>
          <w:ins w:id="1050" w:author="BENITO CASADO, ENRIQUE" w:date="2019-09-23T22:49:00Z"/>
          <w:rFonts w:asciiTheme="minorHAnsi" w:eastAsiaTheme="minorEastAsia" w:hAnsiTheme="minorHAnsi" w:cstheme="minorBidi"/>
          <w:noProof/>
          <w:lang w:eastAsia="es-ES"/>
        </w:rPr>
      </w:pPr>
      <w:ins w:id="105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"_Toc20171459"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46: Salida de Logstash</w:t>
        </w:r>
        <w:r>
          <w:rPr>
            <w:noProof/>
            <w:webHidden/>
          </w:rPr>
          <w:tab/>
        </w:r>
        <w:r>
          <w:rPr>
            <w:noProof/>
            <w:webHidden/>
          </w:rPr>
          <w:fldChar w:fldCharType="begin"/>
        </w:r>
        <w:r>
          <w:rPr>
            <w:noProof/>
            <w:webHidden/>
          </w:rPr>
          <w:instrText xml:space="preserve"> PAGEREF _Toc20171459 \h </w:instrText>
        </w:r>
      </w:ins>
      <w:r>
        <w:rPr>
          <w:noProof/>
          <w:webHidden/>
        </w:rPr>
      </w:r>
      <w:r>
        <w:rPr>
          <w:noProof/>
          <w:webHidden/>
        </w:rPr>
        <w:fldChar w:fldCharType="separate"/>
      </w:r>
      <w:ins w:id="1052" w:author="BENITO CASADO, ENRIQUE" w:date="2019-09-23T22:49:00Z">
        <w:r>
          <w:rPr>
            <w:noProof/>
            <w:webHidden/>
          </w:rPr>
          <w:t>58</w:t>
        </w:r>
        <w:r>
          <w:rPr>
            <w:noProof/>
            <w:webHidden/>
          </w:rPr>
          <w:fldChar w:fldCharType="end"/>
        </w:r>
        <w:r w:rsidRPr="002B1C72">
          <w:rPr>
            <w:rStyle w:val="Hyperlink"/>
            <w:noProof/>
          </w:rPr>
          <w:fldChar w:fldCharType="end"/>
        </w:r>
      </w:ins>
    </w:p>
    <w:p w14:paraId="1C0AFC09" w14:textId="0D97A61D" w:rsidR="008E7BA1" w:rsidRDefault="008E7BA1">
      <w:pPr>
        <w:pStyle w:val="Abbildungsverzeichnis"/>
        <w:tabs>
          <w:tab w:val="right" w:leader="dot" w:pos="8494"/>
        </w:tabs>
        <w:rPr>
          <w:ins w:id="1053" w:author="BENITO CASADO, ENRIQUE" w:date="2019-09-23T22:49:00Z"/>
          <w:rFonts w:asciiTheme="minorHAnsi" w:eastAsiaTheme="minorEastAsia" w:hAnsiTheme="minorHAnsi" w:cstheme="minorBidi"/>
          <w:noProof/>
          <w:lang w:eastAsia="es-ES"/>
        </w:rPr>
      </w:pPr>
      <w:ins w:id="105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47: Primera transformación en Logstash</w:t>
        </w:r>
        <w:r>
          <w:rPr>
            <w:noProof/>
            <w:webHidden/>
          </w:rPr>
          <w:tab/>
        </w:r>
        <w:r>
          <w:rPr>
            <w:noProof/>
            <w:webHidden/>
          </w:rPr>
          <w:fldChar w:fldCharType="begin"/>
        </w:r>
        <w:r>
          <w:rPr>
            <w:noProof/>
            <w:webHidden/>
          </w:rPr>
          <w:instrText xml:space="preserve"> PAGEREF _Toc20171460 \h </w:instrText>
        </w:r>
      </w:ins>
      <w:r>
        <w:rPr>
          <w:noProof/>
          <w:webHidden/>
        </w:rPr>
      </w:r>
      <w:r>
        <w:rPr>
          <w:noProof/>
          <w:webHidden/>
        </w:rPr>
        <w:fldChar w:fldCharType="separate"/>
      </w:r>
      <w:ins w:id="1055" w:author="BENITO CASADO, ENRIQUE" w:date="2019-09-23T22:49:00Z">
        <w:r>
          <w:rPr>
            <w:noProof/>
            <w:webHidden/>
          </w:rPr>
          <w:t>59</w:t>
        </w:r>
        <w:r>
          <w:rPr>
            <w:noProof/>
            <w:webHidden/>
          </w:rPr>
          <w:fldChar w:fldCharType="end"/>
        </w:r>
        <w:r w:rsidRPr="002B1C72">
          <w:rPr>
            <w:rStyle w:val="Hyperlink"/>
            <w:noProof/>
          </w:rPr>
          <w:fldChar w:fldCharType="end"/>
        </w:r>
      </w:ins>
    </w:p>
    <w:p w14:paraId="6C73A27C" w14:textId="66089A72" w:rsidR="008E7BA1" w:rsidRDefault="008E7BA1">
      <w:pPr>
        <w:pStyle w:val="Abbildungsverzeichnis"/>
        <w:tabs>
          <w:tab w:val="right" w:leader="dot" w:pos="8494"/>
        </w:tabs>
        <w:rPr>
          <w:ins w:id="1056" w:author="BENITO CASADO, ENRIQUE" w:date="2019-09-23T22:49:00Z"/>
          <w:rFonts w:asciiTheme="minorHAnsi" w:eastAsiaTheme="minorEastAsia" w:hAnsiTheme="minorHAnsi" w:cstheme="minorBidi"/>
          <w:noProof/>
          <w:lang w:eastAsia="es-ES"/>
        </w:rPr>
      </w:pPr>
      <w:ins w:id="105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48: Transformación en Logstash II</w:t>
        </w:r>
        <w:r>
          <w:rPr>
            <w:noProof/>
            <w:webHidden/>
          </w:rPr>
          <w:tab/>
        </w:r>
        <w:r>
          <w:rPr>
            <w:noProof/>
            <w:webHidden/>
          </w:rPr>
          <w:fldChar w:fldCharType="begin"/>
        </w:r>
        <w:r>
          <w:rPr>
            <w:noProof/>
            <w:webHidden/>
          </w:rPr>
          <w:instrText xml:space="preserve"> PAGEREF _Toc20171461 \h </w:instrText>
        </w:r>
      </w:ins>
      <w:r>
        <w:rPr>
          <w:noProof/>
          <w:webHidden/>
        </w:rPr>
      </w:r>
      <w:r>
        <w:rPr>
          <w:noProof/>
          <w:webHidden/>
        </w:rPr>
        <w:fldChar w:fldCharType="separate"/>
      </w:r>
      <w:ins w:id="1058" w:author="BENITO CASADO, ENRIQUE" w:date="2019-09-23T22:49:00Z">
        <w:r>
          <w:rPr>
            <w:noProof/>
            <w:webHidden/>
          </w:rPr>
          <w:t>59</w:t>
        </w:r>
        <w:r>
          <w:rPr>
            <w:noProof/>
            <w:webHidden/>
          </w:rPr>
          <w:fldChar w:fldCharType="end"/>
        </w:r>
        <w:r w:rsidRPr="002B1C72">
          <w:rPr>
            <w:rStyle w:val="Hyperlink"/>
            <w:noProof/>
          </w:rPr>
          <w:fldChar w:fldCharType="end"/>
        </w:r>
      </w:ins>
    </w:p>
    <w:p w14:paraId="2B2D583F" w14:textId="3BD2E65B" w:rsidR="008E7BA1" w:rsidRDefault="008E7BA1">
      <w:pPr>
        <w:pStyle w:val="Abbildungsverzeichnis"/>
        <w:tabs>
          <w:tab w:val="right" w:leader="dot" w:pos="8494"/>
        </w:tabs>
        <w:rPr>
          <w:ins w:id="1059" w:author="BENITO CASADO, ENRIQUE" w:date="2019-09-23T22:49:00Z"/>
          <w:rFonts w:asciiTheme="minorHAnsi" w:eastAsiaTheme="minorEastAsia" w:hAnsiTheme="minorHAnsi" w:cstheme="minorBidi"/>
          <w:noProof/>
          <w:lang w:eastAsia="es-ES"/>
        </w:rPr>
      </w:pPr>
      <w:ins w:id="1060"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49: Activando la Geolocalización</w:t>
        </w:r>
        <w:r>
          <w:rPr>
            <w:noProof/>
            <w:webHidden/>
          </w:rPr>
          <w:tab/>
        </w:r>
        <w:r>
          <w:rPr>
            <w:noProof/>
            <w:webHidden/>
          </w:rPr>
          <w:fldChar w:fldCharType="begin"/>
        </w:r>
        <w:r>
          <w:rPr>
            <w:noProof/>
            <w:webHidden/>
          </w:rPr>
          <w:instrText xml:space="preserve"> PAGEREF _Toc20171462 \h </w:instrText>
        </w:r>
      </w:ins>
      <w:r>
        <w:rPr>
          <w:noProof/>
          <w:webHidden/>
        </w:rPr>
      </w:r>
      <w:r>
        <w:rPr>
          <w:noProof/>
          <w:webHidden/>
        </w:rPr>
        <w:fldChar w:fldCharType="separate"/>
      </w:r>
      <w:ins w:id="1061" w:author="BENITO CASADO, ENRIQUE" w:date="2019-09-23T22:49:00Z">
        <w:r>
          <w:rPr>
            <w:noProof/>
            <w:webHidden/>
          </w:rPr>
          <w:t>60</w:t>
        </w:r>
        <w:r>
          <w:rPr>
            <w:noProof/>
            <w:webHidden/>
          </w:rPr>
          <w:fldChar w:fldCharType="end"/>
        </w:r>
        <w:r w:rsidRPr="002B1C72">
          <w:rPr>
            <w:rStyle w:val="Hyperlink"/>
            <w:noProof/>
          </w:rPr>
          <w:fldChar w:fldCharType="end"/>
        </w:r>
      </w:ins>
    </w:p>
    <w:p w14:paraId="059F43A1" w14:textId="461D9D14" w:rsidR="008E7BA1" w:rsidRDefault="008E7BA1">
      <w:pPr>
        <w:pStyle w:val="Abbildungsverzeichnis"/>
        <w:tabs>
          <w:tab w:val="right" w:leader="dot" w:pos="8494"/>
        </w:tabs>
        <w:rPr>
          <w:ins w:id="1062" w:author="BENITO CASADO, ENRIQUE" w:date="2019-09-23T22:49:00Z"/>
          <w:rFonts w:asciiTheme="minorHAnsi" w:eastAsiaTheme="minorEastAsia" w:hAnsiTheme="minorHAnsi" w:cstheme="minorBidi"/>
          <w:noProof/>
          <w:lang w:eastAsia="es-ES"/>
        </w:rPr>
      </w:pPr>
      <w:ins w:id="106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50: Modificando el archivo Logstash.yml para hacer nuestra ETL</w:t>
        </w:r>
        <w:r>
          <w:rPr>
            <w:noProof/>
            <w:webHidden/>
          </w:rPr>
          <w:tab/>
        </w:r>
        <w:r>
          <w:rPr>
            <w:noProof/>
            <w:webHidden/>
          </w:rPr>
          <w:fldChar w:fldCharType="begin"/>
        </w:r>
        <w:r>
          <w:rPr>
            <w:noProof/>
            <w:webHidden/>
          </w:rPr>
          <w:instrText xml:space="preserve"> PAGEREF _Toc20171463 \h </w:instrText>
        </w:r>
      </w:ins>
      <w:r>
        <w:rPr>
          <w:noProof/>
          <w:webHidden/>
        </w:rPr>
      </w:r>
      <w:r>
        <w:rPr>
          <w:noProof/>
          <w:webHidden/>
        </w:rPr>
        <w:fldChar w:fldCharType="separate"/>
      </w:r>
      <w:ins w:id="1064" w:author="BENITO CASADO, ENRIQUE" w:date="2019-09-23T22:49:00Z">
        <w:r>
          <w:rPr>
            <w:noProof/>
            <w:webHidden/>
          </w:rPr>
          <w:t>61</w:t>
        </w:r>
        <w:r>
          <w:rPr>
            <w:noProof/>
            <w:webHidden/>
          </w:rPr>
          <w:fldChar w:fldCharType="end"/>
        </w:r>
        <w:r w:rsidRPr="002B1C72">
          <w:rPr>
            <w:rStyle w:val="Hyperlink"/>
            <w:noProof/>
          </w:rPr>
          <w:fldChar w:fldCharType="end"/>
        </w:r>
      </w:ins>
    </w:p>
    <w:p w14:paraId="49F229B1" w14:textId="2AFF3A96" w:rsidR="008E7BA1" w:rsidRDefault="008E7BA1">
      <w:pPr>
        <w:pStyle w:val="Abbildungsverzeichnis"/>
        <w:tabs>
          <w:tab w:val="right" w:leader="dot" w:pos="8494"/>
        </w:tabs>
        <w:rPr>
          <w:ins w:id="1065" w:author="BENITO CASADO, ENRIQUE" w:date="2019-09-23T22:49:00Z"/>
          <w:rFonts w:asciiTheme="minorHAnsi" w:eastAsiaTheme="minorEastAsia" w:hAnsiTheme="minorHAnsi" w:cstheme="minorBidi"/>
          <w:noProof/>
          <w:lang w:eastAsia="es-ES"/>
        </w:rPr>
      </w:pPr>
      <w:ins w:id="106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51: La localización está llegando correctamente</w:t>
        </w:r>
        <w:r>
          <w:rPr>
            <w:noProof/>
            <w:webHidden/>
          </w:rPr>
          <w:tab/>
        </w:r>
        <w:r>
          <w:rPr>
            <w:noProof/>
            <w:webHidden/>
          </w:rPr>
          <w:fldChar w:fldCharType="begin"/>
        </w:r>
        <w:r>
          <w:rPr>
            <w:noProof/>
            <w:webHidden/>
          </w:rPr>
          <w:instrText xml:space="preserve"> PAGEREF _Toc20171464 \h </w:instrText>
        </w:r>
      </w:ins>
      <w:r>
        <w:rPr>
          <w:noProof/>
          <w:webHidden/>
        </w:rPr>
      </w:r>
      <w:r>
        <w:rPr>
          <w:noProof/>
          <w:webHidden/>
        </w:rPr>
        <w:fldChar w:fldCharType="separate"/>
      </w:r>
      <w:ins w:id="1067" w:author="BENITO CASADO, ENRIQUE" w:date="2019-09-23T22:49:00Z">
        <w:r>
          <w:rPr>
            <w:noProof/>
            <w:webHidden/>
          </w:rPr>
          <w:t>62</w:t>
        </w:r>
        <w:r>
          <w:rPr>
            <w:noProof/>
            <w:webHidden/>
          </w:rPr>
          <w:fldChar w:fldCharType="end"/>
        </w:r>
        <w:r w:rsidRPr="002B1C72">
          <w:rPr>
            <w:rStyle w:val="Hyperlink"/>
            <w:noProof/>
          </w:rPr>
          <w:fldChar w:fldCharType="end"/>
        </w:r>
      </w:ins>
    </w:p>
    <w:p w14:paraId="6A363999" w14:textId="2AD53190" w:rsidR="008E7BA1" w:rsidRDefault="008E7BA1">
      <w:pPr>
        <w:pStyle w:val="Abbildungsverzeichnis"/>
        <w:tabs>
          <w:tab w:val="right" w:leader="dot" w:pos="8494"/>
        </w:tabs>
        <w:rPr>
          <w:ins w:id="1068" w:author="BENITO CASADO, ENRIQUE" w:date="2019-09-23T22:49:00Z"/>
          <w:rFonts w:asciiTheme="minorHAnsi" w:eastAsiaTheme="minorEastAsia" w:hAnsiTheme="minorHAnsi" w:cstheme="minorBidi"/>
          <w:noProof/>
          <w:lang w:eastAsia="es-ES"/>
        </w:rPr>
      </w:pPr>
      <w:ins w:id="106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52:Plantilla personalizada</w:t>
        </w:r>
        <w:r>
          <w:rPr>
            <w:noProof/>
            <w:webHidden/>
          </w:rPr>
          <w:tab/>
        </w:r>
        <w:r>
          <w:rPr>
            <w:noProof/>
            <w:webHidden/>
          </w:rPr>
          <w:fldChar w:fldCharType="begin"/>
        </w:r>
        <w:r>
          <w:rPr>
            <w:noProof/>
            <w:webHidden/>
          </w:rPr>
          <w:instrText xml:space="preserve"> PAGEREF _Toc20171465 \h </w:instrText>
        </w:r>
      </w:ins>
      <w:r>
        <w:rPr>
          <w:noProof/>
          <w:webHidden/>
        </w:rPr>
      </w:r>
      <w:r>
        <w:rPr>
          <w:noProof/>
          <w:webHidden/>
        </w:rPr>
        <w:fldChar w:fldCharType="separate"/>
      </w:r>
      <w:ins w:id="1070" w:author="BENITO CASADO, ENRIQUE" w:date="2019-09-23T22:49:00Z">
        <w:r>
          <w:rPr>
            <w:noProof/>
            <w:webHidden/>
          </w:rPr>
          <w:t>63</w:t>
        </w:r>
        <w:r>
          <w:rPr>
            <w:noProof/>
            <w:webHidden/>
          </w:rPr>
          <w:fldChar w:fldCharType="end"/>
        </w:r>
        <w:r w:rsidRPr="002B1C72">
          <w:rPr>
            <w:rStyle w:val="Hyperlink"/>
            <w:noProof/>
          </w:rPr>
          <w:fldChar w:fldCharType="end"/>
        </w:r>
      </w:ins>
    </w:p>
    <w:p w14:paraId="3D4C9BAB" w14:textId="0CF8ED11" w:rsidR="008E7BA1" w:rsidRDefault="008E7BA1">
      <w:pPr>
        <w:pStyle w:val="Abbildungsverzeichnis"/>
        <w:tabs>
          <w:tab w:val="right" w:leader="dot" w:pos="8494"/>
        </w:tabs>
        <w:rPr>
          <w:ins w:id="1071" w:author="BENITO CASADO, ENRIQUE" w:date="2019-09-23T22:49:00Z"/>
          <w:rFonts w:asciiTheme="minorHAnsi" w:eastAsiaTheme="minorEastAsia" w:hAnsiTheme="minorHAnsi" w:cstheme="minorBidi"/>
          <w:noProof/>
          <w:lang w:eastAsia="es-ES"/>
        </w:rPr>
      </w:pPr>
      <w:ins w:id="107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53: Plantilla de Apache</w:t>
        </w:r>
        <w:r>
          <w:rPr>
            <w:noProof/>
            <w:webHidden/>
          </w:rPr>
          <w:tab/>
        </w:r>
        <w:r>
          <w:rPr>
            <w:noProof/>
            <w:webHidden/>
          </w:rPr>
          <w:fldChar w:fldCharType="begin"/>
        </w:r>
        <w:r>
          <w:rPr>
            <w:noProof/>
            <w:webHidden/>
          </w:rPr>
          <w:instrText xml:space="preserve"> PAGEREF _Toc20171466 \h </w:instrText>
        </w:r>
      </w:ins>
      <w:r>
        <w:rPr>
          <w:noProof/>
          <w:webHidden/>
        </w:rPr>
      </w:r>
      <w:r>
        <w:rPr>
          <w:noProof/>
          <w:webHidden/>
        </w:rPr>
        <w:fldChar w:fldCharType="separate"/>
      </w:r>
      <w:ins w:id="1073" w:author="BENITO CASADO, ENRIQUE" w:date="2019-09-23T22:49:00Z">
        <w:r>
          <w:rPr>
            <w:noProof/>
            <w:webHidden/>
          </w:rPr>
          <w:t>63</w:t>
        </w:r>
        <w:r>
          <w:rPr>
            <w:noProof/>
            <w:webHidden/>
          </w:rPr>
          <w:fldChar w:fldCharType="end"/>
        </w:r>
        <w:r w:rsidRPr="002B1C72">
          <w:rPr>
            <w:rStyle w:val="Hyperlink"/>
            <w:noProof/>
          </w:rPr>
          <w:fldChar w:fldCharType="end"/>
        </w:r>
      </w:ins>
    </w:p>
    <w:p w14:paraId="3EFCB6FA" w14:textId="5EC72CD1" w:rsidR="008E7BA1" w:rsidRDefault="008E7BA1">
      <w:pPr>
        <w:pStyle w:val="Abbildungsverzeichnis"/>
        <w:tabs>
          <w:tab w:val="right" w:leader="dot" w:pos="8494"/>
        </w:tabs>
        <w:rPr>
          <w:ins w:id="1074" w:author="BENITO CASADO, ENRIQUE" w:date="2019-09-23T22:49:00Z"/>
          <w:rFonts w:asciiTheme="minorHAnsi" w:eastAsiaTheme="minorEastAsia" w:hAnsiTheme="minorHAnsi" w:cstheme="minorBidi"/>
          <w:noProof/>
          <w:lang w:eastAsia="es-ES"/>
        </w:rPr>
      </w:pPr>
      <w:ins w:id="107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54:Logs de entrada de apache, dibujados en un mapa</w:t>
        </w:r>
        <w:r>
          <w:rPr>
            <w:noProof/>
            <w:webHidden/>
          </w:rPr>
          <w:tab/>
        </w:r>
        <w:r>
          <w:rPr>
            <w:noProof/>
            <w:webHidden/>
          </w:rPr>
          <w:fldChar w:fldCharType="begin"/>
        </w:r>
        <w:r>
          <w:rPr>
            <w:noProof/>
            <w:webHidden/>
          </w:rPr>
          <w:instrText xml:space="preserve"> PAGEREF _Toc20171467 \h </w:instrText>
        </w:r>
      </w:ins>
      <w:r>
        <w:rPr>
          <w:noProof/>
          <w:webHidden/>
        </w:rPr>
      </w:r>
      <w:r>
        <w:rPr>
          <w:noProof/>
          <w:webHidden/>
        </w:rPr>
        <w:fldChar w:fldCharType="separate"/>
      </w:r>
      <w:ins w:id="1076" w:author="BENITO CASADO, ENRIQUE" w:date="2019-09-23T22:49:00Z">
        <w:r>
          <w:rPr>
            <w:noProof/>
            <w:webHidden/>
          </w:rPr>
          <w:t>64</w:t>
        </w:r>
        <w:r>
          <w:rPr>
            <w:noProof/>
            <w:webHidden/>
          </w:rPr>
          <w:fldChar w:fldCharType="end"/>
        </w:r>
        <w:r w:rsidRPr="002B1C72">
          <w:rPr>
            <w:rStyle w:val="Hyperlink"/>
            <w:noProof/>
          </w:rPr>
          <w:fldChar w:fldCharType="end"/>
        </w:r>
      </w:ins>
    </w:p>
    <w:p w14:paraId="00047615" w14:textId="2942B68D" w:rsidR="008E7BA1" w:rsidRDefault="008E7BA1">
      <w:pPr>
        <w:pStyle w:val="Abbildungsverzeichnis"/>
        <w:tabs>
          <w:tab w:val="right" w:leader="dot" w:pos="8494"/>
        </w:tabs>
        <w:rPr>
          <w:ins w:id="1077" w:author="BENITO CASADO, ENRIQUE" w:date="2019-09-23T22:49:00Z"/>
          <w:rFonts w:asciiTheme="minorHAnsi" w:eastAsiaTheme="minorEastAsia" w:hAnsiTheme="minorHAnsi" w:cstheme="minorBidi"/>
          <w:noProof/>
          <w:lang w:eastAsia="es-ES"/>
        </w:rPr>
      </w:pPr>
      <w:ins w:id="107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55: ELK-Kibana</w:t>
        </w:r>
        <w:r>
          <w:rPr>
            <w:noProof/>
            <w:webHidden/>
          </w:rPr>
          <w:tab/>
        </w:r>
        <w:r>
          <w:rPr>
            <w:noProof/>
            <w:webHidden/>
          </w:rPr>
          <w:fldChar w:fldCharType="begin"/>
        </w:r>
        <w:r>
          <w:rPr>
            <w:noProof/>
            <w:webHidden/>
          </w:rPr>
          <w:instrText xml:space="preserve"> PAGEREF _Toc20171468 \h </w:instrText>
        </w:r>
      </w:ins>
      <w:r>
        <w:rPr>
          <w:noProof/>
          <w:webHidden/>
        </w:rPr>
      </w:r>
      <w:r>
        <w:rPr>
          <w:noProof/>
          <w:webHidden/>
        </w:rPr>
        <w:fldChar w:fldCharType="separate"/>
      </w:r>
      <w:ins w:id="1079" w:author="BENITO CASADO, ENRIQUE" w:date="2019-09-23T22:49:00Z">
        <w:r>
          <w:rPr>
            <w:noProof/>
            <w:webHidden/>
          </w:rPr>
          <w:t>65</w:t>
        </w:r>
        <w:r>
          <w:rPr>
            <w:noProof/>
            <w:webHidden/>
          </w:rPr>
          <w:fldChar w:fldCharType="end"/>
        </w:r>
        <w:r w:rsidRPr="002B1C72">
          <w:rPr>
            <w:rStyle w:val="Hyperlink"/>
            <w:noProof/>
          </w:rPr>
          <w:fldChar w:fldCharType="end"/>
        </w:r>
      </w:ins>
    </w:p>
    <w:p w14:paraId="4632AE43" w14:textId="3D5803A4" w:rsidR="008E7BA1" w:rsidRDefault="008E7BA1">
      <w:pPr>
        <w:pStyle w:val="Abbildungsverzeichnis"/>
        <w:tabs>
          <w:tab w:val="right" w:leader="dot" w:pos="8494"/>
        </w:tabs>
        <w:rPr>
          <w:ins w:id="1080" w:author="BENITO CASADO, ENRIQUE" w:date="2019-09-23T22:49:00Z"/>
          <w:rFonts w:asciiTheme="minorHAnsi" w:eastAsiaTheme="minorEastAsia" w:hAnsiTheme="minorHAnsi" w:cstheme="minorBidi"/>
          <w:noProof/>
          <w:lang w:eastAsia="es-ES"/>
        </w:rPr>
      </w:pPr>
      <w:ins w:id="1081"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"_Toc20171469"</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56: Visualizando nuestros logs en discover I</w:t>
        </w:r>
        <w:r>
          <w:rPr>
            <w:noProof/>
            <w:webHidden/>
          </w:rPr>
          <w:tab/>
        </w:r>
        <w:r>
          <w:rPr>
            <w:noProof/>
            <w:webHidden/>
          </w:rPr>
          <w:fldChar w:fldCharType="begin"/>
        </w:r>
        <w:r>
          <w:rPr>
            <w:noProof/>
            <w:webHidden/>
          </w:rPr>
          <w:instrText xml:space="preserve"> PAGEREF _Toc20171469 \h </w:instrText>
        </w:r>
      </w:ins>
      <w:r>
        <w:rPr>
          <w:noProof/>
          <w:webHidden/>
        </w:rPr>
      </w:r>
      <w:r>
        <w:rPr>
          <w:noProof/>
          <w:webHidden/>
        </w:rPr>
        <w:fldChar w:fldCharType="separate"/>
      </w:r>
      <w:ins w:id="1082" w:author="BENITO CASADO, ENRIQUE" w:date="2019-09-23T22:49:00Z">
        <w:r>
          <w:rPr>
            <w:noProof/>
            <w:webHidden/>
          </w:rPr>
          <w:t>66</w:t>
        </w:r>
        <w:r>
          <w:rPr>
            <w:noProof/>
            <w:webHidden/>
          </w:rPr>
          <w:fldChar w:fldCharType="end"/>
        </w:r>
        <w:r w:rsidRPr="002B1C72">
          <w:rPr>
            <w:rStyle w:val="Hyperlink"/>
            <w:noProof/>
          </w:rPr>
          <w:fldChar w:fldCharType="end"/>
        </w:r>
      </w:ins>
    </w:p>
    <w:p w14:paraId="215427BF" w14:textId="517D701E" w:rsidR="008E7BA1" w:rsidRDefault="008E7BA1">
      <w:pPr>
        <w:pStyle w:val="Abbildungsverzeichnis"/>
        <w:tabs>
          <w:tab w:val="right" w:leader="dot" w:pos="8494"/>
        </w:tabs>
        <w:rPr>
          <w:ins w:id="1083" w:author="BENITO CASADO, ENRIQUE" w:date="2019-09-23T22:49:00Z"/>
          <w:rFonts w:asciiTheme="minorHAnsi" w:eastAsiaTheme="minorEastAsia" w:hAnsiTheme="minorHAnsi" w:cstheme="minorBidi"/>
          <w:noProof/>
          <w:lang w:eastAsia="es-ES"/>
        </w:rPr>
      </w:pPr>
      <w:ins w:id="1084"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"_Toc20171470"</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57: Añadiendo un filtro a nuestra visualización</w:t>
        </w:r>
        <w:r>
          <w:rPr>
            <w:noProof/>
            <w:webHidden/>
          </w:rPr>
          <w:tab/>
        </w:r>
        <w:r>
          <w:rPr>
            <w:noProof/>
            <w:webHidden/>
          </w:rPr>
          <w:fldChar w:fldCharType="begin"/>
        </w:r>
        <w:r>
          <w:rPr>
            <w:noProof/>
            <w:webHidden/>
          </w:rPr>
          <w:instrText xml:space="preserve"> PAGEREF _Toc20171470 \h </w:instrText>
        </w:r>
      </w:ins>
      <w:r>
        <w:rPr>
          <w:noProof/>
          <w:webHidden/>
        </w:rPr>
      </w:r>
      <w:r>
        <w:rPr>
          <w:noProof/>
          <w:webHidden/>
        </w:rPr>
        <w:fldChar w:fldCharType="separate"/>
      </w:r>
      <w:ins w:id="1085" w:author="BENITO CASADO, ENRIQUE" w:date="2019-09-23T22:49:00Z">
        <w:r>
          <w:rPr>
            <w:noProof/>
            <w:webHidden/>
          </w:rPr>
          <w:t>66</w:t>
        </w:r>
        <w:r>
          <w:rPr>
            <w:noProof/>
            <w:webHidden/>
          </w:rPr>
          <w:fldChar w:fldCharType="end"/>
        </w:r>
        <w:r w:rsidRPr="002B1C72">
          <w:rPr>
            <w:rStyle w:val="Hyperlink"/>
            <w:noProof/>
          </w:rPr>
          <w:fldChar w:fldCharType="end"/>
        </w:r>
      </w:ins>
    </w:p>
    <w:p w14:paraId="34857ED6" w14:textId="0DB6690B" w:rsidR="008E7BA1" w:rsidRDefault="008E7BA1">
      <w:pPr>
        <w:pStyle w:val="Abbildungsverzeichnis"/>
        <w:tabs>
          <w:tab w:val="right" w:leader="dot" w:pos="8494"/>
        </w:tabs>
        <w:rPr>
          <w:ins w:id="1086" w:author="BENITO CASADO, ENRIQUE" w:date="2019-09-23T22:49:00Z"/>
          <w:rFonts w:asciiTheme="minorHAnsi" w:eastAsiaTheme="minorEastAsia" w:hAnsiTheme="minorHAnsi" w:cstheme="minorBidi"/>
          <w:noProof/>
          <w:lang w:eastAsia="es-ES"/>
        </w:rPr>
      </w:pPr>
      <w:ins w:id="1087"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"_Toc20171471"</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58:Barchar cortado por response</w:t>
        </w:r>
        <w:r>
          <w:rPr>
            <w:noProof/>
            <w:webHidden/>
          </w:rPr>
          <w:tab/>
        </w:r>
        <w:r>
          <w:rPr>
            <w:noProof/>
            <w:webHidden/>
          </w:rPr>
          <w:fldChar w:fldCharType="begin"/>
        </w:r>
        <w:r>
          <w:rPr>
            <w:noProof/>
            <w:webHidden/>
          </w:rPr>
          <w:instrText xml:space="preserve"> PAGEREF _Toc20171471 \h </w:instrText>
        </w:r>
      </w:ins>
      <w:r>
        <w:rPr>
          <w:noProof/>
          <w:webHidden/>
        </w:rPr>
      </w:r>
      <w:r>
        <w:rPr>
          <w:noProof/>
          <w:webHidden/>
        </w:rPr>
        <w:fldChar w:fldCharType="separate"/>
      </w:r>
      <w:ins w:id="1088" w:author="BENITO CASADO, ENRIQUE" w:date="2019-09-23T22:49:00Z">
        <w:r>
          <w:rPr>
            <w:noProof/>
            <w:webHidden/>
          </w:rPr>
          <w:t>67</w:t>
        </w:r>
        <w:r>
          <w:rPr>
            <w:noProof/>
            <w:webHidden/>
          </w:rPr>
          <w:fldChar w:fldCharType="end"/>
        </w:r>
        <w:r w:rsidRPr="002B1C72">
          <w:rPr>
            <w:rStyle w:val="Hyperlink"/>
            <w:noProof/>
          </w:rPr>
          <w:fldChar w:fldCharType="end"/>
        </w:r>
      </w:ins>
    </w:p>
    <w:p w14:paraId="005FB748" w14:textId="3DD6F9EE" w:rsidR="008E7BA1" w:rsidRDefault="008E7BA1">
      <w:pPr>
        <w:pStyle w:val="Abbildungsverzeichnis"/>
        <w:tabs>
          <w:tab w:val="right" w:leader="dot" w:pos="8494"/>
        </w:tabs>
        <w:rPr>
          <w:ins w:id="1089" w:author="BENITO CASADO, ENRIQUE" w:date="2019-09-23T22:49:00Z"/>
          <w:rFonts w:asciiTheme="minorHAnsi" w:eastAsiaTheme="minorEastAsia" w:hAnsiTheme="minorHAnsi" w:cstheme="minorBidi"/>
          <w:noProof/>
          <w:lang w:eastAsia="es-ES"/>
        </w:rPr>
      </w:pPr>
      <w:ins w:id="1090"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"_Toc20171472"</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59: Visualización Donuts</w:t>
        </w:r>
        <w:r>
          <w:rPr>
            <w:noProof/>
            <w:webHidden/>
          </w:rPr>
          <w:tab/>
        </w:r>
        <w:r>
          <w:rPr>
            <w:noProof/>
            <w:webHidden/>
          </w:rPr>
          <w:fldChar w:fldCharType="begin"/>
        </w:r>
        <w:r>
          <w:rPr>
            <w:noProof/>
            <w:webHidden/>
          </w:rPr>
          <w:instrText xml:space="preserve"> PAGEREF _Toc20171472 \h </w:instrText>
        </w:r>
      </w:ins>
      <w:r>
        <w:rPr>
          <w:noProof/>
          <w:webHidden/>
        </w:rPr>
      </w:r>
      <w:r>
        <w:rPr>
          <w:noProof/>
          <w:webHidden/>
        </w:rPr>
        <w:fldChar w:fldCharType="separate"/>
      </w:r>
      <w:ins w:id="1091" w:author="BENITO CASADO, ENRIQUE" w:date="2019-09-23T22:49:00Z">
        <w:r>
          <w:rPr>
            <w:noProof/>
            <w:webHidden/>
          </w:rPr>
          <w:t>68</w:t>
        </w:r>
        <w:r>
          <w:rPr>
            <w:noProof/>
            <w:webHidden/>
          </w:rPr>
          <w:fldChar w:fldCharType="end"/>
        </w:r>
        <w:r w:rsidRPr="002B1C72">
          <w:rPr>
            <w:rStyle w:val="Hyperlink"/>
            <w:noProof/>
          </w:rPr>
          <w:fldChar w:fldCharType="end"/>
        </w:r>
      </w:ins>
    </w:p>
    <w:p w14:paraId="7306E8F8" w14:textId="365CCCD5" w:rsidR="008E7BA1" w:rsidRDefault="008E7BA1">
      <w:pPr>
        <w:pStyle w:val="Abbildungsverzeichnis"/>
        <w:tabs>
          <w:tab w:val="right" w:leader="dot" w:pos="8494"/>
        </w:tabs>
        <w:rPr>
          <w:ins w:id="1092" w:author="BENITO CASADO, ENRIQUE" w:date="2019-09-23T22:49:00Z"/>
          <w:rFonts w:asciiTheme="minorHAnsi" w:eastAsiaTheme="minorEastAsia" w:hAnsiTheme="minorHAnsi" w:cstheme="minorBidi"/>
          <w:noProof/>
          <w:lang w:eastAsia="es-ES"/>
        </w:rPr>
      </w:pPr>
      <w:ins w:id="1093"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"_Toc20171473"</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60: Visualización tabla</w:t>
        </w:r>
        <w:r>
          <w:rPr>
            <w:noProof/>
            <w:webHidden/>
          </w:rPr>
          <w:tab/>
        </w:r>
        <w:r>
          <w:rPr>
            <w:noProof/>
            <w:webHidden/>
          </w:rPr>
          <w:fldChar w:fldCharType="begin"/>
        </w:r>
        <w:r>
          <w:rPr>
            <w:noProof/>
            <w:webHidden/>
          </w:rPr>
          <w:instrText xml:space="preserve"> PAGEREF _Toc20171473 \h </w:instrText>
        </w:r>
      </w:ins>
      <w:r>
        <w:rPr>
          <w:noProof/>
          <w:webHidden/>
        </w:rPr>
      </w:r>
      <w:r>
        <w:rPr>
          <w:noProof/>
          <w:webHidden/>
        </w:rPr>
        <w:fldChar w:fldCharType="separate"/>
      </w:r>
      <w:ins w:id="1094" w:author="BENITO CASADO, ENRIQUE" w:date="2019-09-23T22:49:00Z">
        <w:r>
          <w:rPr>
            <w:noProof/>
            <w:webHidden/>
          </w:rPr>
          <w:t>68</w:t>
        </w:r>
        <w:r>
          <w:rPr>
            <w:noProof/>
            <w:webHidden/>
          </w:rPr>
          <w:fldChar w:fldCharType="end"/>
        </w:r>
        <w:r w:rsidRPr="002B1C72">
          <w:rPr>
            <w:rStyle w:val="Hyperlink"/>
            <w:noProof/>
          </w:rPr>
          <w:fldChar w:fldCharType="end"/>
        </w:r>
      </w:ins>
    </w:p>
    <w:p w14:paraId="6B246B8D" w14:textId="44FCFE74" w:rsidR="008E7BA1" w:rsidRDefault="008E7BA1">
      <w:pPr>
        <w:pStyle w:val="Abbildungsverzeichnis"/>
        <w:tabs>
          <w:tab w:val="right" w:leader="dot" w:pos="8494"/>
        </w:tabs>
        <w:rPr>
          <w:ins w:id="1095" w:author="BENITO CASADO, ENRIQUE" w:date="2019-09-23T22:49:00Z"/>
          <w:rFonts w:asciiTheme="minorHAnsi" w:eastAsiaTheme="minorEastAsia" w:hAnsiTheme="minorHAnsi" w:cstheme="minorBidi"/>
          <w:noProof/>
          <w:lang w:eastAsia="es-ES"/>
        </w:rPr>
      </w:pPr>
      <w:ins w:id="1096"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"_Toc20171474"</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61: Uniendo Todo, dashboard final</w:t>
        </w:r>
        <w:r>
          <w:rPr>
            <w:noProof/>
            <w:webHidden/>
          </w:rPr>
          <w:tab/>
        </w:r>
        <w:r>
          <w:rPr>
            <w:noProof/>
            <w:webHidden/>
          </w:rPr>
          <w:fldChar w:fldCharType="begin"/>
        </w:r>
        <w:r>
          <w:rPr>
            <w:noProof/>
            <w:webHidden/>
          </w:rPr>
          <w:instrText xml:space="preserve"> PAGEREF _Toc20171474 \h </w:instrText>
        </w:r>
      </w:ins>
      <w:r>
        <w:rPr>
          <w:noProof/>
          <w:webHidden/>
        </w:rPr>
      </w:r>
      <w:r>
        <w:rPr>
          <w:noProof/>
          <w:webHidden/>
        </w:rPr>
        <w:fldChar w:fldCharType="separate"/>
      </w:r>
      <w:ins w:id="1097" w:author="BENITO CASADO, ENRIQUE" w:date="2019-09-23T22:49:00Z">
        <w:r>
          <w:rPr>
            <w:noProof/>
            <w:webHidden/>
          </w:rPr>
          <w:t>69</w:t>
        </w:r>
        <w:r>
          <w:rPr>
            <w:noProof/>
            <w:webHidden/>
          </w:rPr>
          <w:fldChar w:fldCharType="end"/>
        </w:r>
        <w:r w:rsidRPr="002B1C72">
          <w:rPr>
            <w:rStyle w:val="Hyperlink"/>
            <w:noProof/>
          </w:rPr>
          <w:fldChar w:fldCharType="end"/>
        </w:r>
      </w:ins>
    </w:p>
    <w:p w14:paraId="6F3EF961" w14:textId="1D00FC30" w:rsidR="008E7BA1" w:rsidRDefault="008E7BA1">
      <w:pPr>
        <w:pStyle w:val="Abbildungsverzeichnis"/>
        <w:tabs>
          <w:tab w:val="right" w:leader="dot" w:pos="8494"/>
        </w:tabs>
        <w:rPr>
          <w:ins w:id="1098" w:author="BENITO CASADO, ENRIQUE" w:date="2019-09-23T22:49:00Z"/>
          <w:rFonts w:asciiTheme="minorHAnsi" w:eastAsiaTheme="minorEastAsia" w:hAnsiTheme="minorHAnsi" w:cstheme="minorBidi"/>
          <w:noProof/>
          <w:lang w:eastAsia="es-ES"/>
        </w:rPr>
      </w:pPr>
      <w:ins w:id="1099"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"_Toc20171475"</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62: Subiendo a elasticsearch nuestra Data</w:t>
        </w:r>
        <w:r>
          <w:rPr>
            <w:noProof/>
            <w:webHidden/>
          </w:rPr>
          <w:tab/>
        </w:r>
        <w:r>
          <w:rPr>
            <w:noProof/>
            <w:webHidden/>
          </w:rPr>
          <w:fldChar w:fldCharType="begin"/>
        </w:r>
        <w:r>
          <w:rPr>
            <w:noProof/>
            <w:webHidden/>
          </w:rPr>
          <w:instrText xml:space="preserve"> PAGEREF _Toc20171475 \h </w:instrText>
        </w:r>
      </w:ins>
      <w:r>
        <w:rPr>
          <w:noProof/>
          <w:webHidden/>
        </w:rPr>
      </w:r>
      <w:r>
        <w:rPr>
          <w:noProof/>
          <w:webHidden/>
        </w:rPr>
        <w:fldChar w:fldCharType="separate"/>
      </w:r>
      <w:ins w:id="1100" w:author="BENITO CASADO, ENRIQUE" w:date="2019-09-23T22:49:00Z">
        <w:r>
          <w:rPr>
            <w:noProof/>
            <w:webHidden/>
          </w:rPr>
          <w:t>70</w:t>
        </w:r>
        <w:r>
          <w:rPr>
            <w:noProof/>
            <w:webHidden/>
          </w:rPr>
          <w:fldChar w:fldCharType="end"/>
        </w:r>
        <w:r w:rsidRPr="002B1C72">
          <w:rPr>
            <w:rStyle w:val="Hyperlink"/>
            <w:noProof/>
          </w:rPr>
          <w:fldChar w:fldCharType="end"/>
        </w:r>
      </w:ins>
    </w:p>
    <w:p w14:paraId="5DF1F380" w14:textId="2FD82DD6" w:rsidR="008E7BA1" w:rsidRDefault="008E7BA1">
      <w:pPr>
        <w:pStyle w:val="Abbildungsverzeichnis"/>
        <w:tabs>
          <w:tab w:val="right" w:leader="dot" w:pos="8494"/>
        </w:tabs>
        <w:rPr>
          <w:ins w:id="1101" w:author="BENITO CASADO, ENRIQUE" w:date="2019-09-23T22:49:00Z"/>
          <w:rFonts w:asciiTheme="minorHAnsi" w:eastAsiaTheme="minorEastAsia" w:hAnsiTheme="minorHAnsi" w:cstheme="minorBidi"/>
          <w:noProof/>
          <w:lang w:eastAsia="es-ES"/>
        </w:rPr>
      </w:pPr>
      <w:ins w:id="1102"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"_Toc20171476"</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63: Aplicando ML a nuestros logs</w:t>
        </w:r>
        <w:r>
          <w:rPr>
            <w:noProof/>
            <w:webHidden/>
          </w:rPr>
          <w:tab/>
        </w:r>
        <w:r>
          <w:rPr>
            <w:noProof/>
            <w:webHidden/>
          </w:rPr>
          <w:fldChar w:fldCharType="begin"/>
        </w:r>
        <w:r>
          <w:rPr>
            <w:noProof/>
            <w:webHidden/>
          </w:rPr>
          <w:instrText xml:space="preserve"> PAGEREF _Toc20171476 \h </w:instrText>
        </w:r>
      </w:ins>
      <w:r>
        <w:rPr>
          <w:noProof/>
          <w:webHidden/>
        </w:rPr>
      </w:r>
      <w:r>
        <w:rPr>
          <w:noProof/>
          <w:webHidden/>
        </w:rPr>
        <w:fldChar w:fldCharType="separate"/>
      </w:r>
      <w:ins w:id="1103" w:author="BENITO CASADO, ENRIQUE" w:date="2019-09-23T22:49:00Z">
        <w:r>
          <w:rPr>
            <w:noProof/>
            <w:webHidden/>
          </w:rPr>
          <w:t>71</w:t>
        </w:r>
        <w:r>
          <w:rPr>
            <w:noProof/>
            <w:webHidden/>
          </w:rPr>
          <w:fldChar w:fldCharType="end"/>
        </w:r>
        <w:r w:rsidRPr="002B1C72">
          <w:rPr>
            <w:rStyle w:val="Hyperlink"/>
            <w:noProof/>
          </w:rPr>
          <w:fldChar w:fldCharType="end"/>
        </w:r>
      </w:ins>
    </w:p>
    <w:p w14:paraId="261759AE" w14:textId="13CD76B3" w:rsidR="008E7BA1" w:rsidRDefault="008E7BA1">
      <w:pPr>
        <w:pStyle w:val="Abbildungsverzeichnis"/>
        <w:tabs>
          <w:tab w:val="right" w:leader="dot" w:pos="8494"/>
        </w:tabs>
        <w:rPr>
          <w:ins w:id="1104" w:author="BENITO CASADO, ENRIQUE" w:date="2019-09-23T22:49:00Z"/>
          <w:rFonts w:asciiTheme="minorHAnsi" w:eastAsiaTheme="minorEastAsia" w:hAnsiTheme="minorHAnsi" w:cstheme="minorBidi"/>
          <w:noProof/>
          <w:lang w:eastAsia="es-ES"/>
        </w:rPr>
      </w:pPr>
      <w:ins w:id="1105"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"_Toc20171477"</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64: Observando de cerca las anomalías</w:t>
        </w:r>
        <w:r>
          <w:rPr>
            <w:noProof/>
            <w:webHidden/>
          </w:rPr>
          <w:tab/>
        </w:r>
        <w:r>
          <w:rPr>
            <w:noProof/>
            <w:webHidden/>
          </w:rPr>
          <w:fldChar w:fldCharType="begin"/>
        </w:r>
        <w:r>
          <w:rPr>
            <w:noProof/>
            <w:webHidden/>
          </w:rPr>
          <w:instrText xml:space="preserve"> PAGEREF _Toc20171477 \h </w:instrText>
        </w:r>
      </w:ins>
      <w:r>
        <w:rPr>
          <w:noProof/>
          <w:webHidden/>
        </w:rPr>
      </w:r>
      <w:r>
        <w:rPr>
          <w:noProof/>
          <w:webHidden/>
        </w:rPr>
        <w:fldChar w:fldCharType="separate"/>
      </w:r>
      <w:ins w:id="1106" w:author="BENITO CASADO, ENRIQUE" w:date="2019-09-23T22:49:00Z">
        <w:r>
          <w:rPr>
            <w:noProof/>
            <w:webHidden/>
          </w:rPr>
          <w:t>71</w:t>
        </w:r>
        <w:r>
          <w:rPr>
            <w:noProof/>
            <w:webHidden/>
          </w:rPr>
          <w:fldChar w:fldCharType="end"/>
        </w:r>
        <w:r w:rsidRPr="002B1C72">
          <w:rPr>
            <w:rStyle w:val="Hyperlink"/>
            <w:noProof/>
          </w:rPr>
          <w:fldChar w:fldCharType="end"/>
        </w:r>
      </w:ins>
    </w:p>
    <w:p w14:paraId="68D83C6E" w14:textId="3CE52F12" w:rsidR="008E7BA1" w:rsidRDefault="008E7BA1">
      <w:pPr>
        <w:pStyle w:val="Abbildungsverzeichnis"/>
        <w:tabs>
          <w:tab w:val="right" w:leader="dot" w:pos="8494"/>
        </w:tabs>
        <w:rPr>
          <w:ins w:id="1107" w:author="BENITO CASADO, ENRIQUE" w:date="2019-09-23T22:49:00Z"/>
          <w:rFonts w:asciiTheme="minorHAnsi" w:eastAsiaTheme="minorEastAsia" w:hAnsiTheme="minorHAnsi" w:cstheme="minorBidi"/>
          <w:noProof/>
          <w:lang w:eastAsia="es-ES"/>
        </w:rPr>
      </w:pPr>
      <w:ins w:id="1108" w:author="BENITO CASADO, ENRIQUE" w:date="2019-09-23T22:49:00Z">
        <w:r w:rsidRPr="002B1C72">
          <w:rPr>
            <w:rStyle w:val="Hyperlink"/>
            <w:noProof/>
          </w:rPr>
          <w:fldChar w:fldCharType="begin"/>
        </w:r>
        <w:r w:rsidRPr="002B1C72">
          <w:rPr>
            <w:rStyle w:val="Hyperlink"/>
            <w:noProof/>
          </w:rPr>
          <w:instrText xml:space="preserve"> </w:instrText>
        </w:r>
        <w:r>
          <w:rPr>
            <w:noProof/>
          </w:rPr>
          <w:instrText>HYPERLINK \l "_Toc20171478"</w:instrText>
        </w:r>
        <w:r w:rsidRPr="002B1C72">
          <w:rPr>
            <w:rStyle w:val="Hyperlink"/>
            <w:noProof/>
          </w:rPr>
          <w:instrText xml:space="preserve"> </w:instrText>
        </w:r>
        <w:r w:rsidRPr="002B1C72">
          <w:rPr>
            <w:rStyle w:val="Hyperlink"/>
            <w:noProof/>
          </w:rPr>
          <w:fldChar w:fldCharType="separate"/>
        </w:r>
        <w:r w:rsidRPr="002B1C72">
          <w:rPr>
            <w:rStyle w:val="Hyperlink"/>
            <w:noProof/>
          </w:rPr>
          <w:t>Figura 65: Aplicando ML a métricas de usuarios</w:t>
        </w:r>
        <w:r>
          <w:rPr>
            <w:noProof/>
            <w:webHidden/>
          </w:rPr>
          <w:tab/>
        </w:r>
        <w:r>
          <w:rPr>
            <w:noProof/>
            <w:webHidden/>
          </w:rPr>
          <w:fldChar w:fldCharType="begin"/>
        </w:r>
        <w:r>
          <w:rPr>
            <w:noProof/>
            <w:webHidden/>
          </w:rPr>
          <w:instrText xml:space="preserve"> PAGEREF _Toc20171478 \h </w:instrText>
        </w:r>
      </w:ins>
      <w:r>
        <w:rPr>
          <w:noProof/>
          <w:webHidden/>
        </w:rPr>
      </w:r>
      <w:r>
        <w:rPr>
          <w:noProof/>
          <w:webHidden/>
        </w:rPr>
        <w:fldChar w:fldCharType="separate"/>
      </w:r>
      <w:ins w:id="1109" w:author="BENITO CASADO, ENRIQUE" w:date="2019-09-23T22:49:00Z">
        <w:r>
          <w:rPr>
            <w:noProof/>
            <w:webHidden/>
          </w:rPr>
          <w:t>72</w:t>
        </w:r>
        <w:r>
          <w:rPr>
            <w:noProof/>
            <w:webHidden/>
          </w:rPr>
          <w:fldChar w:fldCharType="end"/>
        </w:r>
        <w:r w:rsidRPr="002B1C72">
          <w:rPr>
            <w:rStyle w:val="Hyperlink"/>
            <w:noProof/>
          </w:rPr>
          <w:fldChar w:fldCharType="end"/>
        </w:r>
      </w:ins>
    </w:p>
    <w:p w14:paraId="3B856E62" w14:textId="48979D97" w:rsidR="00EA68CF" w:rsidRPr="00BB3A41" w:rsidDel="00D709AA" w:rsidRDefault="009318CE" w:rsidP="00410979">
      <w:pPr>
        <w:rPr>
          <w:del w:id="1110" w:author="BENITO CASADO, ENRIQUE" w:date="2019-09-22T12:02:00Z"/>
          <w:rFonts w:asciiTheme="minorHAnsi" w:hAnsiTheme="minorHAnsi" w:cstheme="minorHAnsi"/>
        </w:rPr>
      </w:pPr>
      <w:ins w:id="1111" w:author="BENITO CASADO, ENRIQUE" w:date="2019-09-22T12:16:00Z">
        <w:r>
          <w:rPr>
            <w:rFonts w:asciiTheme="minorHAnsi" w:hAnsiTheme="minorHAnsi" w:cstheme="minorHAnsi"/>
          </w:rPr>
          <w:fldChar w:fldCharType="end"/>
        </w:r>
      </w:ins>
      <w:del w:id="1112" w:author="BENITO CASADO, ENRIQUE" w:date="2019-09-22T12:02:00Z">
        <w:r w:rsidR="00EA68CF" w:rsidRPr="00BB3A41" w:rsidDel="00D709AA">
          <w:rPr>
            <w:rFonts w:asciiTheme="minorHAnsi" w:hAnsiTheme="minorHAnsi" w:cstheme="minorHAnsi"/>
          </w:rPr>
          <w:delText>Este índice ha de existir tan sólo en el caso de que tengas más de 4 apoyos visuales (gráficos, figuras, ilustraciones, fotos, etc.) en tu memoria del proyecto.</w:delText>
        </w:r>
      </w:del>
    </w:p>
    <w:p w14:paraId="08E86A64" w14:textId="2C38FB37" w:rsidR="006C0D88" w:rsidRPr="00BB3A41" w:rsidDel="00D709AA" w:rsidRDefault="00EA68CF" w:rsidP="00410979">
      <w:pPr>
        <w:rPr>
          <w:del w:id="1113" w:author="BENITO CASADO, ENRIQUE" w:date="2019-09-22T12:02:00Z"/>
          <w:rFonts w:asciiTheme="minorHAnsi" w:hAnsiTheme="minorHAnsi" w:cstheme="minorHAnsi"/>
          <w:sz w:val="96"/>
          <w:szCs w:val="96"/>
        </w:rPr>
      </w:pPr>
      <w:del w:id="1114" w:author="BENITO CASADO, ENRIQUE" w:date="2019-09-22T12:02:00Z">
        <w:r w:rsidRPr="00BB3A41" w:rsidDel="00D709AA">
          <w:rPr>
            <w:rFonts w:asciiTheme="minorHAnsi" w:hAnsiTheme="minorHAnsi" w:cstheme="minorHAnsi"/>
          </w:rPr>
          <w:delText>Recuerda esta sección es optativa.</w:delText>
        </w:r>
      </w:del>
    </w:p>
    <w:p w14:paraId="57462810" w14:textId="77777777" w:rsidR="00410979" w:rsidRPr="00BB3A41" w:rsidRDefault="00410979">
      <w:pPr>
        <w:spacing w:after="0" w:line="240" w:lineRule="auto"/>
        <w:rPr>
          <w:rFonts w:asciiTheme="minorHAnsi" w:hAnsiTheme="minorHAnsi" w:cstheme="minorHAnsi"/>
          <w:sz w:val="96"/>
          <w:szCs w:val="96"/>
        </w:rPr>
      </w:pPr>
      <w:r w:rsidRPr="00BB3A41">
        <w:rPr>
          <w:rFonts w:asciiTheme="minorHAnsi" w:hAnsiTheme="minorHAnsi" w:cstheme="minorHAnsi"/>
          <w:sz w:val="96"/>
          <w:szCs w:val="96"/>
        </w:rPr>
        <w:br w:type="page"/>
      </w:r>
    </w:p>
    <w:p w14:paraId="397BCE52" w14:textId="21993FB9" w:rsidR="00410979" w:rsidRPr="00BB3A41" w:rsidDel="00D96661" w:rsidRDefault="00410979" w:rsidP="00410979">
      <w:pPr>
        <w:rPr>
          <w:del w:id="1115" w:author="BENITO CASADO, ENRIQUE" w:date="2019-09-22T10:17:00Z"/>
          <w:rFonts w:asciiTheme="minorHAnsi" w:hAnsiTheme="minorHAnsi" w:cstheme="minorHAnsi"/>
          <w:sz w:val="96"/>
          <w:szCs w:val="96"/>
        </w:rPr>
      </w:pPr>
      <w:del w:id="1116" w:author="BENITO CASADO, ENRIQUE" w:date="2019-09-22T10:17:00Z">
        <w:r w:rsidRPr="00BB3A41" w:rsidDel="00D96661">
          <w:rPr>
            <w:rFonts w:asciiTheme="minorHAnsi" w:hAnsiTheme="minorHAnsi" w:cstheme="minorHAnsi"/>
            <w:sz w:val="96"/>
            <w:szCs w:val="96"/>
          </w:rPr>
          <w:lastRenderedPageBreak/>
          <w:delText>Índice de Tablas</w:delText>
        </w:r>
      </w:del>
    </w:p>
    <w:p w14:paraId="5DA6F7D4" w14:textId="01A7BC3D" w:rsidR="00EA68CF" w:rsidRPr="00BB3A41" w:rsidDel="00D96661" w:rsidRDefault="00EA68CF" w:rsidP="00EA68CF">
      <w:pPr>
        <w:rPr>
          <w:del w:id="1117" w:author="BENITO CASADO, ENRIQUE" w:date="2019-09-22T10:17:00Z"/>
          <w:rFonts w:asciiTheme="minorHAnsi" w:hAnsiTheme="minorHAnsi" w:cstheme="minorHAnsi"/>
        </w:rPr>
      </w:pPr>
      <w:del w:id="1118" w:author="BENITO CASADO, ENRIQUE" w:date="2019-09-22T10:17:00Z">
        <w:r w:rsidRPr="00BB3A41" w:rsidDel="00D96661">
          <w:rPr>
            <w:rFonts w:asciiTheme="minorHAnsi" w:hAnsiTheme="minorHAnsi" w:cstheme="minorHAnsi"/>
          </w:rPr>
          <w:delText>Este índice ha de existir tan sólo en el caso de que tengas más de 4 tablas de datos en tu memoria del proyecto.</w:delText>
        </w:r>
      </w:del>
    </w:p>
    <w:p w14:paraId="697E6A43" w14:textId="14F8E75A" w:rsidR="00EA68CF" w:rsidRPr="00BB3A41" w:rsidDel="00D96661" w:rsidRDefault="00EA68CF" w:rsidP="00EA68CF">
      <w:pPr>
        <w:rPr>
          <w:del w:id="1119" w:author="BENITO CASADO, ENRIQUE" w:date="2019-09-22T10:17:00Z"/>
          <w:rFonts w:asciiTheme="minorHAnsi" w:hAnsiTheme="minorHAnsi" w:cstheme="minorHAnsi"/>
          <w:sz w:val="96"/>
          <w:szCs w:val="96"/>
        </w:rPr>
      </w:pPr>
      <w:del w:id="1120" w:author="BENITO CASADO, ENRIQUE" w:date="2019-09-22T10:17:00Z">
        <w:r w:rsidRPr="00BB3A41" w:rsidDel="00D96661">
          <w:rPr>
            <w:rFonts w:asciiTheme="minorHAnsi" w:hAnsiTheme="minorHAnsi" w:cstheme="minorHAnsi"/>
          </w:rPr>
          <w:delText>Recuerda esta sección es optativa.</w:delText>
        </w:r>
      </w:del>
    </w:p>
    <w:p w14:paraId="31BF7BE9" w14:textId="2BD0131E" w:rsidR="00EA68CF" w:rsidRPr="00BB3A41" w:rsidDel="00D96661" w:rsidRDefault="00EA68CF" w:rsidP="00410979">
      <w:pPr>
        <w:rPr>
          <w:del w:id="1121" w:author="BENITO CASADO, ENRIQUE" w:date="2019-09-22T10:17:00Z"/>
          <w:rFonts w:asciiTheme="minorHAnsi" w:hAnsiTheme="minorHAnsi" w:cstheme="minorHAnsi"/>
          <w:sz w:val="96"/>
          <w:szCs w:val="96"/>
        </w:rPr>
      </w:pPr>
    </w:p>
    <w:p w14:paraId="1A015EE2" w14:textId="687A368E" w:rsidR="00410979" w:rsidRPr="00BB3A41" w:rsidDel="00D96661" w:rsidRDefault="00410979">
      <w:pPr>
        <w:spacing w:after="0" w:line="240" w:lineRule="auto"/>
        <w:rPr>
          <w:del w:id="1122" w:author="BENITO CASADO, ENRIQUE" w:date="2019-09-22T10:17:00Z"/>
          <w:rFonts w:asciiTheme="minorHAnsi" w:hAnsiTheme="minorHAnsi" w:cstheme="minorHAnsi"/>
        </w:rPr>
      </w:pPr>
      <w:del w:id="1123" w:author="BENITO CASADO, ENRIQUE" w:date="2019-09-22T10:17:00Z">
        <w:r w:rsidRPr="00BB3A41" w:rsidDel="00D96661">
          <w:rPr>
            <w:rFonts w:asciiTheme="minorHAnsi" w:hAnsiTheme="minorHAnsi" w:cstheme="minorHAnsi"/>
          </w:rPr>
          <w:br w:type="page"/>
        </w:r>
      </w:del>
    </w:p>
    <w:p w14:paraId="41A1B149" w14:textId="77777777" w:rsidR="004839C3" w:rsidRPr="00BB3A41" w:rsidRDefault="004839C3" w:rsidP="00C712D4">
      <w:pPr>
        <w:spacing w:after="0" w:line="240" w:lineRule="auto"/>
        <w:rPr>
          <w:rFonts w:asciiTheme="minorHAnsi" w:hAnsiTheme="minorHAnsi" w:cstheme="minorHAnsi"/>
        </w:rPr>
      </w:pPr>
    </w:p>
    <w:p w14:paraId="731B054C" w14:textId="77777777" w:rsidR="000E2725" w:rsidRPr="00BB3A41" w:rsidRDefault="000E2725" w:rsidP="00942C98">
      <w:pPr>
        <w:pStyle w:val="berschrift1"/>
        <w:numPr>
          <w:ilvl w:val="0"/>
          <w:numId w:val="15"/>
        </w:numPr>
        <w:rPr>
          <w:rFonts w:asciiTheme="minorHAnsi" w:hAnsiTheme="minorHAnsi" w:cstheme="minorHAnsi"/>
        </w:rPr>
      </w:pPr>
      <w:bookmarkStart w:id="1124" w:name="_Toc20170499"/>
      <w:r w:rsidRPr="00BB3A41">
        <w:rPr>
          <w:rFonts w:asciiTheme="minorHAnsi" w:hAnsiTheme="minorHAnsi" w:cstheme="minorHAnsi"/>
        </w:rPr>
        <w:t>INTRODUCCIÓN</w:t>
      </w:r>
      <w:bookmarkEnd w:id="1124"/>
    </w:p>
    <w:p w14:paraId="6EA73542" w14:textId="77777777" w:rsidR="000E2725" w:rsidRPr="00BB3A41" w:rsidRDefault="000E2725" w:rsidP="000E2725">
      <w:pPr>
        <w:pStyle w:val="KeinLeerraum"/>
        <w:rPr>
          <w:rFonts w:asciiTheme="minorHAnsi" w:hAnsiTheme="minorHAnsi" w:cstheme="minorHAnsi"/>
        </w:rPr>
      </w:pPr>
    </w:p>
    <w:p w14:paraId="79439B62" w14:textId="07FC8544" w:rsidR="008969A7" w:rsidRPr="008969A7" w:rsidRDefault="008969A7" w:rsidP="008969A7">
      <w:pPr>
        <w:rPr>
          <w:lang w:eastAsia="es-ES"/>
        </w:rPr>
      </w:pPr>
    </w:p>
    <w:p w14:paraId="31AD0027" w14:textId="65953F82" w:rsidR="008969A7" w:rsidRDefault="008969A7">
      <w:pPr>
        <w:pPrChange w:id="1125" w:author="Jesús Carretero" w:date="2019-09-18T11:53:00Z">
          <w:pPr>
            <w:pStyle w:val="KeinLeerraum"/>
          </w:pPr>
        </w:pPrChange>
      </w:pPr>
      <w:r>
        <w:t xml:space="preserve">El trabajo de fin de master está mayoritariamente enfocado desde el punto de vista de un Ingeniero de Datos, es decir la persona que se va a encargar de crear los sistemas y la infraestructura para proveer datos allá donde sean necesarios. </w:t>
      </w:r>
      <w:del w:id="1126" w:author="Jesús Carretero" w:date="2019-09-18T11:53:00Z">
        <w:r w:rsidR="005E6C9B" w:rsidDel="002706DA">
          <w:delText>Ademas</w:delText>
        </w:r>
      </w:del>
      <w:ins w:id="1127" w:author="Jesús Carretero" w:date="2019-09-18T11:53:00Z">
        <w:del w:id="1128" w:author="BENITO CASADO, ENRIQUE" w:date="2019-09-22T06:42:00Z">
          <w:r w:rsidR="002706DA" w:rsidDel="00C27CDC">
            <w:delText>Además</w:delText>
          </w:r>
        </w:del>
      </w:ins>
      <w:ins w:id="1129" w:author="BENITO CASADO, ENRIQUE" w:date="2019-09-22T06:42:00Z">
        <w:r w:rsidR="00C27CDC">
          <w:t>Además,</w:t>
        </w:r>
      </w:ins>
      <w:r w:rsidR="005E6C9B">
        <w:t xml:space="preserve"> este proyecto hace foco en todo lo que corresponde a una monitorización de una infraestructura Big Data.</w:t>
      </w:r>
    </w:p>
    <w:p w14:paraId="29462C9C" w14:textId="77777777" w:rsidR="00C712D4" w:rsidRPr="00BB3A41" w:rsidRDefault="00C712D4" w:rsidP="00501F02">
      <w:pPr>
        <w:pStyle w:val="KeinLeerraum"/>
        <w:jc w:val="both"/>
        <w:rPr>
          <w:rFonts w:asciiTheme="minorHAnsi" w:hAnsiTheme="minorHAnsi" w:cstheme="minorHAnsi"/>
        </w:rPr>
      </w:pPr>
    </w:p>
    <w:p w14:paraId="042A328B" w14:textId="6F3E7AC8" w:rsidR="00C712D4" w:rsidRPr="00E603A8" w:rsidRDefault="00942C98" w:rsidP="00501F02">
      <w:pPr>
        <w:pStyle w:val="berschrift2"/>
        <w:rPr>
          <w:rFonts w:asciiTheme="minorHAnsi" w:hAnsiTheme="minorHAnsi" w:cstheme="minorHAnsi"/>
          <w:sz w:val="36"/>
          <w:szCs w:val="36"/>
          <w:rPrChange w:id="1130" w:author="BENITO CASADO, ENRIQUE" w:date="2019-09-22T20:10:00Z">
            <w:rPr>
              <w:rFonts w:asciiTheme="minorHAnsi" w:hAnsiTheme="minorHAnsi" w:cstheme="minorHAnsi"/>
            </w:rPr>
          </w:rPrChange>
        </w:rPr>
      </w:pPr>
      <w:bookmarkStart w:id="1131" w:name="_Toc20170500"/>
      <w:r w:rsidRPr="00E603A8">
        <w:rPr>
          <w:rFonts w:asciiTheme="minorHAnsi" w:hAnsiTheme="minorHAnsi" w:cstheme="minorHAnsi"/>
          <w:sz w:val="36"/>
          <w:szCs w:val="36"/>
          <w:rPrChange w:id="1132" w:author="BENITO CASADO, ENRIQUE" w:date="2019-09-22T20:10:00Z">
            <w:rPr>
              <w:rFonts w:asciiTheme="minorHAnsi" w:hAnsiTheme="minorHAnsi" w:cstheme="minorHAnsi"/>
            </w:rPr>
          </w:rPrChange>
        </w:rPr>
        <w:t>Planteamiento del problema</w:t>
      </w:r>
      <w:bookmarkEnd w:id="1131"/>
    </w:p>
    <w:p w14:paraId="12CD185B" w14:textId="77777777" w:rsidR="008969A7" w:rsidRPr="00E603A8" w:rsidRDefault="008969A7" w:rsidP="008969A7">
      <w:pPr>
        <w:pStyle w:val="KeinLeerraum"/>
        <w:rPr>
          <w:rFonts w:asciiTheme="minorHAnsi" w:hAnsiTheme="minorHAnsi" w:cstheme="minorHAnsi"/>
          <w:sz w:val="32"/>
          <w:rPrChange w:id="1133" w:author="BENITO CASADO, ENRIQUE" w:date="2019-09-22T20:10:00Z">
            <w:rPr>
              <w:rFonts w:asciiTheme="minorHAnsi" w:hAnsiTheme="minorHAnsi" w:cstheme="minorHAnsi"/>
            </w:rPr>
          </w:rPrChange>
        </w:rPr>
      </w:pPr>
    </w:p>
    <w:p w14:paraId="612C0C23" w14:textId="54A863FA" w:rsidR="008969A7" w:rsidRPr="00634B7E" w:rsidRDefault="005E6C9B" w:rsidP="008969A7">
      <w:pPr>
        <w:pStyle w:val="KeinLeerraum"/>
        <w:rPr>
          <w:rFonts w:asciiTheme="minorHAnsi" w:hAnsiTheme="minorHAnsi" w:cstheme="minorHAnsi"/>
          <w:b/>
          <w:sz w:val="28"/>
        </w:rPr>
      </w:pPr>
      <w:r w:rsidRPr="00634B7E">
        <w:rPr>
          <w:rFonts w:asciiTheme="minorHAnsi" w:hAnsiTheme="minorHAnsi" w:cstheme="minorHAnsi"/>
          <w:b/>
          <w:sz w:val="28"/>
        </w:rPr>
        <w:t>Pi</w:t>
      </w:r>
      <w:del w:id="1134" w:author="Jesús Carretero" w:date="2019-09-18T11:54:00Z">
        <w:r w:rsidRPr="00634B7E" w:rsidDel="002706DA">
          <w:rPr>
            <w:rFonts w:asciiTheme="minorHAnsi" w:hAnsiTheme="minorHAnsi" w:cstheme="minorHAnsi"/>
            <w:b/>
            <w:sz w:val="28"/>
          </w:rPr>
          <w:delText>e</w:delText>
        </w:r>
      </w:del>
      <w:r w:rsidRPr="00634B7E">
        <w:rPr>
          <w:rFonts w:asciiTheme="minorHAnsi" w:hAnsiTheme="minorHAnsi" w:cstheme="minorHAnsi"/>
          <w:b/>
          <w:sz w:val="28"/>
        </w:rPr>
        <w:t>peline</w:t>
      </w:r>
    </w:p>
    <w:p w14:paraId="5B1052D3" w14:textId="77777777" w:rsidR="005E6C9B" w:rsidRDefault="005E6C9B" w:rsidP="008969A7">
      <w:pPr>
        <w:pStyle w:val="KeinLeerraum"/>
        <w:rPr>
          <w:rFonts w:asciiTheme="minorHAnsi" w:hAnsiTheme="minorHAnsi" w:cstheme="minorHAnsi"/>
        </w:rPr>
      </w:pPr>
    </w:p>
    <w:p w14:paraId="12DE647C" w14:textId="28E90ACB" w:rsidR="008969A7" w:rsidRDefault="008969A7" w:rsidP="008969A7">
      <w:pPr>
        <w:pStyle w:val="KeinLeerraum"/>
        <w:jc w:val="both"/>
        <w:rPr>
          <w:ins w:id="1135" w:author="BENITO CASADO, ENRIQUE" w:date="2019-09-22T06:44:00Z"/>
          <w:rFonts w:asciiTheme="minorHAnsi" w:hAnsiTheme="minorHAnsi" w:cstheme="minorHAnsi"/>
        </w:rPr>
      </w:pPr>
      <w:r>
        <w:rPr>
          <w:rFonts w:asciiTheme="minorHAnsi" w:hAnsiTheme="minorHAnsi" w:cstheme="minorHAnsi"/>
        </w:rPr>
        <w:t xml:space="preserve">La idea de negocio que da forma a este </w:t>
      </w:r>
      <w:r w:rsidR="00D172A5">
        <w:rPr>
          <w:rFonts w:asciiTheme="minorHAnsi" w:hAnsiTheme="minorHAnsi" w:cstheme="minorHAnsi"/>
        </w:rPr>
        <w:t xml:space="preserve">proyecto </w:t>
      </w:r>
      <w:del w:id="1136" w:author="BENITO CASADO, ENRIQUE" w:date="2019-09-22T06:42:00Z">
        <w:r w:rsidR="00D172A5" w:rsidDel="00766165">
          <w:rPr>
            <w:rFonts w:asciiTheme="minorHAnsi" w:hAnsiTheme="minorHAnsi" w:cstheme="minorHAnsi"/>
          </w:rPr>
          <w:delText xml:space="preserve">de </w:delText>
        </w:r>
        <w:r w:rsidDel="00766165">
          <w:rPr>
            <w:rFonts w:asciiTheme="minorHAnsi" w:hAnsiTheme="minorHAnsi" w:cstheme="minorHAnsi"/>
          </w:rPr>
          <w:delText xml:space="preserve">pipeline </w:delText>
        </w:r>
      </w:del>
      <w:r>
        <w:rPr>
          <w:rFonts w:asciiTheme="minorHAnsi" w:hAnsiTheme="minorHAnsi" w:cstheme="minorHAnsi"/>
        </w:rPr>
        <w:t xml:space="preserve">de Big Data, es una pequeña empresa que quiere empezar a invertir en bolsa basándose en </w:t>
      </w:r>
      <w:ins w:id="1137" w:author="BENITO CASADO, ENRIQUE" w:date="2019-09-22T06:43:00Z">
        <w:r w:rsidR="00766165">
          <w:rPr>
            <w:rFonts w:asciiTheme="minorHAnsi" w:hAnsiTheme="minorHAnsi" w:cstheme="minorHAnsi"/>
          </w:rPr>
          <w:t>el análisis de</w:t>
        </w:r>
      </w:ins>
      <w:del w:id="1138" w:author="BENITO CASADO, ENRIQUE" w:date="2019-09-22T06:43:00Z">
        <w:r w:rsidDel="00766165">
          <w:rPr>
            <w:rFonts w:asciiTheme="minorHAnsi" w:hAnsiTheme="minorHAnsi" w:cstheme="minorHAnsi"/>
          </w:rPr>
          <w:delText>las</w:delText>
        </w:r>
      </w:del>
      <w:r>
        <w:rPr>
          <w:rFonts w:asciiTheme="minorHAnsi" w:hAnsiTheme="minorHAnsi" w:cstheme="minorHAnsi"/>
        </w:rPr>
        <w:t xml:space="preserve"> opiniones</w:t>
      </w:r>
      <w:ins w:id="1139" w:author="BENITO CASADO, ENRIQUE" w:date="2019-09-22T06:43:00Z">
        <w:r w:rsidR="00766165">
          <w:rPr>
            <w:rFonts w:asciiTheme="minorHAnsi" w:hAnsiTheme="minorHAnsi" w:cstheme="minorHAnsi"/>
          </w:rPr>
          <w:t xml:space="preserve"> tanto de internet </w:t>
        </w:r>
      </w:ins>
      <w:ins w:id="1140" w:author="BENITO CASADO, ENRIQUE" w:date="2019-09-22T06:47:00Z">
        <w:r w:rsidR="00766165">
          <w:rPr>
            <w:rFonts w:asciiTheme="minorHAnsi" w:hAnsiTheme="minorHAnsi" w:cstheme="minorHAnsi"/>
          </w:rPr>
          <w:t xml:space="preserve">y redes sociales </w:t>
        </w:r>
      </w:ins>
      <w:ins w:id="1141" w:author="BENITO CASADO, ENRIQUE" w:date="2019-09-22T06:43:00Z">
        <w:r w:rsidR="00766165">
          <w:rPr>
            <w:rFonts w:asciiTheme="minorHAnsi" w:hAnsiTheme="minorHAnsi" w:cstheme="minorHAnsi"/>
          </w:rPr>
          <w:t xml:space="preserve">como </w:t>
        </w:r>
      </w:ins>
      <w:del w:id="1142" w:author="BENITO CASADO, ENRIQUE" w:date="2019-09-22T06:43:00Z">
        <w:r w:rsidDel="00766165">
          <w:rPr>
            <w:rFonts w:asciiTheme="minorHAnsi" w:hAnsiTheme="minorHAnsi" w:cstheme="minorHAnsi"/>
          </w:rPr>
          <w:delText xml:space="preserve"> </w:delText>
        </w:r>
      </w:del>
      <w:r>
        <w:rPr>
          <w:rFonts w:asciiTheme="minorHAnsi" w:hAnsiTheme="minorHAnsi" w:cstheme="minorHAnsi"/>
        </w:rPr>
        <w:t>de la prensa escrita especializada en economía.</w:t>
      </w:r>
    </w:p>
    <w:p w14:paraId="6E3A73CD" w14:textId="77777777" w:rsidR="00766165" w:rsidRDefault="00766165" w:rsidP="008969A7">
      <w:pPr>
        <w:pStyle w:val="KeinLeerraum"/>
        <w:jc w:val="both"/>
        <w:rPr>
          <w:rFonts w:asciiTheme="minorHAnsi" w:hAnsiTheme="minorHAnsi" w:cstheme="minorHAnsi"/>
        </w:rPr>
      </w:pPr>
    </w:p>
    <w:p w14:paraId="44EE3A08" w14:textId="32F9C8EE" w:rsidR="00D172A5" w:rsidRPr="00766165" w:rsidRDefault="00766165" w:rsidP="008969A7">
      <w:pPr>
        <w:pStyle w:val="KeinLeerraum"/>
        <w:jc w:val="both"/>
        <w:rPr>
          <w:rFonts w:asciiTheme="minorHAnsi" w:hAnsiTheme="minorHAnsi" w:cstheme="minorHAnsi"/>
          <w:b/>
          <w:rPrChange w:id="1143" w:author="BENITO CASADO, ENRIQUE" w:date="2019-09-22T06:44:00Z">
            <w:rPr>
              <w:rFonts w:asciiTheme="minorHAnsi" w:hAnsiTheme="minorHAnsi" w:cstheme="minorHAnsi"/>
            </w:rPr>
          </w:rPrChange>
        </w:rPr>
      </w:pPr>
      <w:ins w:id="1144" w:author="BENITO CASADO, ENRIQUE" w:date="2019-09-22T06:44:00Z">
        <w:r w:rsidRPr="00766165">
          <w:rPr>
            <w:rFonts w:asciiTheme="minorHAnsi" w:hAnsiTheme="minorHAnsi" w:cstheme="minorHAnsi"/>
            <w:b/>
            <w:rPrChange w:id="1145" w:author="BENITO CASADO, ENRIQUE" w:date="2019-09-22T06:44:00Z">
              <w:rPr>
                <w:rFonts w:asciiTheme="minorHAnsi" w:hAnsiTheme="minorHAnsi" w:cstheme="minorHAnsi"/>
              </w:rPr>
            </w:rPrChange>
          </w:rPr>
          <w:t>Prensa escrita</w:t>
        </w:r>
      </w:ins>
    </w:p>
    <w:p w14:paraId="41F2016D" w14:textId="4FCEA2C5" w:rsidR="00D172A5" w:rsidRPr="00D172A5" w:rsidDel="00D96661" w:rsidRDefault="00D172A5" w:rsidP="00D172A5">
      <w:pPr>
        <w:tabs>
          <w:tab w:val="left" w:pos="6400"/>
        </w:tabs>
        <w:rPr>
          <w:del w:id="1146" w:author="BENITO CASADO, ENRIQUE" w:date="2019-09-22T10:12:00Z"/>
          <w:rStyle w:val="Hyperlink"/>
          <w:rFonts w:asciiTheme="minorHAnsi" w:hAnsiTheme="minorHAnsi" w:cstheme="minorHAnsi"/>
          <w:color w:val="auto"/>
          <w:u w:val="none"/>
        </w:rPr>
      </w:pPr>
      <w:r w:rsidRPr="00D172A5">
        <w:rPr>
          <w:rStyle w:val="Hyperlink"/>
          <w:rFonts w:asciiTheme="minorHAnsi" w:hAnsiTheme="minorHAnsi" w:cstheme="minorHAnsi"/>
          <w:color w:val="auto"/>
          <w:u w:val="none"/>
        </w:rPr>
        <w:t>Desde los diferentes medios de prensa económica (lo que se conoce como prensa salmón), como el economista, el blog del salmón, merca2 etc… Se escribe diariamente artículos sobre la buena situación de ciertas empresas que luego se derrumban en bolsa y viceversa, entre tanta maraña de artículos realmente es difícil saber de quién fiarse. El ciudadano medio que lee estas noticias de economía no tiene realmente casi ninguna garantía de que aquello que está leyendo s</w:t>
      </w:r>
      <w:r>
        <w:rPr>
          <w:rStyle w:val="Hyperlink"/>
          <w:rFonts w:asciiTheme="minorHAnsi" w:hAnsiTheme="minorHAnsi" w:cstheme="minorHAnsi"/>
          <w:color w:val="auto"/>
          <w:u w:val="none"/>
        </w:rPr>
        <w:t>obre economía vaya a ser cierto.</w:t>
      </w:r>
      <w:r w:rsidRPr="00D172A5">
        <w:rPr>
          <w:rStyle w:val="Hyperlink"/>
          <w:rFonts w:asciiTheme="minorHAnsi" w:hAnsiTheme="minorHAnsi" w:cstheme="minorHAnsi"/>
          <w:color w:val="auto"/>
          <w:u w:val="none"/>
        </w:rPr>
        <w:t xml:space="preserve"> La única manera que tendría de hacer esto sería seguir a un autor y ver si a lo largo del tiempo han ido acertando en sus predicciones.</w:t>
      </w:r>
    </w:p>
    <w:p w14:paraId="3DB3A5E2" w14:textId="156A8522" w:rsidR="00D172A5" w:rsidRPr="00D172A5" w:rsidDel="00D96661" w:rsidRDefault="00D172A5" w:rsidP="00D172A5">
      <w:pPr>
        <w:tabs>
          <w:tab w:val="left" w:pos="6400"/>
        </w:tabs>
        <w:rPr>
          <w:del w:id="1147" w:author="BENITO CASADO, ENRIQUE" w:date="2019-09-22T10:12:00Z"/>
          <w:rStyle w:val="Hyperlink"/>
          <w:rFonts w:asciiTheme="minorHAnsi" w:hAnsiTheme="minorHAnsi" w:cstheme="minorHAnsi"/>
          <w:color w:val="auto"/>
          <w:u w:val="none"/>
        </w:rPr>
      </w:pPr>
      <w:del w:id="1148" w:author="BENITO CASADO, ENRIQUE" w:date="2019-09-22T10:12:00Z">
        <w:r w:rsidDel="00D96661">
          <w:rPr>
            <w:rStyle w:val="Hyperlink"/>
            <w:rFonts w:asciiTheme="minorHAnsi" w:hAnsiTheme="minorHAnsi" w:cstheme="minorHAnsi"/>
            <w:color w:val="auto"/>
            <w:u w:val="none"/>
          </w:rPr>
          <w:delText>¿</w:delText>
        </w:r>
        <w:r w:rsidRPr="00D172A5" w:rsidDel="00D96661">
          <w:rPr>
            <w:rStyle w:val="Hyperlink"/>
            <w:rFonts w:asciiTheme="minorHAnsi" w:hAnsiTheme="minorHAnsi" w:cstheme="minorHAnsi"/>
            <w:color w:val="auto"/>
            <w:u w:val="none"/>
          </w:rPr>
          <w:delText>Cuál sería la consecuencia de juntar cantidades inge</w:delText>
        </w:r>
        <w:r w:rsidDel="00D96661">
          <w:rPr>
            <w:rStyle w:val="Hyperlink"/>
            <w:rFonts w:asciiTheme="minorHAnsi" w:hAnsiTheme="minorHAnsi" w:cstheme="minorHAnsi"/>
            <w:color w:val="auto"/>
            <w:u w:val="none"/>
          </w:rPr>
          <w:delText>ntes de Datos con el poder del Aprendizaje automático?</w:delText>
        </w:r>
      </w:del>
    </w:p>
    <w:p w14:paraId="7777B8A1" w14:textId="483C18C9" w:rsidR="00D172A5" w:rsidRPr="00D172A5" w:rsidDel="00D96661" w:rsidRDefault="00D172A5" w:rsidP="00D172A5">
      <w:pPr>
        <w:tabs>
          <w:tab w:val="left" w:pos="6400"/>
        </w:tabs>
        <w:rPr>
          <w:del w:id="1149" w:author="BENITO CASADO, ENRIQUE" w:date="2019-09-22T10:12:00Z"/>
          <w:rStyle w:val="Hyperlink"/>
          <w:rFonts w:asciiTheme="minorHAnsi" w:hAnsiTheme="minorHAnsi" w:cstheme="minorHAnsi"/>
          <w:color w:val="auto"/>
          <w:u w:val="none"/>
        </w:rPr>
      </w:pPr>
      <w:del w:id="1150" w:author="BENITO CASADO, ENRIQUE" w:date="2019-09-22T10:12:00Z">
        <w:r w:rsidRPr="00D172A5" w:rsidDel="00D96661">
          <w:rPr>
            <w:rStyle w:val="Hyperlink"/>
            <w:rFonts w:asciiTheme="minorHAnsi" w:hAnsiTheme="minorHAnsi" w:cstheme="minorHAnsi"/>
            <w:color w:val="auto"/>
            <w:u w:val="none"/>
          </w:rPr>
          <w:delText>Los datos vendrían a modo de Terabytes de la recopilación de artículos que se han escrito en internet en los apartados de prensa económica.</w:delText>
        </w:r>
      </w:del>
    </w:p>
    <w:p w14:paraId="46F2E3DC" w14:textId="3A8102F5" w:rsidR="00D172A5" w:rsidRPr="00D172A5" w:rsidDel="00D96661" w:rsidRDefault="00D172A5" w:rsidP="00D172A5">
      <w:pPr>
        <w:tabs>
          <w:tab w:val="left" w:pos="6400"/>
        </w:tabs>
        <w:rPr>
          <w:del w:id="1151" w:author="BENITO CASADO, ENRIQUE" w:date="2019-09-22T10:12:00Z"/>
          <w:rStyle w:val="Hyperlink"/>
          <w:rFonts w:asciiTheme="minorHAnsi" w:hAnsiTheme="minorHAnsi" w:cstheme="minorHAnsi"/>
          <w:color w:val="auto"/>
          <w:u w:val="none"/>
        </w:rPr>
      </w:pPr>
      <w:del w:id="1152" w:author="BENITO CASADO, ENRIQUE" w:date="2019-09-22T10:12:00Z">
        <w:r w:rsidRPr="00D172A5" w:rsidDel="00D96661">
          <w:rPr>
            <w:rStyle w:val="Hyperlink"/>
            <w:rFonts w:asciiTheme="minorHAnsi" w:hAnsiTheme="minorHAnsi" w:cstheme="minorHAnsi"/>
            <w:color w:val="auto"/>
            <w:u w:val="none"/>
          </w:rPr>
          <w:delText>El poder de NLP sería hacer un análisis de sentimiento, es decir poder responder a la siguiente pregunta: ¿Esta el autor hablando positivamente/negativamente/neutro sobre la compañía/producto/valor en el futuro? De manera automática se podría responder a esta pregunta gracias a Maschine Learning y su análisis reconocedor de texto.</w:delText>
        </w:r>
      </w:del>
    </w:p>
    <w:p w14:paraId="6F1C53FF" w14:textId="6CEECACD" w:rsidR="00D172A5" w:rsidRPr="00D172A5" w:rsidDel="00D96661" w:rsidRDefault="00D172A5" w:rsidP="00D172A5">
      <w:pPr>
        <w:tabs>
          <w:tab w:val="left" w:pos="6400"/>
        </w:tabs>
        <w:rPr>
          <w:del w:id="1153" w:author="BENITO CASADO, ENRIQUE" w:date="2019-09-22T10:12:00Z"/>
          <w:rFonts w:asciiTheme="minorHAnsi" w:hAnsiTheme="minorHAnsi" w:cstheme="minorHAnsi"/>
        </w:rPr>
      </w:pPr>
      <w:del w:id="1154" w:author="BENITO CASADO, ENRIQUE" w:date="2019-09-22T10:12:00Z">
        <w:r w:rsidRPr="00D172A5" w:rsidDel="00D96661">
          <w:rPr>
            <w:rStyle w:val="Hyperlink"/>
            <w:rFonts w:asciiTheme="minorHAnsi" w:hAnsiTheme="minorHAnsi" w:cstheme="minorHAnsi"/>
            <w:color w:val="auto"/>
            <w:u w:val="none"/>
          </w:rPr>
          <w:delText>Una vez hemos recopilado los datos, los hemos procesado para saber si un autor hace una crítica positiva negativa o neutra de un producto falta la tercera pata que sería compararlo con cómo ha evolucionado en el mercado. De tal manera que se podría saber qué porcentaje de acierto tiene un escritor sobre economía</w:delText>
        </w:r>
      </w:del>
    </w:p>
    <w:p w14:paraId="7631CD79" w14:textId="77777777" w:rsidR="00D172A5" w:rsidRDefault="00D172A5">
      <w:pPr>
        <w:tabs>
          <w:tab w:val="left" w:pos="6400"/>
        </w:tabs>
        <w:pPrChange w:id="1155" w:author="BENITO CASADO, ENRIQUE" w:date="2019-09-22T10:12:00Z">
          <w:pPr>
            <w:pStyle w:val="KeinLeerraum"/>
            <w:jc w:val="both"/>
          </w:pPr>
        </w:pPrChange>
      </w:pPr>
    </w:p>
    <w:p w14:paraId="2F5A0517" w14:textId="2C5427BE" w:rsidR="00D172A5" w:rsidRDefault="00D172A5" w:rsidP="008969A7">
      <w:pPr>
        <w:pStyle w:val="KeinLeerraum"/>
        <w:jc w:val="both"/>
        <w:rPr>
          <w:rFonts w:asciiTheme="minorHAnsi" w:hAnsiTheme="minorHAnsi" w:cstheme="minorHAnsi"/>
        </w:rPr>
      </w:pPr>
    </w:p>
    <w:p w14:paraId="33857C11" w14:textId="6483704F" w:rsidR="00D172A5" w:rsidRDefault="00766165" w:rsidP="008969A7">
      <w:pPr>
        <w:pStyle w:val="KeinLeerraum"/>
        <w:jc w:val="both"/>
        <w:rPr>
          <w:ins w:id="1156" w:author="BENITO CASADO, ENRIQUE" w:date="2019-09-22T06:49:00Z"/>
          <w:rFonts w:asciiTheme="minorHAnsi" w:hAnsiTheme="minorHAnsi" w:cstheme="minorHAnsi"/>
          <w:b/>
        </w:rPr>
      </w:pPr>
      <w:ins w:id="1157" w:author="BENITO CASADO, ENRIQUE" w:date="2019-09-22T06:49:00Z">
        <w:r w:rsidRPr="00766165">
          <w:rPr>
            <w:rFonts w:asciiTheme="minorHAnsi" w:hAnsiTheme="minorHAnsi" w:cstheme="minorHAnsi"/>
            <w:b/>
            <w:rPrChange w:id="1158" w:author="BENITO CASADO, ENRIQUE" w:date="2019-09-22T06:49:00Z">
              <w:rPr>
                <w:rFonts w:asciiTheme="minorHAnsi" w:hAnsiTheme="minorHAnsi" w:cstheme="minorHAnsi"/>
              </w:rPr>
            </w:rPrChange>
          </w:rPr>
          <w:t>Redes sociales</w:t>
        </w:r>
        <w:r>
          <w:rPr>
            <w:rFonts w:asciiTheme="minorHAnsi" w:hAnsiTheme="minorHAnsi" w:cstheme="minorHAnsi"/>
            <w:b/>
          </w:rPr>
          <w:t>(Twitter)</w:t>
        </w:r>
      </w:ins>
    </w:p>
    <w:p w14:paraId="2E690810" w14:textId="186CCEC8" w:rsidR="00766165" w:rsidRDefault="00766165" w:rsidP="008969A7">
      <w:pPr>
        <w:pStyle w:val="KeinLeerraum"/>
        <w:jc w:val="both"/>
        <w:rPr>
          <w:ins w:id="1159" w:author="BENITO CASADO, ENRIQUE" w:date="2019-09-22T06:49:00Z"/>
          <w:rFonts w:asciiTheme="minorHAnsi" w:hAnsiTheme="minorHAnsi" w:cstheme="minorHAnsi"/>
          <w:b/>
        </w:rPr>
      </w:pPr>
    </w:p>
    <w:p w14:paraId="34C38D99" w14:textId="77777777" w:rsidR="00D246D4" w:rsidRDefault="00766165" w:rsidP="008969A7">
      <w:pPr>
        <w:pStyle w:val="KeinLeerraum"/>
        <w:jc w:val="both"/>
        <w:rPr>
          <w:ins w:id="1160" w:author="BENITO CASADO, ENRIQUE" w:date="2019-09-22T06:53:00Z"/>
          <w:rFonts w:asciiTheme="minorHAnsi" w:hAnsiTheme="minorHAnsi" w:cstheme="minorHAnsi"/>
        </w:rPr>
      </w:pPr>
      <w:ins w:id="1161" w:author="BENITO CASADO, ENRIQUE" w:date="2019-09-22T06:49:00Z">
        <w:r>
          <w:rPr>
            <w:rFonts w:asciiTheme="minorHAnsi" w:hAnsiTheme="minorHAnsi" w:cstheme="minorHAnsi"/>
          </w:rPr>
          <w:t xml:space="preserve">No es nada nuevo, de </w:t>
        </w:r>
      </w:ins>
      <w:ins w:id="1162" w:author="BENITO CASADO, ENRIQUE" w:date="2019-09-22T06:50:00Z">
        <w:r w:rsidR="00D246D4">
          <w:rPr>
            <w:rFonts w:asciiTheme="minorHAnsi" w:hAnsiTheme="minorHAnsi" w:cstheme="minorHAnsi"/>
          </w:rPr>
          <w:t>hecho,</w:t>
        </w:r>
      </w:ins>
      <w:ins w:id="1163" w:author="BENITO CASADO, ENRIQUE" w:date="2019-09-22T06:49:00Z">
        <w:r>
          <w:rPr>
            <w:rFonts w:asciiTheme="minorHAnsi" w:hAnsiTheme="minorHAnsi" w:cstheme="minorHAnsi"/>
          </w:rPr>
          <w:t xml:space="preserve"> se ha hablado varias veces </w:t>
        </w:r>
      </w:ins>
      <w:ins w:id="1164" w:author="BENITO CASADO, ENRIQUE" w:date="2019-09-22T06:50:00Z">
        <w:r w:rsidR="00D246D4">
          <w:rPr>
            <w:rFonts w:asciiTheme="minorHAnsi" w:hAnsiTheme="minorHAnsi" w:cstheme="minorHAnsi"/>
          </w:rPr>
          <w:t>sobre el poder que tiene analizar twitter para predecir el mercado de valores.</w:t>
        </w:r>
      </w:ins>
    </w:p>
    <w:p w14:paraId="214594CB" w14:textId="79EFEC7C" w:rsidR="00766165" w:rsidRPr="00A27C15" w:rsidRDefault="00D246D4" w:rsidP="008969A7">
      <w:pPr>
        <w:pStyle w:val="KeinLeerraum"/>
        <w:jc w:val="both"/>
        <w:rPr>
          <w:rFonts w:asciiTheme="minorHAnsi" w:hAnsiTheme="minorHAnsi" w:cstheme="minorHAnsi"/>
        </w:rPr>
      </w:pPr>
      <w:ins w:id="1165" w:author="BENITO CASADO, ENRIQUE" w:date="2019-09-22T06:53:00Z">
        <w:r>
          <w:rPr>
            <w:rFonts w:asciiTheme="minorHAnsi" w:hAnsiTheme="minorHAnsi" w:cstheme="minorHAnsi"/>
          </w:rPr>
          <w:t>Nosotros como empresa vemos</w:t>
        </w:r>
      </w:ins>
      <w:ins w:id="1166" w:author="BENITO CASADO, ENRIQUE" w:date="2019-09-22T06:55:00Z">
        <w:r>
          <w:rPr>
            <w:rFonts w:asciiTheme="minorHAnsi" w:hAnsiTheme="minorHAnsi" w:cstheme="minorHAnsi"/>
          </w:rPr>
          <w:t xml:space="preserve"> twitter</w:t>
        </w:r>
      </w:ins>
      <w:ins w:id="1167" w:author="BENITO CASADO, ENRIQUE" w:date="2019-09-22T06:53:00Z">
        <w:r>
          <w:rPr>
            <w:rFonts w:asciiTheme="minorHAnsi" w:hAnsiTheme="minorHAnsi" w:cstheme="minorHAnsi"/>
          </w:rPr>
          <w:t xml:space="preserve"> como otro factor a analizar, otro medio </w:t>
        </w:r>
      </w:ins>
      <w:ins w:id="1168" w:author="BENITO CASADO, ENRIQUE" w:date="2019-09-22T06:54:00Z">
        <w:r>
          <w:rPr>
            <w:rFonts w:asciiTheme="minorHAnsi" w:hAnsiTheme="minorHAnsi" w:cstheme="minorHAnsi"/>
          </w:rPr>
          <w:t>más</w:t>
        </w:r>
      </w:ins>
      <w:ins w:id="1169" w:author="BENITO CASADO, ENRIQUE" w:date="2019-09-22T06:53:00Z">
        <w:r>
          <w:rPr>
            <w:rFonts w:asciiTheme="minorHAnsi" w:hAnsiTheme="minorHAnsi" w:cstheme="minorHAnsi"/>
          </w:rPr>
          <w:t xml:space="preserve"> de donde recopilar datos y poder estudiarlos. </w:t>
        </w:r>
      </w:ins>
      <w:ins w:id="1170" w:author="BENITO CASADO, ENRIQUE" w:date="2019-09-22T06:56:00Z">
        <w:r>
          <w:rPr>
            <w:rFonts w:asciiTheme="minorHAnsi" w:hAnsiTheme="minorHAnsi" w:cstheme="minorHAnsi"/>
          </w:rPr>
          <w:t>Buscamos poder encontrar patrones y correlaciones entre el comportamiento del mercado de valores.</w:t>
        </w:r>
      </w:ins>
    </w:p>
    <w:p w14:paraId="5CC55FAF" w14:textId="462DDAA5" w:rsidR="00D96661" w:rsidRDefault="00D96661" w:rsidP="008969A7">
      <w:pPr>
        <w:pStyle w:val="KeinLeerraum"/>
        <w:jc w:val="both"/>
        <w:rPr>
          <w:rFonts w:asciiTheme="minorHAnsi" w:hAnsiTheme="minorHAnsi" w:cstheme="minorHAnsi"/>
        </w:rPr>
      </w:pPr>
    </w:p>
    <w:p w14:paraId="1A15C63C" w14:textId="42832732" w:rsidR="00D172A5" w:rsidRPr="00634B7E" w:rsidRDefault="005E6C9B" w:rsidP="008969A7">
      <w:pPr>
        <w:pStyle w:val="KeinLeerraum"/>
        <w:jc w:val="both"/>
        <w:rPr>
          <w:rFonts w:asciiTheme="minorHAnsi" w:hAnsiTheme="minorHAnsi" w:cstheme="minorHAnsi"/>
          <w:b/>
          <w:sz w:val="28"/>
        </w:rPr>
      </w:pPr>
      <w:r w:rsidRPr="00634B7E">
        <w:rPr>
          <w:rFonts w:asciiTheme="minorHAnsi" w:hAnsiTheme="minorHAnsi" w:cstheme="minorHAnsi"/>
          <w:b/>
          <w:sz w:val="28"/>
        </w:rPr>
        <w:t>Monitorización.</w:t>
      </w:r>
    </w:p>
    <w:p w14:paraId="234D55F6" w14:textId="401B3433" w:rsidR="005E6C9B" w:rsidRDefault="005E6C9B" w:rsidP="008969A7">
      <w:pPr>
        <w:pStyle w:val="KeinLeerraum"/>
        <w:jc w:val="both"/>
        <w:rPr>
          <w:rFonts w:asciiTheme="minorHAnsi" w:hAnsiTheme="minorHAnsi" w:cstheme="minorHAnsi"/>
        </w:rPr>
      </w:pPr>
    </w:p>
    <w:p w14:paraId="6EAE62D0" w14:textId="20C42154" w:rsidR="005E6C9B" w:rsidRDefault="005E6C9B" w:rsidP="008969A7">
      <w:pPr>
        <w:pStyle w:val="KeinLeerraum"/>
        <w:jc w:val="both"/>
        <w:rPr>
          <w:rFonts w:asciiTheme="minorHAnsi" w:hAnsiTheme="minorHAnsi" w:cstheme="minorHAnsi"/>
        </w:rPr>
      </w:pPr>
      <w:r>
        <w:rPr>
          <w:rFonts w:asciiTheme="minorHAnsi" w:hAnsiTheme="minorHAnsi" w:cstheme="minorHAnsi"/>
        </w:rPr>
        <w:t xml:space="preserve">Lo que ocurre dentro de un </w:t>
      </w:r>
      <w:del w:id="1171" w:author="Jesús Carretero" w:date="2019-09-18T11:57:00Z">
        <w:r w:rsidDel="00583B0D">
          <w:rPr>
            <w:rFonts w:asciiTheme="minorHAnsi" w:hAnsiTheme="minorHAnsi" w:cstheme="minorHAnsi"/>
          </w:rPr>
          <w:delText>cluster</w:delText>
        </w:r>
      </w:del>
      <w:ins w:id="1172" w:author="Jesús Carretero" w:date="2019-09-18T11:57:00Z">
        <w:r w:rsidR="00583B0D">
          <w:rPr>
            <w:rFonts w:asciiTheme="minorHAnsi" w:hAnsiTheme="minorHAnsi" w:cstheme="minorHAnsi"/>
          </w:rPr>
          <w:t>clúster</w:t>
        </w:r>
      </w:ins>
      <w:r>
        <w:rPr>
          <w:rFonts w:asciiTheme="minorHAnsi" w:hAnsiTheme="minorHAnsi" w:cstheme="minorHAnsi"/>
        </w:rPr>
        <w:t xml:space="preserve"> de Big data no es una caja negra en la que no sabemos que es lo que está pasando, queremos hacer una monitorización de logs sobre lo que está </w:t>
      </w:r>
      <w:r w:rsidR="00D11BEB">
        <w:rPr>
          <w:rFonts w:asciiTheme="minorHAnsi" w:hAnsiTheme="minorHAnsi" w:cstheme="minorHAnsi"/>
        </w:rPr>
        <w:t>ocurriendo</w:t>
      </w:r>
      <w:r>
        <w:rPr>
          <w:rFonts w:asciiTheme="minorHAnsi" w:hAnsiTheme="minorHAnsi" w:cstheme="minorHAnsi"/>
        </w:rPr>
        <w:t xml:space="preserve"> a nuestra infraestructura.</w:t>
      </w:r>
    </w:p>
    <w:p w14:paraId="2FB6958E" w14:textId="6DA9E969" w:rsidR="00D11BEB" w:rsidRDefault="00D11BEB" w:rsidP="008969A7">
      <w:pPr>
        <w:pStyle w:val="KeinLeerraum"/>
        <w:jc w:val="both"/>
        <w:rPr>
          <w:ins w:id="1173" w:author="BENITO CASADO, ENRIQUE" w:date="2019-09-22T20:12:00Z"/>
          <w:rFonts w:asciiTheme="minorHAnsi" w:hAnsiTheme="minorHAnsi" w:cstheme="minorHAnsi"/>
        </w:rPr>
      </w:pPr>
    </w:p>
    <w:p w14:paraId="2A6C5968" w14:textId="3413EE70" w:rsidR="00E603A8" w:rsidRDefault="00E603A8" w:rsidP="008969A7">
      <w:pPr>
        <w:pStyle w:val="KeinLeerraum"/>
        <w:jc w:val="both"/>
        <w:rPr>
          <w:ins w:id="1174" w:author="BENITO CASADO, ENRIQUE" w:date="2019-09-22T20:12:00Z"/>
          <w:rFonts w:asciiTheme="minorHAnsi" w:hAnsiTheme="minorHAnsi" w:cstheme="minorHAnsi"/>
        </w:rPr>
      </w:pPr>
    </w:p>
    <w:p w14:paraId="7BAF0903" w14:textId="56EEF77F" w:rsidR="00E603A8" w:rsidRDefault="00E603A8" w:rsidP="008969A7">
      <w:pPr>
        <w:pStyle w:val="KeinLeerraum"/>
        <w:jc w:val="both"/>
        <w:rPr>
          <w:ins w:id="1175" w:author="BENITO CASADO, ENRIQUE" w:date="2019-09-22T20:12:00Z"/>
          <w:rFonts w:asciiTheme="minorHAnsi" w:hAnsiTheme="minorHAnsi" w:cstheme="minorHAnsi"/>
        </w:rPr>
      </w:pPr>
    </w:p>
    <w:p w14:paraId="2899987B" w14:textId="77777777" w:rsidR="00E603A8" w:rsidRDefault="00E603A8" w:rsidP="008969A7">
      <w:pPr>
        <w:pStyle w:val="KeinLeerraum"/>
        <w:jc w:val="both"/>
        <w:rPr>
          <w:rFonts w:asciiTheme="minorHAnsi" w:hAnsiTheme="minorHAnsi" w:cstheme="minorHAnsi"/>
        </w:rPr>
      </w:pPr>
    </w:p>
    <w:p w14:paraId="7AC74059" w14:textId="0ADE4890" w:rsidR="00D11BEB" w:rsidRDefault="00D11BEB" w:rsidP="008969A7">
      <w:pPr>
        <w:pStyle w:val="KeinLeerraum"/>
        <w:jc w:val="both"/>
        <w:rPr>
          <w:rFonts w:asciiTheme="minorHAnsi" w:hAnsiTheme="minorHAnsi" w:cstheme="minorHAnsi"/>
          <w:b/>
        </w:rPr>
      </w:pPr>
      <w:r w:rsidRPr="00D11BEB">
        <w:rPr>
          <w:rFonts w:asciiTheme="minorHAnsi" w:hAnsiTheme="minorHAnsi" w:cstheme="minorHAnsi"/>
          <w:b/>
        </w:rPr>
        <w:lastRenderedPageBreak/>
        <w:t>¿</w:t>
      </w:r>
      <w:del w:id="1176" w:author="BENITO CASADO, ENRIQUE" w:date="2019-09-22T07:23:00Z">
        <w:r w:rsidDel="005C3DC8">
          <w:rPr>
            <w:rFonts w:asciiTheme="minorHAnsi" w:hAnsiTheme="minorHAnsi" w:cstheme="minorHAnsi"/>
            <w:b/>
          </w:rPr>
          <w:delText>Que</w:delText>
        </w:r>
      </w:del>
      <w:ins w:id="1177" w:author="BENITO CASADO, ENRIQUE" w:date="2019-09-22T07:23:00Z">
        <w:r w:rsidR="005C3DC8">
          <w:rPr>
            <w:rFonts w:asciiTheme="minorHAnsi" w:hAnsiTheme="minorHAnsi" w:cstheme="minorHAnsi"/>
            <w:b/>
          </w:rPr>
          <w:t>Qué</w:t>
        </w:r>
      </w:ins>
      <w:r w:rsidRPr="00D11BEB">
        <w:rPr>
          <w:rFonts w:asciiTheme="minorHAnsi" w:hAnsiTheme="minorHAnsi" w:cstheme="minorHAnsi"/>
          <w:b/>
        </w:rPr>
        <w:t xml:space="preserve"> vamos a monitorizar</w:t>
      </w:r>
      <w:r>
        <w:rPr>
          <w:rFonts w:asciiTheme="minorHAnsi" w:hAnsiTheme="minorHAnsi" w:cstheme="minorHAnsi"/>
          <w:b/>
        </w:rPr>
        <w:t>?</w:t>
      </w:r>
    </w:p>
    <w:p w14:paraId="1BA042EC" w14:textId="24D78394" w:rsidR="00D11BEB" w:rsidDel="00583B0D" w:rsidRDefault="00D11BEB" w:rsidP="008969A7">
      <w:pPr>
        <w:pStyle w:val="KeinLeerraum"/>
        <w:jc w:val="both"/>
        <w:rPr>
          <w:del w:id="1178" w:author="Jesús Carretero" w:date="2019-09-18T11:57:00Z"/>
          <w:rFonts w:asciiTheme="minorHAnsi" w:hAnsiTheme="minorHAnsi" w:cstheme="minorHAnsi"/>
          <w:b/>
        </w:rPr>
      </w:pPr>
    </w:p>
    <w:p w14:paraId="7ADF8E6B" w14:textId="2A138B7F" w:rsidR="00D11BEB" w:rsidRPr="00D11BEB" w:rsidRDefault="00D11BEB" w:rsidP="008969A7">
      <w:pPr>
        <w:pStyle w:val="KeinLeerraum"/>
        <w:jc w:val="both"/>
        <w:rPr>
          <w:rFonts w:asciiTheme="minorHAnsi" w:hAnsiTheme="minorHAnsi" w:cstheme="minorHAnsi"/>
        </w:rPr>
      </w:pPr>
    </w:p>
    <w:p w14:paraId="354D5D9B" w14:textId="2E01840E" w:rsidR="00D172A5" w:rsidDel="00BA148B" w:rsidRDefault="00D11BEB" w:rsidP="00581D40">
      <w:pPr>
        <w:rPr>
          <w:del w:id="1179" w:author="BENITO CASADO, ENRIQUE" w:date="2019-09-22T10:26:00Z"/>
        </w:rPr>
      </w:pPr>
      <w:r>
        <w:t>Siguiendo el hilo conductor de una empresa que recoge los datos de blogs los analiza y quiere invertir en bolsa, esta empresa tiene servidores web donde ofrece nuestros servicios,</w:t>
      </w:r>
      <w:r w:rsidR="00BD6AB3">
        <w:t xml:space="preserve"> estos servidores generan logs de usuarios </w:t>
      </w:r>
      <w:r w:rsidR="00581D40">
        <w:t xml:space="preserve">(o </w:t>
      </w:r>
      <w:r w:rsidR="00634B7E">
        <w:t>agentes,</w:t>
      </w:r>
      <w:r w:rsidR="00581D40">
        <w:t xml:space="preserve"> o incluso </w:t>
      </w:r>
      <w:r w:rsidR="00634B7E">
        <w:t>ataques) que</w:t>
      </w:r>
      <w:r w:rsidR="00BD6AB3">
        <w:t xml:space="preserve"> están visitando nuestros servicios.</w:t>
      </w:r>
    </w:p>
    <w:p w14:paraId="58B3D1A6" w14:textId="0642CEA3" w:rsidR="00581D40" w:rsidRPr="00BA148B" w:rsidDel="00D96661" w:rsidRDefault="00634B7E" w:rsidP="00A27C15">
      <w:pPr>
        <w:rPr>
          <w:del w:id="1180" w:author="BENITO CASADO, ENRIQUE" w:date="2019-09-22T10:16:00Z"/>
          <w:b/>
          <w:rPrChange w:id="1181" w:author="BENITO CASADO, ENRIQUE" w:date="2019-09-22T10:26:00Z">
            <w:rPr>
              <w:del w:id="1182" w:author="BENITO CASADO, ENRIQUE" w:date="2019-09-22T10:16:00Z"/>
            </w:rPr>
          </w:rPrChange>
        </w:rPr>
      </w:pPr>
      <w:del w:id="1183" w:author="BENITO CASADO, ENRIQUE" w:date="2019-09-22T10:16:00Z">
        <w:r w:rsidRPr="00BA148B" w:rsidDel="00D96661">
          <w:rPr>
            <w:b/>
            <w:rPrChange w:id="1184" w:author="BENITO CASADO, ENRIQUE" w:date="2019-09-22T10:26:00Z">
              <w:rPr/>
            </w:rPrChange>
          </w:rPr>
          <w:delText>¿</w:delText>
        </w:r>
      </w:del>
      <w:del w:id="1185" w:author="BENITO CASADO, ENRIQUE" w:date="2019-09-22T07:23:00Z">
        <w:r w:rsidRPr="00BA148B" w:rsidDel="005C3DC8">
          <w:rPr>
            <w:b/>
            <w:rPrChange w:id="1186" w:author="BENITO CASADO, ENRIQUE" w:date="2019-09-22T10:26:00Z">
              <w:rPr/>
            </w:rPrChange>
          </w:rPr>
          <w:delText>Que</w:delText>
        </w:r>
      </w:del>
      <w:del w:id="1187" w:author="BENITO CASADO, ENRIQUE" w:date="2019-09-22T10:16:00Z">
        <w:r w:rsidR="00581D40" w:rsidRPr="00BA148B" w:rsidDel="00D96661">
          <w:rPr>
            <w:b/>
            <w:rPrChange w:id="1188" w:author="BENITO CASADO, ENRIQUE" w:date="2019-09-22T10:26:00Z">
              <w:rPr/>
            </w:rPrChange>
          </w:rPr>
          <w:delText xml:space="preserve"> vamos a utilizar para la monitorización?</w:delText>
        </w:r>
      </w:del>
    </w:p>
    <w:p w14:paraId="304C493B" w14:textId="5E7B4A33" w:rsidR="00581D40" w:rsidDel="00D96661" w:rsidRDefault="00581D40" w:rsidP="00E603A8">
      <w:pPr>
        <w:rPr>
          <w:del w:id="1189" w:author="BENITO CASADO, ENRIQUE" w:date="2019-09-22T10:16:00Z"/>
        </w:rPr>
      </w:pPr>
      <w:del w:id="1190" w:author="BENITO CASADO, ENRIQUE" w:date="2019-09-22T10:16:00Z">
        <w:r w:rsidRPr="00581D40" w:rsidDel="00D96661">
          <w:delText>Beats</w:delText>
        </w:r>
        <w:r w:rsidDel="00D96661">
          <w:delText>: Para monitorizar diferentes partes de nuestra infraestructura.</w:delText>
        </w:r>
      </w:del>
    </w:p>
    <w:p w14:paraId="0B3696F5" w14:textId="208DE834" w:rsidR="00581D40" w:rsidDel="00D96661" w:rsidRDefault="00581D40" w:rsidP="00513F0B">
      <w:pPr>
        <w:rPr>
          <w:del w:id="1191" w:author="BENITO CASADO, ENRIQUE" w:date="2019-09-22T10:16:00Z"/>
        </w:rPr>
      </w:pPr>
      <w:del w:id="1192" w:author="BENITO CASADO, ENRIQUE" w:date="2019-09-22T10:16:00Z">
        <w:r w:rsidRPr="00581D40" w:rsidDel="00D96661">
          <w:delText>Logstash</w:delText>
        </w:r>
        <w:r w:rsidDel="00D96661">
          <w:delText xml:space="preserve">: Para procesar los </w:delText>
        </w:r>
      </w:del>
      <w:del w:id="1193" w:author="BENITO CASADO, ENRIQUE" w:date="2019-09-22T06:58:00Z">
        <w:r w:rsidDel="00D246D4">
          <w:delText>L</w:delText>
        </w:r>
      </w:del>
      <w:del w:id="1194" w:author="BENITO CASADO, ENRIQUE" w:date="2019-09-22T10:16:00Z">
        <w:r w:rsidDel="00D96661">
          <w:delText>ogs.</w:delText>
        </w:r>
      </w:del>
    </w:p>
    <w:p w14:paraId="559F27F5" w14:textId="01D4E083" w:rsidR="00581D40" w:rsidDel="00D96661" w:rsidRDefault="00581D40" w:rsidP="00B70D25">
      <w:pPr>
        <w:rPr>
          <w:del w:id="1195" w:author="BENITO CASADO, ENRIQUE" w:date="2019-09-22T10:16:00Z"/>
        </w:rPr>
      </w:pPr>
      <w:del w:id="1196" w:author="BENITO CASADO, ENRIQUE" w:date="2019-09-22T10:16:00Z">
        <w:r w:rsidRPr="00581D40" w:rsidDel="00D96661">
          <w:delText>Elasticsearch</w:delText>
        </w:r>
        <w:r w:rsidDel="00D96661">
          <w:delText>: Para guardar la información de manera distribuida a través del cluster</w:delText>
        </w:r>
      </w:del>
      <w:ins w:id="1197" w:author="Jesús Carretero" w:date="2019-09-18T11:58:00Z">
        <w:del w:id="1198" w:author="BENITO CASADO, ENRIQUE" w:date="2019-09-22T10:16:00Z">
          <w:r w:rsidR="00583B0D" w:rsidDel="00D96661">
            <w:delText>clúster</w:delText>
          </w:r>
        </w:del>
      </w:ins>
      <w:del w:id="1199" w:author="BENITO CASADO, ENRIQUE" w:date="2019-09-22T10:16:00Z">
        <w:r w:rsidDel="00D96661">
          <w:delText>.</w:delText>
        </w:r>
      </w:del>
    </w:p>
    <w:p w14:paraId="46CF36CA" w14:textId="7A860623" w:rsidR="00581D40" w:rsidDel="00D96661" w:rsidRDefault="00581D40">
      <w:pPr>
        <w:rPr>
          <w:del w:id="1200" w:author="BENITO CASADO, ENRIQUE" w:date="2019-09-22T10:16:00Z"/>
        </w:rPr>
      </w:pPr>
      <w:del w:id="1201" w:author="BENITO CASADO, ENRIQUE" w:date="2019-09-22T10:16:00Z">
        <w:r w:rsidRPr="00581D40" w:rsidDel="00D96661">
          <w:delText>Kibana</w:delText>
        </w:r>
        <w:r w:rsidDel="00D96661">
          <w:delText>: Para la visualización de los logs.</w:delText>
        </w:r>
      </w:del>
    </w:p>
    <w:p w14:paraId="5AAC633D" w14:textId="17D39066" w:rsidR="00581D40" w:rsidDel="00D96661" w:rsidRDefault="00581D40">
      <w:pPr>
        <w:rPr>
          <w:del w:id="1202" w:author="BENITO CASADO, ENRIQUE" w:date="2019-09-22T10:16:00Z"/>
        </w:rPr>
      </w:pPr>
      <w:del w:id="1203" w:author="BENITO CASADO, ENRIQUE" w:date="2019-09-22T10:16:00Z">
        <w:r w:rsidRPr="00581D40" w:rsidDel="00D96661">
          <w:delText xml:space="preserve">¿De </w:delText>
        </w:r>
        <w:r w:rsidR="00634B7E" w:rsidRPr="00581D40" w:rsidDel="00D96661">
          <w:delText>dónde</w:delText>
        </w:r>
        <w:r w:rsidRPr="00581D40" w:rsidDel="00D96661">
          <w:delText xml:space="preserve"> vamos a sacar los logs ?</w:delText>
        </w:r>
      </w:del>
    </w:p>
    <w:p w14:paraId="44266D5C" w14:textId="0951B716" w:rsidR="00634B7E" w:rsidRPr="00634B7E" w:rsidDel="00D96661" w:rsidRDefault="00634B7E">
      <w:pPr>
        <w:rPr>
          <w:del w:id="1204" w:author="BENITO CASADO, ENRIQUE" w:date="2019-09-22T10:16:00Z"/>
        </w:rPr>
      </w:pPr>
      <w:del w:id="1205" w:author="BENITO CASADO, ENRIQUE" w:date="2019-09-22T10:16:00Z">
        <w:r w:rsidRPr="00634B7E" w:rsidDel="00D96661">
          <w:delText xml:space="preserve">En este TFM no se dispone de toda la infraestructura que generarían los miles de logs de </w:delText>
        </w:r>
      </w:del>
      <w:ins w:id="1206" w:author="Jesús Carretero" w:date="2019-09-18T11:58:00Z">
        <w:del w:id="1207" w:author="BENITO CASADO, ENRIQUE" w:date="2019-09-22T10:16:00Z">
          <w:r w:rsidR="00583B0D" w:rsidDel="00D96661">
            <w:delText>A</w:delText>
          </w:r>
        </w:del>
      </w:ins>
      <w:del w:id="1208" w:author="BENITO CASADO, ENRIQUE" w:date="2019-09-22T10:16:00Z">
        <w:r w:rsidRPr="00634B7E" w:rsidDel="00D96661">
          <w:delText>apache, as</w:delText>
        </w:r>
      </w:del>
      <w:ins w:id="1209" w:author="Jesús Carretero" w:date="2019-09-18T11:58:00Z">
        <w:del w:id="1210" w:author="BENITO CASADO, ENRIQUE" w:date="2019-09-22T10:16:00Z">
          <w:r w:rsidR="00583B0D" w:rsidDel="00D96661">
            <w:delText>í</w:delText>
          </w:r>
        </w:del>
      </w:ins>
      <w:del w:id="1211" w:author="BENITO CASADO, ENRIQUE" w:date="2019-09-22T10:16:00Z">
        <w:r w:rsidRPr="00634B7E" w:rsidDel="00D96661">
          <w:delText>i</w:delText>
        </w:r>
      </w:del>
      <w:ins w:id="1212" w:author="Jesús Carretero" w:date="2019-09-18T11:58:00Z">
        <w:del w:id="1213" w:author="BENITO CASADO, ENRIQUE" w:date="2019-09-22T10:16:00Z">
          <w:r w:rsidR="00583B0D" w:rsidDel="00D96661">
            <w:delText xml:space="preserve"> </w:delText>
          </w:r>
        </w:del>
      </w:ins>
      <w:del w:id="1214" w:author="BENITO CASADO, ENRIQUE" w:date="2019-09-22T10:16:00Z">
        <w:r w:rsidRPr="00634B7E" w:rsidDel="00D96661">
          <w:delText>que para poder trabajar estos logs simulando lo que dejarían en nuestra infraestructura hacemos uso de los siguientes recursos.</w:delText>
        </w:r>
      </w:del>
    </w:p>
    <w:p w14:paraId="7BECF0EF" w14:textId="68B2282F" w:rsidR="00634B7E" w:rsidRPr="00634B7E" w:rsidDel="00D96661" w:rsidRDefault="00634B7E">
      <w:pPr>
        <w:rPr>
          <w:del w:id="1215" w:author="BENITO CASADO, ENRIQUE" w:date="2019-09-22T10:16:00Z"/>
        </w:rPr>
        <w:pPrChange w:id="1216" w:author="BENITO CASADO, ENRIQUE" w:date="2019-09-22T10:26:00Z">
          <w:pPr>
            <w:pStyle w:val="Listenabsatz"/>
            <w:numPr>
              <w:numId w:val="39"/>
            </w:numPr>
            <w:ind w:hanging="360"/>
          </w:pPr>
        </w:pPrChange>
      </w:pPr>
      <w:del w:id="1217" w:author="BENITO CASADO, ENRIQUE" w:date="2019-09-22T10:16:00Z">
        <w:r w:rsidRPr="00634B7E" w:rsidDel="00D96661">
          <w:delText xml:space="preserve">Un generador de </w:delText>
        </w:r>
      </w:del>
      <w:del w:id="1218" w:author="BENITO CASADO, ENRIQUE" w:date="2019-09-22T07:23:00Z">
        <w:r w:rsidRPr="00634B7E" w:rsidDel="005C3DC8">
          <w:delText>L</w:delText>
        </w:r>
      </w:del>
      <w:del w:id="1219" w:author="BENITO CASADO, ENRIQUE" w:date="2019-09-22T10:16:00Z">
        <w:r w:rsidRPr="00634B7E" w:rsidDel="00D96661">
          <w:delText>ogs falsos, cogido de Github.</w:delText>
        </w:r>
      </w:del>
    </w:p>
    <w:p w14:paraId="15CA80CA" w14:textId="01C097FE" w:rsidR="00634B7E" w:rsidRPr="00634B7E" w:rsidDel="00D96661" w:rsidRDefault="00634B7E">
      <w:pPr>
        <w:rPr>
          <w:del w:id="1220" w:author="BENITO CASADO, ENRIQUE" w:date="2019-09-22T10:16:00Z"/>
        </w:rPr>
        <w:pPrChange w:id="1221" w:author="BENITO CASADO, ENRIQUE" w:date="2019-09-22T10:26:00Z">
          <w:pPr>
            <w:pStyle w:val="Listenabsatz"/>
            <w:numPr>
              <w:numId w:val="39"/>
            </w:numPr>
            <w:ind w:hanging="360"/>
          </w:pPr>
        </w:pPrChange>
      </w:pPr>
      <w:del w:id="1222" w:author="BENITO CASADO, ENRIQUE" w:date="2019-09-22T10:16:00Z">
        <w:r w:rsidRPr="00634B7E" w:rsidDel="00D96661">
          <w:delText xml:space="preserve">Datos de los sobre usuarios y servidores </w:delText>
        </w:r>
      </w:del>
      <w:del w:id="1223" w:author="BENITO CASADO, ENRIQUE" w:date="2019-09-22T06:59:00Z">
        <w:r w:rsidRPr="00634B7E" w:rsidDel="00D246D4">
          <w:delText>que proporciona Elastic</w:delText>
        </w:r>
      </w:del>
      <w:del w:id="1224" w:author="BENITO CASADO, ENRIQUE" w:date="2019-09-22T10:16:00Z">
        <w:r w:rsidDel="00D96661">
          <w:delText>.</w:delText>
        </w:r>
      </w:del>
    </w:p>
    <w:p w14:paraId="2DD3A62A" w14:textId="77777777" w:rsidR="00D172A5" w:rsidRPr="00583B0D" w:rsidRDefault="00D172A5">
      <w:pPr>
        <w:rPr>
          <w:rFonts w:asciiTheme="minorHAnsi" w:hAnsiTheme="minorHAnsi" w:cstheme="minorHAnsi"/>
          <w:rPrChange w:id="1225" w:author="Jesús Carretero" w:date="2019-09-18T11:58:00Z">
            <w:rPr/>
          </w:rPrChange>
        </w:rPr>
        <w:pPrChange w:id="1226" w:author="BENITO CASADO, ENRIQUE" w:date="2019-09-22T10:26:00Z">
          <w:pPr>
            <w:pStyle w:val="KeinLeerraum"/>
            <w:jc w:val="both"/>
          </w:pPr>
        </w:pPrChange>
      </w:pPr>
    </w:p>
    <w:p w14:paraId="48C30969" w14:textId="77777777" w:rsidR="00C712D4" w:rsidRPr="00BB3A41" w:rsidRDefault="00C712D4" w:rsidP="00501F02">
      <w:pPr>
        <w:autoSpaceDE w:val="0"/>
        <w:autoSpaceDN w:val="0"/>
        <w:adjustRightInd w:val="0"/>
        <w:spacing w:after="0" w:line="240" w:lineRule="auto"/>
        <w:rPr>
          <w:rFonts w:asciiTheme="minorHAnsi" w:hAnsiTheme="minorHAnsi" w:cstheme="minorHAnsi"/>
          <w:sz w:val="24"/>
          <w:szCs w:val="24"/>
          <w:lang w:eastAsia="es-ES"/>
        </w:rPr>
      </w:pPr>
    </w:p>
    <w:p w14:paraId="7D4CEE16" w14:textId="77777777" w:rsidR="00C712D4" w:rsidRPr="00D96661" w:rsidRDefault="00942C98" w:rsidP="00501F02">
      <w:pPr>
        <w:pStyle w:val="berschrift2"/>
        <w:rPr>
          <w:rFonts w:asciiTheme="minorHAnsi" w:hAnsiTheme="minorHAnsi" w:cstheme="minorHAnsi"/>
          <w:sz w:val="36"/>
          <w:szCs w:val="36"/>
          <w:rPrChange w:id="1227" w:author="BENITO CASADO, ENRIQUE" w:date="2019-09-22T10:16:00Z">
            <w:rPr>
              <w:rFonts w:asciiTheme="minorHAnsi" w:hAnsiTheme="minorHAnsi" w:cstheme="minorHAnsi"/>
            </w:rPr>
          </w:rPrChange>
        </w:rPr>
      </w:pPr>
      <w:bookmarkStart w:id="1228" w:name="_Toc20170501"/>
      <w:r w:rsidRPr="00D96661">
        <w:rPr>
          <w:rFonts w:asciiTheme="minorHAnsi" w:hAnsiTheme="minorHAnsi" w:cstheme="minorHAnsi"/>
          <w:sz w:val="36"/>
          <w:szCs w:val="36"/>
          <w:rPrChange w:id="1229" w:author="BENITO CASADO, ENRIQUE" w:date="2019-09-22T10:16:00Z">
            <w:rPr>
              <w:rFonts w:asciiTheme="minorHAnsi" w:hAnsiTheme="minorHAnsi" w:cstheme="minorHAnsi"/>
            </w:rPr>
          </w:rPrChange>
        </w:rPr>
        <w:t>Objetivos del proyecto</w:t>
      </w:r>
      <w:bookmarkEnd w:id="1228"/>
    </w:p>
    <w:p w14:paraId="459E853D" w14:textId="36E439A9" w:rsidR="00D172A5" w:rsidRDefault="00D172A5" w:rsidP="00501F02">
      <w:pPr>
        <w:pStyle w:val="KeinLeerraum"/>
        <w:spacing w:after="240"/>
        <w:jc w:val="both"/>
        <w:rPr>
          <w:rFonts w:asciiTheme="minorHAnsi" w:hAnsiTheme="minorHAnsi" w:cstheme="minorHAnsi"/>
        </w:rPr>
      </w:pPr>
    </w:p>
    <w:p w14:paraId="525641AE" w14:textId="61A56F8C" w:rsidR="00F41F01" w:rsidRDefault="00D172A5" w:rsidP="00501F02">
      <w:pPr>
        <w:pStyle w:val="KeinLeerraum"/>
        <w:spacing w:after="240"/>
        <w:jc w:val="both"/>
        <w:rPr>
          <w:ins w:id="1230" w:author="BENITO CASADO, ENRIQUE" w:date="2019-09-22T10:19:00Z"/>
          <w:rFonts w:asciiTheme="minorHAnsi" w:hAnsiTheme="minorHAnsi" w:cstheme="minorHAnsi"/>
        </w:rPr>
      </w:pPr>
      <w:r>
        <w:rPr>
          <w:rFonts w:asciiTheme="minorHAnsi" w:hAnsiTheme="minorHAnsi" w:cstheme="minorHAnsi"/>
        </w:rPr>
        <w:t>El objetivo de este p</w:t>
      </w:r>
      <w:ins w:id="1231" w:author="BENITO CASADO, ENRIQUE" w:date="2019-09-22T07:18:00Z">
        <w:r w:rsidR="00FA6E67">
          <w:rPr>
            <w:rFonts w:asciiTheme="minorHAnsi" w:hAnsiTheme="minorHAnsi" w:cstheme="minorHAnsi"/>
          </w:rPr>
          <w:t xml:space="preserve">royecto es constatar e incluso amplificar los conocimientos obtenidos en el master de </w:t>
        </w:r>
      </w:ins>
      <w:ins w:id="1232" w:author="BENITO CASADO, ENRIQUE" w:date="2019-09-22T07:20:00Z">
        <w:r w:rsidR="00FA6E67">
          <w:rPr>
            <w:rFonts w:asciiTheme="minorHAnsi" w:hAnsiTheme="minorHAnsi" w:cstheme="minorHAnsi"/>
          </w:rPr>
          <w:t>“Análisis</w:t>
        </w:r>
      </w:ins>
      <w:ins w:id="1233" w:author="BENITO CASADO, ENRIQUE" w:date="2019-09-22T07:18:00Z">
        <w:r w:rsidR="00FA6E67">
          <w:rPr>
            <w:rFonts w:asciiTheme="minorHAnsi" w:hAnsiTheme="minorHAnsi" w:cstheme="minorHAnsi"/>
          </w:rPr>
          <w:t xml:space="preserve"> de grandes cantidades de datos</w:t>
        </w:r>
      </w:ins>
      <w:ins w:id="1234" w:author="BENITO CASADO, ENRIQUE" w:date="2019-09-22T07:20:00Z">
        <w:r w:rsidR="00FA6E67">
          <w:rPr>
            <w:rFonts w:asciiTheme="minorHAnsi" w:hAnsiTheme="minorHAnsi" w:cstheme="minorHAnsi"/>
          </w:rPr>
          <w:t>”</w:t>
        </w:r>
      </w:ins>
      <w:ins w:id="1235" w:author="BENITO CASADO, ENRIQUE" w:date="2019-09-22T07:18:00Z">
        <w:r w:rsidR="00FA6E67">
          <w:rPr>
            <w:rFonts w:asciiTheme="minorHAnsi" w:hAnsiTheme="minorHAnsi" w:cstheme="minorHAnsi"/>
          </w:rPr>
          <w:t xml:space="preserve">, haciendo especial </w:t>
        </w:r>
      </w:ins>
      <w:ins w:id="1236" w:author="BENITO CASADO, ENRIQUE" w:date="2019-09-22T07:20:00Z">
        <w:r w:rsidR="00FA6E67">
          <w:rPr>
            <w:rFonts w:asciiTheme="minorHAnsi" w:hAnsiTheme="minorHAnsi" w:cstheme="minorHAnsi"/>
          </w:rPr>
          <w:t xml:space="preserve">hincapié en la asignatura de “Sistemas de </w:t>
        </w:r>
      </w:ins>
      <w:ins w:id="1237" w:author="BENITO CASADO, ENRIQUE" w:date="2019-09-22T07:21:00Z">
        <w:r w:rsidR="00FA6E67">
          <w:rPr>
            <w:rFonts w:asciiTheme="minorHAnsi" w:hAnsiTheme="minorHAnsi" w:cstheme="minorHAnsi"/>
          </w:rPr>
          <w:t>gestión</w:t>
        </w:r>
      </w:ins>
      <w:ins w:id="1238" w:author="BENITO CASADO, ENRIQUE" w:date="2019-09-22T07:20:00Z">
        <w:r w:rsidR="00FA6E67">
          <w:rPr>
            <w:rFonts w:asciiTheme="minorHAnsi" w:hAnsiTheme="minorHAnsi" w:cstheme="minorHAnsi"/>
          </w:rPr>
          <w:t xml:space="preserve"> </w:t>
        </w:r>
      </w:ins>
      <w:ins w:id="1239" w:author="BENITO CASADO, ENRIQUE" w:date="2019-09-22T07:21:00Z">
        <w:r w:rsidR="00FA6E67">
          <w:rPr>
            <w:rFonts w:asciiTheme="minorHAnsi" w:hAnsiTheme="minorHAnsi" w:cstheme="minorHAnsi"/>
          </w:rPr>
          <w:t>de datos e infraestructura”</w:t>
        </w:r>
      </w:ins>
      <w:ins w:id="1240" w:author="BENITO CASADO, ENRIQUE" w:date="2019-09-22T20:12:00Z">
        <w:r w:rsidR="00513F0B">
          <w:rPr>
            <w:rFonts w:asciiTheme="minorHAnsi" w:hAnsiTheme="minorHAnsi" w:cstheme="minorHAnsi"/>
          </w:rPr>
          <w:t>.</w:t>
        </w:r>
      </w:ins>
    </w:p>
    <w:p w14:paraId="3D35214C" w14:textId="77777777" w:rsidR="00BA148B" w:rsidRDefault="00BA148B" w:rsidP="00501F02">
      <w:pPr>
        <w:pStyle w:val="KeinLeerraum"/>
        <w:spacing w:after="240"/>
        <w:jc w:val="both"/>
        <w:rPr>
          <w:ins w:id="1241" w:author="BENITO CASADO, ENRIQUE" w:date="2019-09-22T08:56:00Z"/>
          <w:rFonts w:asciiTheme="minorHAnsi" w:hAnsiTheme="minorHAnsi" w:cstheme="minorHAnsi"/>
        </w:rPr>
      </w:pPr>
    </w:p>
    <w:p w14:paraId="2F1EB968" w14:textId="3DC90D6E" w:rsidR="00F41F01" w:rsidRPr="00D96661" w:rsidRDefault="00D96661">
      <w:pPr>
        <w:pStyle w:val="berschrift2"/>
        <w:rPr>
          <w:ins w:id="1242" w:author="BENITO CASADO, ENRIQUE" w:date="2019-09-22T10:16:00Z"/>
          <w:rFonts w:asciiTheme="minorHAnsi" w:hAnsiTheme="minorHAnsi" w:cstheme="minorHAnsi"/>
          <w:sz w:val="36"/>
          <w:szCs w:val="36"/>
          <w:rPrChange w:id="1243" w:author="BENITO CASADO, ENRIQUE" w:date="2019-09-22T10:17:00Z">
            <w:rPr>
              <w:ins w:id="1244" w:author="BENITO CASADO, ENRIQUE" w:date="2019-09-22T10:16:00Z"/>
            </w:rPr>
          </w:rPrChange>
        </w:rPr>
        <w:pPrChange w:id="1245" w:author="BENITO CASADO, ENRIQUE" w:date="2019-09-22T10:16:00Z">
          <w:pPr>
            <w:pStyle w:val="KeinLeerraum"/>
            <w:spacing w:after="240"/>
            <w:jc w:val="both"/>
          </w:pPr>
        </w:pPrChange>
      </w:pPr>
      <w:bookmarkStart w:id="1246" w:name="_Toc20170502"/>
      <w:ins w:id="1247" w:author="BENITO CASADO, ENRIQUE" w:date="2019-09-22T10:16:00Z">
        <w:r w:rsidRPr="00D96661">
          <w:rPr>
            <w:rFonts w:asciiTheme="minorHAnsi" w:hAnsiTheme="minorHAnsi" w:cstheme="minorHAnsi"/>
            <w:sz w:val="36"/>
            <w:szCs w:val="36"/>
            <w:rPrChange w:id="1248" w:author="BENITO CASADO, ENRIQUE" w:date="2019-09-22T10:17:00Z">
              <w:rPr/>
            </w:rPrChange>
          </w:rPr>
          <w:t>Plan de trabajo</w:t>
        </w:r>
      </w:ins>
      <w:ins w:id="1249" w:author="BENITO CASADO, ENRIQUE" w:date="2019-09-22T10:56:00Z">
        <w:r w:rsidR="00BA4211">
          <w:rPr>
            <w:rFonts w:asciiTheme="minorHAnsi" w:hAnsiTheme="minorHAnsi" w:cstheme="minorHAnsi"/>
            <w:sz w:val="36"/>
            <w:szCs w:val="36"/>
          </w:rPr>
          <w:t xml:space="preserve"> </w:t>
        </w:r>
      </w:ins>
      <w:ins w:id="1250" w:author="BENITO CASADO, ENRIQUE" w:date="2019-09-22T11:15:00Z">
        <w:r w:rsidR="00CF7135">
          <w:rPr>
            <w:rFonts w:asciiTheme="minorHAnsi" w:hAnsiTheme="minorHAnsi" w:cstheme="minorHAnsi"/>
            <w:sz w:val="36"/>
            <w:szCs w:val="36"/>
          </w:rPr>
          <w:t xml:space="preserve">y descripción </w:t>
        </w:r>
        <w:r w:rsidR="001422BB">
          <w:rPr>
            <w:rFonts w:asciiTheme="minorHAnsi" w:hAnsiTheme="minorHAnsi" w:cstheme="minorHAnsi"/>
            <w:sz w:val="36"/>
            <w:szCs w:val="36"/>
          </w:rPr>
          <w:t>técnica</w:t>
        </w:r>
      </w:ins>
      <w:bookmarkEnd w:id="1246"/>
    </w:p>
    <w:p w14:paraId="4FF1B970" w14:textId="77777777" w:rsidR="00D96661" w:rsidRDefault="00D96661" w:rsidP="00501F02">
      <w:pPr>
        <w:pStyle w:val="KeinLeerraum"/>
        <w:spacing w:after="240"/>
        <w:jc w:val="both"/>
        <w:rPr>
          <w:ins w:id="1251" w:author="BENITO CASADO, ENRIQUE" w:date="2019-09-22T10:16:00Z"/>
          <w:rFonts w:asciiTheme="minorHAnsi" w:hAnsiTheme="minorHAnsi" w:cstheme="minorHAnsi"/>
        </w:rPr>
      </w:pPr>
    </w:p>
    <w:p w14:paraId="6B7423B2" w14:textId="039B4F82" w:rsidR="00D96661" w:rsidRDefault="00BA148B" w:rsidP="00501F02">
      <w:pPr>
        <w:pStyle w:val="KeinLeerraum"/>
        <w:spacing w:after="240"/>
        <w:jc w:val="both"/>
        <w:rPr>
          <w:ins w:id="1252" w:author="BENITO CASADO, ENRIQUE" w:date="2019-09-22T10:20:00Z"/>
          <w:rFonts w:asciiTheme="minorHAnsi" w:hAnsiTheme="minorHAnsi" w:cstheme="minorHAnsi"/>
        </w:rPr>
      </w:pPr>
      <w:ins w:id="1253" w:author="BENITO CASADO, ENRIQUE" w:date="2019-09-22T10:20:00Z">
        <w:r>
          <w:rPr>
            <w:rFonts w:asciiTheme="minorHAnsi" w:hAnsiTheme="minorHAnsi" w:cstheme="minorHAnsi"/>
          </w:rPr>
          <w:t>El plan de trabajo en este TFM, va a ser el siguiente:</w:t>
        </w:r>
      </w:ins>
    </w:p>
    <w:p w14:paraId="7DDEFE3F" w14:textId="121D6C1C" w:rsidR="00BA148B" w:rsidRDefault="00BA148B" w:rsidP="00501F02">
      <w:pPr>
        <w:pStyle w:val="KeinLeerraum"/>
        <w:spacing w:after="240"/>
        <w:jc w:val="both"/>
        <w:rPr>
          <w:ins w:id="1254" w:author="BENITO CASADO, ENRIQUE" w:date="2019-09-22T10:21:00Z"/>
          <w:rFonts w:asciiTheme="minorHAnsi" w:hAnsiTheme="minorHAnsi" w:cstheme="minorHAnsi"/>
        </w:rPr>
      </w:pPr>
      <w:ins w:id="1255" w:author="BENITO CASADO, ENRIQUE" w:date="2019-09-22T10:20:00Z">
        <w:r>
          <w:rPr>
            <w:rFonts w:asciiTheme="minorHAnsi" w:hAnsiTheme="minorHAnsi" w:cstheme="minorHAnsi"/>
          </w:rPr>
          <w:t>Siguiendo el hilo conductor de una empresa que necesita</w:t>
        </w:r>
      </w:ins>
      <w:ins w:id="1256" w:author="BENITO CASADO, ENRIQUE" w:date="2019-09-22T10:21:00Z">
        <w:r>
          <w:rPr>
            <w:rFonts w:asciiTheme="minorHAnsi" w:hAnsiTheme="minorHAnsi" w:cstheme="minorHAnsi"/>
          </w:rPr>
          <w:t>, extraer datos de la web, almacenarlos y analizarlos vamos a ir viendo las herramientas que nos van a permitir llevar este proceso a cabo</w:t>
        </w:r>
      </w:ins>
      <w:ins w:id="1257" w:author="BENITO CASADO, ENRIQUE" w:date="2019-09-22T10:20:00Z">
        <w:r w:rsidR="00513F0B">
          <w:rPr>
            <w:rFonts w:asciiTheme="minorHAnsi" w:hAnsiTheme="minorHAnsi" w:cstheme="minorHAnsi"/>
          </w:rPr>
          <w:t>.</w:t>
        </w:r>
      </w:ins>
    </w:p>
    <w:p w14:paraId="7D15DCDF" w14:textId="7AECD589" w:rsidR="00BA148B" w:rsidRDefault="00BA148B" w:rsidP="00501F02">
      <w:pPr>
        <w:pStyle w:val="KeinLeerraum"/>
        <w:spacing w:after="240"/>
        <w:jc w:val="both"/>
        <w:rPr>
          <w:ins w:id="1258" w:author="BENITO CASADO, ENRIQUE" w:date="2019-09-22T10:22:00Z"/>
          <w:rFonts w:asciiTheme="minorHAnsi" w:hAnsiTheme="minorHAnsi" w:cstheme="minorHAnsi"/>
        </w:rPr>
      </w:pPr>
      <w:ins w:id="1259" w:author="BENITO CASADO, ENRIQUE" w:date="2019-09-22T10:22:00Z">
        <w:r>
          <w:rPr>
            <w:rFonts w:asciiTheme="minorHAnsi" w:hAnsiTheme="minorHAnsi" w:cstheme="minorHAnsi"/>
          </w:rPr>
          <w:t>Todos los capítulos se presentan de la siguiente manera:</w:t>
        </w:r>
      </w:ins>
    </w:p>
    <w:p w14:paraId="6AC8EAEB" w14:textId="388DA3F2" w:rsidR="00BA148B" w:rsidRDefault="00BA148B" w:rsidP="00501F02">
      <w:pPr>
        <w:pStyle w:val="KeinLeerraum"/>
        <w:spacing w:after="240"/>
        <w:jc w:val="both"/>
        <w:rPr>
          <w:ins w:id="1260" w:author="BENITO CASADO, ENRIQUE" w:date="2019-09-22T10:25:00Z"/>
          <w:rFonts w:asciiTheme="minorHAnsi" w:hAnsiTheme="minorHAnsi" w:cstheme="minorHAnsi"/>
        </w:rPr>
      </w:pPr>
      <w:ins w:id="1261" w:author="BENITO CASADO, ENRIQUE" w:date="2019-09-22T10:22:00Z">
        <w:r>
          <w:rPr>
            <w:rFonts w:asciiTheme="minorHAnsi" w:hAnsiTheme="minorHAnsi" w:cstheme="minorHAnsi"/>
          </w:rPr>
          <w:t xml:space="preserve">Primero se hace una introducción al </w:t>
        </w:r>
      </w:ins>
      <w:ins w:id="1262" w:author="BENITO CASADO, ENRIQUE" w:date="2019-09-22T10:23:00Z">
        <w:r>
          <w:rPr>
            <w:rFonts w:asciiTheme="minorHAnsi" w:hAnsiTheme="minorHAnsi" w:cstheme="minorHAnsi"/>
          </w:rPr>
          <w:t>capítulo</w:t>
        </w:r>
      </w:ins>
      <w:ins w:id="1263" w:author="BENITO CASADO, ENRIQUE" w:date="2019-09-22T10:22:00Z">
        <w:r>
          <w:rPr>
            <w:rFonts w:asciiTheme="minorHAnsi" w:hAnsiTheme="minorHAnsi" w:cstheme="minorHAnsi"/>
          </w:rPr>
          <w:t>, se presenta</w:t>
        </w:r>
      </w:ins>
      <w:ins w:id="1264" w:author="BENITO CASADO, ENRIQUE" w:date="2019-09-22T10:23:00Z">
        <w:r>
          <w:rPr>
            <w:rFonts w:asciiTheme="minorHAnsi" w:hAnsiTheme="minorHAnsi" w:cstheme="minorHAnsi"/>
          </w:rPr>
          <w:t xml:space="preserve"> de forma teórica</w:t>
        </w:r>
      </w:ins>
      <w:ins w:id="1265" w:author="BENITO CASADO, ENRIQUE" w:date="2019-09-22T10:24:00Z">
        <w:r>
          <w:rPr>
            <w:rFonts w:asciiTheme="minorHAnsi" w:hAnsiTheme="minorHAnsi" w:cstheme="minorHAnsi"/>
          </w:rPr>
          <w:t xml:space="preserve"> de</w:t>
        </w:r>
      </w:ins>
      <w:ins w:id="1266" w:author="BENITO CASADO, ENRIQUE" w:date="2019-09-22T10:22:00Z">
        <w:r>
          <w:rPr>
            <w:rFonts w:asciiTheme="minorHAnsi" w:hAnsiTheme="minorHAnsi" w:cstheme="minorHAnsi"/>
          </w:rPr>
          <w:t xml:space="preserve"> la herramienta que vamos a utilizar, poco a poco vamos subiendo de nivel hasta que llega un apartado donde integramos la herramienta en nuestro proyecto.</w:t>
        </w:r>
      </w:ins>
      <w:ins w:id="1267" w:author="BENITO CASADO, ENRIQUE" w:date="2019-09-22T10:25:00Z">
        <w:r>
          <w:rPr>
            <w:rFonts w:asciiTheme="minorHAnsi" w:hAnsiTheme="minorHAnsi" w:cstheme="minorHAnsi"/>
          </w:rPr>
          <w:t xml:space="preserve"> Todos los capítulos quedan abiertos para líneas futuras donde se debe incluir más y mejores funcionalidades para seguir con la filosofía de desarrollo continuo.</w:t>
        </w:r>
      </w:ins>
    </w:p>
    <w:p w14:paraId="03CA1DC7" w14:textId="60B8BF84" w:rsidR="00BA148B" w:rsidRDefault="00CF3380" w:rsidP="00501F02">
      <w:pPr>
        <w:pStyle w:val="KeinLeerraum"/>
        <w:spacing w:after="240"/>
        <w:jc w:val="both"/>
        <w:rPr>
          <w:ins w:id="1268" w:author="BENITO CASADO, ENRIQUE" w:date="2019-09-22T10:29:00Z"/>
          <w:rFonts w:asciiTheme="minorHAnsi" w:hAnsiTheme="minorHAnsi" w:cstheme="minorHAnsi"/>
        </w:rPr>
      </w:pPr>
      <w:ins w:id="1269" w:author="BENITO CASADO, ENRIQUE" w:date="2019-09-22T10:29:00Z">
        <w:r>
          <w:rPr>
            <w:rFonts w:asciiTheme="minorHAnsi" w:hAnsiTheme="minorHAnsi" w:cstheme="minorHAnsi"/>
          </w:rPr>
          <w:t>Herramientas que se van a tratar en este TFM</w:t>
        </w:r>
      </w:ins>
    </w:p>
    <w:p w14:paraId="2A980432" w14:textId="6614A1B7" w:rsidR="00CF3380" w:rsidRDefault="00CF3380">
      <w:pPr>
        <w:pStyle w:val="KeinLeerraum"/>
        <w:numPr>
          <w:ilvl w:val="0"/>
          <w:numId w:val="44"/>
        </w:numPr>
        <w:spacing w:after="240"/>
        <w:jc w:val="both"/>
        <w:rPr>
          <w:ins w:id="1270" w:author="BENITO CASADO, ENRIQUE" w:date="2019-09-22T10:53:00Z"/>
          <w:rFonts w:asciiTheme="minorHAnsi" w:hAnsiTheme="minorHAnsi" w:cstheme="minorHAnsi"/>
        </w:rPr>
        <w:pPrChange w:id="1271" w:author="BENITO CASADO, ENRIQUE" w:date="2019-09-22T10:30:00Z">
          <w:pPr>
            <w:pStyle w:val="KeinLeerraum"/>
            <w:spacing w:after="240"/>
            <w:jc w:val="both"/>
          </w:pPr>
        </w:pPrChange>
      </w:pPr>
      <w:ins w:id="1272" w:author="BENITO CASADO, ENRIQUE" w:date="2019-09-22T10:30:00Z">
        <w:r w:rsidRPr="00CF3380">
          <w:rPr>
            <w:rFonts w:asciiTheme="minorHAnsi" w:hAnsiTheme="minorHAnsi" w:cstheme="minorHAnsi"/>
            <w:b/>
            <w:rPrChange w:id="1273" w:author="BENITO CASADO, ENRIQUE" w:date="2019-09-22T10:31:00Z">
              <w:rPr>
                <w:rFonts w:asciiTheme="minorHAnsi" w:hAnsiTheme="minorHAnsi" w:cstheme="minorHAnsi"/>
              </w:rPr>
            </w:rPrChange>
          </w:rPr>
          <w:t>WEB – Crawler (Scrapy</w:t>
        </w:r>
        <w:r>
          <w:rPr>
            <w:rFonts w:asciiTheme="minorHAnsi" w:hAnsiTheme="minorHAnsi" w:cstheme="minorHAnsi"/>
          </w:rPr>
          <w:t xml:space="preserve">): </w:t>
        </w:r>
      </w:ins>
      <w:ins w:id="1274" w:author="BENITO CASADO, ENRIQUE" w:date="2019-09-22T10:31:00Z">
        <w:r>
          <w:rPr>
            <w:rFonts w:asciiTheme="minorHAnsi" w:hAnsiTheme="minorHAnsi" w:cstheme="minorHAnsi"/>
          </w:rPr>
          <w:t xml:space="preserve">Python ofrece la librería </w:t>
        </w:r>
      </w:ins>
      <w:ins w:id="1275" w:author="BENITO CASADO, ENRIQUE" w:date="2019-09-22T10:32:00Z">
        <w:r>
          <w:rPr>
            <w:rFonts w:asciiTheme="minorHAnsi" w:hAnsiTheme="minorHAnsi" w:cstheme="minorHAnsi"/>
          </w:rPr>
          <w:t>más</w:t>
        </w:r>
      </w:ins>
      <w:ins w:id="1276" w:author="BENITO CASADO, ENRIQUE" w:date="2019-09-22T10:31:00Z">
        <w:r>
          <w:rPr>
            <w:rFonts w:asciiTheme="minorHAnsi" w:hAnsiTheme="minorHAnsi" w:cstheme="minorHAnsi"/>
          </w:rPr>
          <w:t xml:space="preserve"> potente hoy en </w:t>
        </w:r>
      </w:ins>
      <w:ins w:id="1277" w:author="BENITO CASADO, ENRIQUE" w:date="2019-09-22T10:34:00Z">
        <w:r>
          <w:rPr>
            <w:rFonts w:asciiTheme="minorHAnsi" w:hAnsiTheme="minorHAnsi" w:cstheme="minorHAnsi"/>
          </w:rPr>
          <w:t>día</w:t>
        </w:r>
      </w:ins>
      <w:ins w:id="1278" w:author="BENITO CASADO, ENRIQUE" w:date="2019-09-22T10:31:00Z">
        <w:r>
          <w:rPr>
            <w:rFonts w:asciiTheme="minorHAnsi" w:hAnsiTheme="minorHAnsi" w:cstheme="minorHAnsi"/>
          </w:rPr>
          <w:t xml:space="preserve"> para extraer datos de las páginas web, veremos cómo funciona este programa, </w:t>
        </w:r>
      </w:ins>
      <w:ins w:id="1279" w:author="BENITO CASADO, ENRIQUE" w:date="2019-09-22T10:32:00Z">
        <w:r>
          <w:rPr>
            <w:rFonts w:asciiTheme="minorHAnsi" w:hAnsiTheme="minorHAnsi" w:cstheme="minorHAnsi"/>
          </w:rPr>
          <w:t xml:space="preserve">entenderemos la importancia que tiene X-path para la extracción de datos </w:t>
        </w:r>
      </w:ins>
      <w:ins w:id="1280" w:author="BENITO CASADO, ENRIQUE" w:date="2019-09-22T10:30:00Z">
        <w:r>
          <w:rPr>
            <w:rFonts w:asciiTheme="minorHAnsi" w:hAnsiTheme="minorHAnsi" w:cstheme="minorHAnsi"/>
          </w:rPr>
          <w:t>de páginas webs.</w:t>
        </w:r>
      </w:ins>
    </w:p>
    <w:p w14:paraId="408CD168" w14:textId="34F48B74" w:rsidR="00BA4211" w:rsidRPr="00702907" w:rsidRDefault="00BA4211">
      <w:pPr>
        <w:pStyle w:val="KeinLeerraum"/>
        <w:numPr>
          <w:ilvl w:val="0"/>
          <w:numId w:val="45"/>
        </w:numPr>
        <w:spacing w:after="240"/>
        <w:jc w:val="both"/>
        <w:rPr>
          <w:ins w:id="1281" w:author="BENITO CASADO, ENRIQUE" w:date="2019-09-22T10:54:00Z"/>
          <w:rFonts w:asciiTheme="minorHAnsi" w:hAnsiTheme="minorHAnsi" w:cstheme="minorHAnsi"/>
          <w:rPrChange w:id="1282" w:author="BENITO CASADO, ENRIQUE" w:date="2019-09-22T10:57:00Z">
            <w:rPr>
              <w:ins w:id="1283" w:author="BENITO CASADO, ENRIQUE" w:date="2019-09-22T10:54:00Z"/>
              <w:rFonts w:asciiTheme="minorHAnsi" w:hAnsiTheme="minorHAnsi" w:cstheme="minorHAnsi"/>
              <w:b/>
            </w:rPr>
          </w:rPrChange>
        </w:rPr>
        <w:pPrChange w:id="1284" w:author="BENITO CASADO, ENRIQUE" w:date="2019-09-22T10:53:00Z">
          <w:pPr>
            <w:pStyle w:val="KeinLeerraum"/>
            <w:spacing w:after="240"/>
            <w:jc w:val="both"/>
          </w:pPr>
        </w:pPrChange>
      </w:pPr>
      <w:ins w:id="1285" w:author="BENITO CASADO, ENRIQUE" w:date="2019-09-22T10:53:00Z">
        <w:r w:rsidRPr="00702907">
          <w:rPr>
            <w:rFonts w:asciiTheme="minorHAnsi" w:hAnsiTheme="minorHAnsi" w:cstheme="minorHAnsi"/>
            <w:rPrChange w:id="1286" w:author="BENITO CASADO, ENRIQUE" w:date="2019-09-22T10:57:00Z">
              <w:rPr>
                <w:rFonts w:asciiTheme="minorHAnsi" w:hAnsiTheme="minorHAnsi" w:cstheme="minorHAnsi"/>
                <w:b/>
              </w:rPr>
            </w:rPrChange>
          </w:rPr>
          <w:t xml:space="preserve">En un primer momento veremos </w:t>
        </w:r>
      </w:ins>
      <w:ins w:id="1287" w:author="BENITO CASADO, ENRIQUE" w:date="2019-09-22T10:54:00Z">
        <w:r w:rsidRPr="00702907">
          <w:rPr>
            <w:rFonts w:asciiTheme="minorHAnsi" w:hAnsiTheme="minorHAnsi" w:cstheme="minorHAnsi"/>
            <w:rPrChange w:id="1288" w:author="BENITO CASADO, ENRIQUE" w:date="2019-09-22T10:57:00Z">
              <w:rPr>
                <w:rFonts w:asciiTheme="minorHAnsi" w:hAnsiTheme="minorHAnsi" w:cstheme="minorHAnsi"/>
                <w:b/>
              </w:rPr>
            </w:rPrChange>
          </w:rPr>
          <w:t>cómo</w:t>
        </w:r>
      </w:ins>
      <w:ins w:id="1289" w:author="BENITO CASADO, ENRIQUE" w:date="2019-09-22T10:53:00Z">
        <w:r w:rsidRPr="00702907">
          <w:rPr>
            <w:rFonts w:asciiTheme="minorHAnsi" w:hAnsiTheme="minorHAnsi" w:cstheme="minorHAnsi"/>
            <w:rPrChange w:id="1290" w:author="BENITO CASADO, ENRIQUE" w:date="2019-09-22T10:57:00Z">
              <w:rPr>
                <w:rFonts w:asciiTheme="minorHAnsi" w:hAnsiTheme="minorHAnsi" w:cstheme="minorHAnsi"/>
                <w:b/>
              </w:rPr>
            </w:rPrChange>
          </w:rPr>
          <w:t xml:space="preserve"> hacer consultas sobre </w:t>
        </w:r>
      </w:ins>
      <w:ins w:id="1291" w:author="BENITO CASADO, ENRIQUE" w:date="2019-09-22T10:54:00Z">
        <w:r w:rsidRPr="00702907">
          <w:rPr>
            <w:rFonts w:asciiTheme="minorHAnsi" w:hAnsiTheme="minorHAnsi" w:cstheme="minorHAnsi"/>
            <w:rPrChange w:id="1292" w:author="BENITO CASADO, ENRIQUE" w:date="2019-09-22T10:57:00Z">
              <w:rPr>
                <w:rFonts w:asciiTheme="minorHAnsi" w:hAnsiTheme="minorHAnsi" w:cstheme="minorHAnsi"/>
                <w:b/>
              </w:rPr>
            </w:rPrChange>
          </w:rPr>
          <w:t>la página web para encontrar los datos que estamos buscando.</w:t>
        </w:r>
      </w:ins>
    </w:p>
    <w:p w14:paraId="2496A63A" w14:textId="69D06FF0" w:rsidR="00BA4211" w:rsidRPr="00702907" w:rsidRDefault="00BA4211">
      <w:pPr>
        <w:pStyle w:val="KeinLeerraum"/>
        <w:numPr>
          <w:ilvl w:val="0"/>
          <w:numId w:val="45"/>
        </w:numPr>
        <w:spacing w:after="240"/>
        <w:jc w:val="both"/>
        <w:rPr>
          <w:ins w:id="1293" w:author="BENITO CASADO, ENRIQUE" w:date="2019-09-22T10:54:00Z"/>
          <w:rFonts w:asciiTheme="minorHAnsi" w:hAnsiTheme="minorHAnsi" w:cstheme="minorHAnsi"/>
          <w:rPrChange w:id="1294" w:author="BENITO CASADO, ENRIQUE" w:date="2019-09-22T10:57:00Z">
            <w:rPr>
              <w:ins w:id="1295" w:author="BENITO CASADO, ENRIQUE" w:date="2019-09-22T10:54:00Z"/>
              <w:rFonts w:asciiTheme="minorHAnsi" w:hAnsiTheme="minorHAnsi" w:cstheme="minorHAnsi"/>
              <w:b/>
            </w:rPr>
          </w:rPrChange>
        </w:rPr>
        <w:pPrChange w:id="1296" w:author="BENITO CASADO, ENRIQUE" w:date="2019-09-22T10:53:00Z">
          <w:pPr>
            <w:pStyle w:val="KeinLeerraum"/>
            <w:spacing w:after="240"/>
            <w:jc w:val="both"/>
          </w:pPr>
        </w:pPrChange>
      </w:pPr>
      <w:ins w:id="1297" w:author="BENITO CASADO, ENRIQUE" w:date="2019-09-22T10:54:00Z">
        <w:r w:rsidRPr="00702907">
          <w:rPr>
            <w:rFonts w:asciiTheme="minorHAnsi" w:hAnsiTheme="minorHAnsi" w:cstheme="minorHAnsi"/>
            <w:rPrChange w:id="1298" w:author="BENITO CASADO, ENRIQUE" w:date="2019-09-22T10:57:00Z">
              <w:rPr>
                <w:rFonts w:asciiTheme="minorHAnsi" w:hAnsiTheme="minorHAnsi" w:cstheme="minorHAnsi"/>
                <w:b/>
              </w:rPr>
            </w:rPrChange>
          </w:rPr>
          <w:t>Una vez identifiquemos que campos o datos nos interesan, escribiremos nuestro script capaz de capturarlos de manera automática.</w:t>
        </w:r>
      </w:ins>
    </w:p>
    <w:p w14:paraId="7C634AB0" w14:textId="1583EBBC" w:rsidR="00BA4211" w:rsidRPr="00A27C15" w:rsidRDefault="00BA4211">
      <w:pPr>
        <w:pStyle w:val="KeinLeerraum"/>
        <w:numPr>
          <w:ilvl w:val="0"/>
          <w:numId w:val="45"/>
        </w:numPr>
        <w:spacing w:after="240"/>
        <w:jc w:val="both"/>
        <w:rPr>
          <w:ins w:id="1299" w:author="BENITO CASADO, ENRIQUE" w:date="2019-09-22T10:30:00Z"/>
          <w:rFonts w:asciiTheme="minorHAnsi" w:hAnsiTheme="minorHAnsi" w:cstheme="minorHAnsi"/>
        </w:rPr>
        <w:pPrChange w:id="1300" w:author="BENITO CASADO, ENRIQUE" w:date="2019-09-22T10:53:00Z">
          <w:pPr>
            <w:pStyle w:val="KeinLeerraum"/>
            <w:spacing w:after="240"/>
            <w:jc w:val="both"/>
          </w:pPr>
        </w:pPrChange>
      </w:pPr>
      <w:ins w:id="1301" w:author="BENITO CASADO, ENRIQUE" w:date="2019-09-22T10:54:00Z">
        <w:r w:rsidRPr="00702907">
          <w:rPr>
            <w:rFonts w:asciiTheme="minorHAnsi" w:hAnsiTheme="minorHAnsi" w:cstheme="minorHAnsi"/>
            <w:rPrChange w:id="1302" w:author="BENITO CASADO, ENRIQUE" w:date="2019-09-22T10:57:00Z">
              <w:rPr>
                <w:rFonts w:asciiTheme="minorHAnsi" w:hAnsiTheme="minorHAnsi" w:cstheme="minorHAnsi"/>
                <w:b/>
              </w:rPr>
            </w:rPrChange>
          </w:rPr>
          <w:t xml:space="preserve">El </w:t>
        </w:r>
      </w:ins>
      <w:ins w:id="1303" w:author="BENITO CASADO, ENRIQUE" w:date="2019-09-22T10:57:00Z">
        <w:r w:rsidR="00702907" w:rsidRPr="00702907">
          <w:rPr>
            <w:rFonts w:asciiTheme="minorHAnsi" w:hAnsiTheme="minorHAnsi" w:cstheme="minorHAnsi"/>
            <w:rPrChange w:id="1304" w:author="BENITO CASADO, ENRIQUE" w:date="2019-09-22T10:57:00Z">
              <w:rPr>
                <w:rFonts w:asciiTheme="minorHAnsi" w:hAnsiTheme="minorHAnsi" w:cstheme="minorHAnsi"/>
                <w:b/>
              </w:rPr>
            </w:rPrChange>
          </w:rPr>
          <w:t>último</w:t>
        </w:r>
      </w:ins>
      <w:ins w:id="1305" w:author="BENITO CASADO, ENRIQUE" w:date="2019-09-22T10:54:00Z">
        <w:r w:rsidRPr="00702907">
          <w:rPr>
            <w:rFonts w:asciiTheme="minorHAnsi" w:hAnsiTheme="minorHAnsi" w:cstheme="minorHAnsi"/>
            <w:rPrChange w:id="1306" w:author="BENITO CASADO, ENRIQUE" w:date="2019-09-22T10:57:00Z">
              <w:rPr>
                <w:rFonts w:asciiTheme="minorHAnsi" w:hAnsiTheme="minorHAnsi" w:cstheme="minorHAnsi"/>
                <w:b/>
              </w:rPr>
            </w:rPrChange>
          </w:rPr>
          <w:t xml:space="preserve"> paso </w:t>
        </w:r>
      </w:ins>
      <w:ins w:id="1307" w:author="BENITO CASADO, ENRIQUE" w:date="2019-09-22T10:55:00Z">
        <w:r w:rsidRPr="00702907">
          <w:rPr>
            <w:rFonts w:asciiTheme="minorHAnsi" w:hAnsiTheme="minorHAnsi" w:cstheme="minorHAnsi"/>
            <w:rPrChange w:id="1308" w:author="BENITO CASADO, ENRIQUE" w:date="2019-09-22T10:57:00Z">
              <w:rPr>
                <w:rFonts w:asciiTheme="minorHAnsi" w:hAnsiTheme="minorHAnsi" w:cstheme="minorHAnsi"/>
                <w:b/>
              </w:rPr>
            </w:rPrChange>
          </w:rPr>
          <w:t>será</w:t>
        </w:r>
      </w:ins>
      <w:ins w:id="1309" w:author="BENITO CASADO, ENRIQUE" w:date="2019-09-22T10:54:00Z">
        <w:r w:rsidRPr="00702907">
          <w:rPr>
            <w:rFonts w:asciiTheme="minorHAnsi" w:hAnsiTheme="minorHAnsi" w:cstheme="minorHAnsi"/>
            <w:rPrChange w:id="1310" w:author="BENITO CASADO, ENRIQUE" w:date="2019-09-22T10:57:00Z">
              <w:rPr>
                <w:rFonts w:asciiTheme="minorHAnsi" w:hAnsiTheme="minorHAnsi" w:cstheme="minorHAnsi"/>
                <w:b/>
              </w:rPr>
            </w:rPrChange>
          </w:rPr>
          <w:t xml:space="preserve"> </w:t>
        </w:r>
      </w:ins>
      <w:ins w:id="1311" w:author="BENITO CASADO, ENRIQUE" w:date="2019-09-22T10:55:00Z">
        <w:r w:rsidRPr="00702907">
          <w:rPr>
            <w:rFonts w:asciiTheme="minorHAnsi" w:hAnsiTheme="minorHAnsi" w:cstheme="minorHAnsi"/>
            <w:rPrChange w:id="1312" w:author="BENITO CASADO, ENRIQUE" w:date="2019-09-22T10:57:00Z">
              <w:rPr>
                <w:rFonts w:asciiTheme="minorHAnsi" w:hAnsiTheme="minorHAnsi" w:cstheme="minorHAnsi"/>
                <w:b/>
              </w:rPr>
            </w:rPrChange>
          </w:rPr>
          <w:t xml:space="preserve">ser capaz de escribir una </w:t>
        </w:r>
      </w:ins>
      <w:ins w:id="1313" w:author="BENITO CASADO, ENRIQUE" w:date="2019-09-22T20:13:00Z">
        <w:r w:rsidR="00513F0B" w:rsidRPr="00A27C15">
          <w:rPr>
            <w:rFonts w:asciiTheme="minorHAnsi" w:hAnsiTheme="minorHAnsi" w:cstheme="minorHAnsi"/>
          </w:rPr>
          <w:t>primer</w:t>
        </w:r>
        <w:r w:rsidR="00513F0B">
          <w:rPr>
            <w:rFonts w:asciiTheme="minorHAnsi" w:hAnsiTheme="minorHAnsi" w:cstheme="minorHAnsi"/>
          </w:rPr>
          <w:t>a pipeline</w:t>
        </w:r>
      </w:ins>
      <w:ins w:id="1314" w:author="BENITO CASADO, ENRIQUE" w:date="2019-09-22T10:55:00Z">
        <w:r w:rsidRPr="00702907">
          <w:rPr>
            <w:rFonts w:asciiTheme="minorHAnsi" w:hAnsiTheme="minorHAnsi" w:cstheme="minorHAnsi"/>
            <w:rPrChange w:id="1315" w:author="BENITO CASADO, ENRIQUE" w:date="2019-09-22T10:57:00Z">
              <w:rPr>
                <w:rFonts w:asciiTheme="minorHAnsi" w:hAnsiTheme="minorHAnsi" w:cstheme="minorHAnsi"/>
                <w:b/>
              </w:rPr>
            </w:rPrChange>
          </w:rPr>
          <w:t xml:space="preserve"> donde al lanzar nuestro script los datos se vayan almacenando directamente en la bas</w:t>
        </w:r>
        <w:r w:rsidR="00702907" w:rsidRPr="00702907">
          <w:rPr>
            <w:rFonts w:asciiTheme="minorHAnsi" w:hAnsiTheme="minorHAnsi" w:cstheme="minorHAnsi"/>
            <w:rPrChange w:id="1316" w:author="BENITO CASADO, ENRIQUE" w:date="2019-09-22T10:57:00Z">
              <w:rPr>
                <w:rFonts w:asciiTheme="minorHAnsi" w:hAnsiTheme="minorHAnsi" w:cstheme="minorHAnsi"/>
                <w:b/>
              </w:rPr>
            </w:rPrChange>
          </w:rPr>
          <w:t>e de datos.</w:t>
        </w:r>
      </w:ins>
    </w:p>
    <w:p w14:paraId="70162848" w14:textId="3F6E05C2" w:rsidR="00CF3380" w:rsidRDefault="00CF3380">
      <w:pPr>
        <w:pStyle w:val="KeinLeerraum"/>
        <w:numPr>
          <w:ilvl w:val="0"/>
          <w:numId w:val="44"/>
        </w:numPr>
        <w:spacing w:after="240"/>
        <w:jc w:val="both"/>
        <w:rPr>
          <w:ins w:id="1317" w:author="BENITO CASADO, ENRIQUE" w:date="2019-09-22T10:58:00Z"/>
          <w:rFonts w:asciiTheme="minorHAnsi" w:hAnsiTheme="minorHAnsi" w:cstheme="minorHAnsi"/>
        </w:rPr>
        <w:pPrChange w:id="1318" w:author="BENITO CASADO, ENRIQUE" w:date="2019-09-22T10:30:00Z">
          <w:pPr>
            <w:pStyle w:val="KeinLeerraum"/>
            <w:spacing w:after="240"/>
            <w:jc w:val="both"/>
          </w:pPr>
        </w:pPrChange>
      </w:pPr>
      <w:ins w:id="1319" w:author="BENITO CASADO, ENRIQUE" w:date="2019-09-22T10:30:00Z">
        <w:r w:rsidRPr="00CF3380">
          <w:rPr>
            <w:rFonts w:asciiTheme="minorHAnsi" w:hAnsiTheme="minorHAnsi" w:cstheme="minorHAnsi"/>
            <w:b/>
            <w:rPrChange w:id="1320" w:author="BENITO CASADO, ENRIQUE" w:date="2019-09-22T10:32:00Z">
              <w:rPr>
                <w:rFonts w:asciiTheme="minorHAnsi" w:hAnsiTheme="minorHAnsi" w:cstheme="minorHAnsi"/>
              </w:rPr>
            </w:rPrChange>
          </w:rPr>
          <w:lastRenderedPageBreak/>
          <w:t>MongoDB</w:t>
        </w:r>
        <w:r>
          <w:rPr>
            <w:rFonts w:asciiTheme="minorHAnsi" w:hAnsiTheme="minorHAnsi" w:cstheme="minorHAnsi"/>
          </w:rPr>
          <w:t xml:space="preserve">: </w:t>
        </w:r>
      </w:ins>
      <w:ins w:id="1321" w:author="BENITO CASADO, ENRIQUE" w:date="2019-09-22T10:32:00Z">
        <w:r>
          <w:rPr>
            <w:rFonts w:asciiTheme="minorHAnsi" w:hAnsiTheme="minorHAnsi" w:cstheme="minorHAnsi"/>
          </w:rPr>
          <w:t>Un proyecto de Big Data, no pude llevarse a cabo sin un almacenamiento de d</w:t>
        </w:r>
      </w:ins>
      <w:ins w:id="1322" w:author="BENITO CASADO, ENRIQUE" w:date="2019-09-22T10:33:00Z">
        <w:r>
          <w:rPr>
            <w:rFonts w:asciiTheme="minorHAnsi" w:hAnsiTheme="minorHAnsi" w:cstheme="minorHAnsi"/>
          </w:rPr>
          <w:t>a</w:t>
        </w:r>
      </w:ins>
      <w:ins w:id="1323" w:author="BENITO CASADO, ENRIQUE" w:date="2019-09-22T10:32:00Z">
        <w:r>
          <w:rPr>
            <w:rFonts w:asciiTheme="minorHAnsi" w:hAnsiTheme="minorHAnsi" w:cstheme="minorHAnsi"/>
          </w:rPr>
          <w:t>tos distribuidos</w:t>
        </w:r>
      </w:ins>
      <w:ins w:id="1324" w:author="BENITO CASADO, ENRIQUE" w:date="2019-09-22T10:30:00Z">
        <w:r>
          <w:rPr>
            <w:rFonts w:asciiTheme="minorHAnsi" w:hAnsiTheme="minorHAnsi" w:cstheme="minorHAnsi"/>
          </w:rPr>
          <w:t xml:space="preserve">, tolerante a fallos y que se pueda escalar de manera horizontal, MongoDB </w:t>
        </w:r>
      </w:ins>
      <w:ins w:id="1325" w:author="BENITO CASADO, ENRIQUE" w:date="2019-09-22T10:35:00Z">
        <w:r>
          <w:rPr>
            <w:rFonts w:asciiTheme="minorHAnsi" w:hAnsiTheme="minorHAnsi" w:cstheme="minorHAnsi"/>
          </w:rPr>
          <w:t>será</w:t>
        </w:r>
      </w:ins>
      <w:ins w:id="1326" w:author="BENITO CASADO, ENRIQUE" w:date="2019-09-22T10:30:00Z">
        <w:r>
          <w:rPr>
            <w:rFonts w:asciiTheme="minorHAnsi" w:hAnsiTheme="minorHAnsi" w:cstheme="minorHAnsi"/>
          </w:rPr>
          <w:t xml:space="preserve"> </w:t>
        </w:r>
      </w:ins>
      <w:ins w:id="1327" w:author="BENITO CASADO, ENRIQUE" w:date="2019-09-22T10:35:00Z">
        <w:r>
          <w:rPr>
            <w:rFonts w:asciiTheme="minorHAnsi" w:hAnsiTheme="minorHAnsi" w:cstheme="minorHAnsi"/>
          </w:rPr>
          <w:t>nuestra base de datos elegida.</w:t>
        </w:r>
      </w:ins>
    </w:p>
    <w:p w14:paraId="7ADFB36C" w14:textId="01E27C4A" w:rsidR="00702907" w:rsidRPr="00A27C15" w:rsidRDefault="00702907">
      <w:pPr>
        <w:pStyle w:val="KeinLeerraum"/>
        <w:numPr>
          <w:ilvl w:val="0"/>
          <w:numId w:val="45"/>
        </w:numPr>
        <w:spacing w:after="240"/>
        <w:jc w:val="both"/>
        <w:rPr>
          <w:ins w:id="1328" w:author="BENITO CASADO, ENRIQUE" w:date="2019-09-22T10:35:00Z"/>
          <w:rFonts w:asciiTheme="minorHAnsi" w:hAnsiTheme="minorHAnsi" w:cstheme="minorHAnsi"/>
        </w:rPr>
        <w:pPrChange w:id="1329" w:author="BENITO CASADO, ENRIQUE" w:date="2019-09-22T10:58:00Z">
          <w:pPr>
            <w:pStyle w:val="KeinLeerraum"/>
            <w:spacing w:after="240"/>
            <w:jc w:val="both"/>
          </w:pPr>
        </w:pPrChange>
      </w:pPr>
      <w:ins w:id="1330" w:author="BENITO CASADO, ENRIQUE" w:date="2019-09-22T11:00:00Z">
        <w:r w:rsidRPr="00A27C15">
          <w:rPr>
            <w:rFonts w:asciiTheme="minorHAnsi" w:hAnsiTheme="minorHAnsi" w:cstheme="minorHAnsi"/>
          </w:rPr>
          <w:t>Introducción</w:t>
        </w:r>
      </w:ins>
      <w:ins w:id="1331" w:author="BENITO CASADO, ENRIQUE" w:date="2019-09-22T10:58:00Z">
        <w:r w:rsidRPr="00702907">
          <w:rPr>
            <w:rFonts w:asciiTheme="minorHAnsi" w:hAnsiTheme="minorHAnsi" w:cstheme="minorHAnsi"/>
            <w:rPrChange w:id="1332" w:author="BENITO CASADO, ENRIQUE" w:date="2019-09-22T11:00:00Z">
              <w:rPr>
                <w:rFonts w:asciiTheme="minorHAnsi" w:hAnsiTheme="minorHAnsi" w:cstheme="minorHAnsi"/>
                <w:b/>
              </w:rPr>
            </w:rPrChange>
          </w:rPr>
          <w:t xml:space="preserve"> </w:t>
        </w:r>
      </w:ins>
      <w:ins w:id="1333" w:author="BENITO CASADO, ENRIQUE" w:date="2019-09-22T11:00:00Z">
        <w:r w:rsidRPr="00A27C15">
          <w:rPr>
            <w:rFonts w:asciiTheme="minorHAnsi" w:hAnsiTheme="minorHAnsi" w:cstheme="minorHAnsi"/>
          </w:rPr>
          <w:t>teórica</w:t>
        </w:r>
      </w:ins>
      <w:ins w:id="1334" w:author="BENITO CASADO, ENRIQUE" w:date="2019-09-22T10:58:00Z">
        <w:r w:rsidRPr="00702907">
          <w:rPr>
            <w:rFonts w:asciiTheme="minorHAnsi" w:hAnsiTheme="minorHAnsi" w:cstheme="minorHAnsi"/>
            <w:rPrChange w:id="1335" w:author="BENITO CASADO, ENRIQUE" w:date="2019-09-22T11:00:00Z">
              <w:rPr>
                <w:rFonts w:asciiTheme="minorHAnsi" w:hAnsiTheme="minorHAnsi" w:cstheme="minorHAnsi"/>
                <w:b/>
              </w:rPr>
            </w:rPrChange>
          </w:rPr>
          <w:t xml:space="preserve"> a Mongo</w:t>
        </w:r>
        <w:r w:rsidR="003F6907" w:rsidRPr="00A27C15">
          <w:rPr>
            <w:rFonts w:asciiTheme="minorHAnsi" w:hAnsiTheme="minorHAnsi" w:cstheme="minorHAnsi"/>
          </w:rPr>
          <w:t xml:space="preserve">DB </w:t>
        </w:r>
        <w:r w:rsidRPr="00702907">
          <w:rPr>
            <w:rFonts w:asciiTheme="minorHAnsi" w:hAnsiTheme="minorHAnsi" w:cstheme="minorHAnsi"/>
            <w:rPrChange w:id="1336" w:author="BENITO CASADO, ENRIQUE" w:date="2019-09-22T11:00:00Z">
              <w:rPr>
                <w:rFonts w:asciiTheme="minorHAnsi" w:hAnsiTheme="minorHAnsi" w:cstheme="minorHAnsi"/>
                <w:b/>
              </w:rPr>
            </w:rPrChange>
          </w:rPr>
          <w:t xml:space="preserve">y como la </w:t>
        </w:r>
      </w:ins>
      <w:ins w:id="1337" w:author="BENITO CASADO, ENRIQUE" w:date="2019-09-22T10:59:00Z">
        <w:r w:rsidRPr="00702907">
          <w:rPr>
            <w:rFonts w:asciiTheme="minorHAnsi" w:hAnsiTheme="minorHAnsi" w:cstheme="minorHAnsi"/>
            <w:rPrChange w:id="1338" w:author="BENITO CASADO, ENRIQUE" w:date="2019-09-22T11:00:00Z">
              <w:rPr>
                <w:rFonts w:asciiTheme="minorHAnsi" w:hAnsiTheme="minorHAnsi" w:cstheme="minorHAnsi"/>
                <w:b/>
              </w:rPr>
            </w:rPrChange>
          </w:rPr>
          <w:t>deberíamos</w:t>
        </w:r>
      </w:ins>
      <w:ins w:id="1339" w:author="BENITO CASADO, ENRIQUE" w:date="2019-09-22T10:58:00Z">
        <w:r w:rsidRPr="00702907">
          <w:rPr>
            <w:rFonts w:asciiTheme="minorHAnsi" w:hAnsiTheme="minorHAnsi" w:cstheme="minorHAnsi"/>
            <w:rPrChange w:id="1340" w:author="BENITO CASADO, ENRIQUE" w:date="2019-09-22T11:00:00Z">
              <w:rPr>
                <w:rFonts w:asciiTheme="minorHAnsi" w:hAnsiTheme="minorHAnsi" w:cstheme="minorHAnsi"/>
                <w:b/>
              </w:rPr>
            </w:rPrChange>
          </w:rPr>
          <w:t xml:space="preserve"> </w:t>
        </w:r>
      </w:ins>
      <w:ins w:id="1341" w:author="BENITO CASADO, ENRIQUE" w:date="2019-09-22T10:59:00Z">
        <w:r w:rsidRPr="00702907">
          <w:rPr>
            <w:rFonts w:asciiTheme="minorHAnsi" w:hAnsiTheme="minorHAnsi" w:cstheme="minorHAnsi"/>
            <w:rPrChange w:id="1342" w:author="BENITO CASADO, ENRIQUE" w:date="2019-09-22T11:00:00Z">
              <w:rPr>
                <w:rFonts w:asciiTheme="minorHAnsi" w:hAnsiTheme="minorHAnsi" w:cstheme="minorHAnsi"/>
                <w:b/>
              </w:rPr>
            </w:rPrChange>
          </w:rPr>
          <w:t xml:space="preserve">escalar en el futuro, la parte </w:t>
        </w:r>
      </w:ins>
      <w:ins w:id="1343" w:author="BENITO CASADO, ENRIQUE" w:date="2019-09-22T11:01:00Z">
        <w:r w:rsidR="003F6907" w:rsidRPr="00A27C15">
          <w:rPr>
            <w:rFonts w:asciiTheme="minorHAnsi" w:hAnsiTheme="minorHAnsi" w:cstheme="minorHAnsi"/>
          </w:rPr>
          <w:t>práctica</w:t>
        </w:r>
      </w:ins>
      <w:ins w:id="1344" w:author="BENITO CASADO, ENRIQUE" w:date="2019-09-22T10:59:00Z">
        <w:r w:rsidRPr="00702907">
          <w:rPr>
            <w:rFonts w:asciiTheme="minorHAnsi" w:hAnsiTheme="minorHAnsi" w:cstheme="minorHAnsi"/>
            <w:rPrChange w:id="1345" w:author="BENITO CASADO, ENRIQUE" w:date="2019-09-22T11:00:00Z">
              <w:rPr>
                <w:rFonts w:asciiTheme="minorHAnsi" w:hAnsiTheme="minorHAnsi" w:cstheme="minorHAnsi"/>
                <w:b/>
              </w:rPr>
            </w:rPrChange>
          </w:rPr>
          <w:t xml:space="preserve"> de MongoDB viene dada en el </w:t>
        </w:r>
      </w:ins>
      <w:ins w:id="1346" w:author="BENITO CASADO, ENRIQUE" w:date="2019-09-22T11:00:00Z">
        <w:r w:rsidRPr="00A27C15">
          <w:rPr>
            <w:rFonts w:asciiTheme="minorHAnsi" w:hAnsiTheme="minorHAnsi" w:cstheme="minorHAnsi"/>
          </w:rPr>
          <w:t>apartado</w:t>
        </w:r>
      </w:ins>
      <w:ins w:id="1347" w:author="BENITO CASADO, ENRIQUE" w:date="2019-09-22T10:59:00Z">
        <w:r w:rsidRPr="00702907">
          <w:rPr>
            <w:rFonts w:asciiTheme="minorHAnsi" w:hAnsiTheme="minorHAnsi" w:cstheme="minorHAnsi"/>
            <w:rPrChange w:id="1348" w:author="BENITO CASADO, ENRIQUE" w:date="2019-09-22T11:00:00Z">
              <w:rPr>
                <w:rFonts w:asciiTheme="minorHAnsi" w:hAnsiTheme="minorHAnsi" w:cstheme="minorHAnsi"/>
                <w:b/>
              </w:rPr>
            </w:rPrChange>
          </w:rPr>
          <w:t xml:space="preserve"> 1, en combinación con nu</w:t>
        </w:r>
      </w:ins>
      <w:ins w:id="1349" w:author="BENITO CASADO, ENRIQUE" w:date="2019-09-22T11:00:00Z">
        <w:r>
          <w:rPr>
            <w:rFonts w:asciiTheme="minorHAnsi" w:hAnsiTheme="minorHAnsi" w:cstheme="minorHAnsi"/>
          </w:rPr>
          <w:t>e</w:t>
        </w:r>
      </w:ins>
      <w:ins w:id="1350" w:author="BENITO CASADO, ENRIQUE" w:date="2019-09-22T10:59:00Z">
        <w:r w:rsidRPr="00702907">
          <w:rPr>
            <w:rFonts w:asciiTheme="minorHAnsi" w:hAnsiTheme="minorHAnsi" w:cstheme="minorHAnsi"/>
            <w:rPrChange w:id="1351" w:author="BENITO CASADO, ENRIQUE" w:date="2019-09-22T11:00:00Z">
              <w:rPr>
                <w:rFonts w:asciiTheme="minorHAnsi" w:hAnsiTheme="minorHAnsi" w:cstheme="minorHAnsi"/>
                <w:b/>
              </w:rPr>
            </w:rPrChange>
          </w:rPr>
          <w:t>stro Scrapy y Pymongo.</w:t>
        </w:r>
      </w:ins>
    </w:p>
    <w:p w14:paraId="63615A68" w14:textId="31D73DD2" w:rsidR="00CF3380" w:rsidRDefault="00CF3380">
      <w:pPr>
        <w:pStyle w:val="KeinLeerraum"/>
        <w:numPr>
          <w:ilvl w:val="0"/>
          <w:numId w:val="44"/>
        </w:numPr>
        <w:spacing w:after="240"/>
        <w:jc w:val="both"/>
        <w:rPr>
          <w:ins w:id="1352" w:author="BENITO CASADO, ENRIQUE" w:date="2019-09-22T11:00:00Z"/>
          <w:rFonts w:asciiTheme="minorHAnsi" w:hAnsiTheme="minorHAnsi" w:cstheme="minorHAnsi"/>
        </w:rPr>
        <w:pPrChange w:id="1353" w:author="BENITO CASADO, ENRIQUE" w:date="2019-09-22T10:30:00Z">
          <w:pPr>
            <w:pStyle w:val="KeinLeerraum"/>
            <w:spacing w:after="240"/>
            <w:jc w:val="both"/>
          </w:pPr>
        </w:pPrChange>
      </w:pPr>
      <w:ins w:id="1354" w:author="BENITO CASADO, ENRIQUE" w:date="2019-09-22T10:35:00Z">
        <w:r>
          <w:rPr>
            <w:rFonts w:asciiTheme="minorHAnsi" w:hAnsiTheme="minorHAnsi" w:cstheme="minorHAnsi"/>
            <w:b/>
          </w:rPr>
          <w:t>Elasticsearch</w:t>
        </w:r>
        <w:r w:rsidRPr="00CF3380">
          <w:rPr>
            <w:rFonts w:asciiTheme="minorHAnsi" w:hAnsiTheme="minorHAnsi" w:cstheme="minorHAnsi"/>
            <w:rPrChange w:id="1355" w:author="BENITO CASADO, ENRIQUE" w:date="2019-09-22T10:35:00Z">
              <w:rPr>
                <w:rFonts w:asciiTheme="minorHAnsi" w:hAnsiTheme="minorHAnsi" w:cstheme="minorHAnsi"/>
                <w:b/>
              </w:rPr>
            </w:rPrChange>
          </w:rPr>
          <w:t>:</w:t>
        </w:r>
        <w:r w:rsidR="003F6907">
          <w:rPr>
            <w:rFonts w:asciiTheme="minorHAnsi" w:hAnsiTheme="minorHAnsi" w:cstheme="minorHAnsi"/>
          </w:rPr>
          <w:t xml:space="preserve"> Es </w:t>
        </w:r>
        <w:r>
          <w:rPr>
            <w:rFonts w:asciiTheme="minorHAnsi" w:hAnsiTheme="minorHAnsi" w:cstheme="minorHAnsi"/>
          </w:rPr>
          <w:t xml:space="preserve">una base de datos que comparte todas las características anteriormente mencionadas en </w:t>
        </w:r>
      </w:ins>
      <w:ins w:id="1356" w:author="BENITO CASADO, ENRIQUE" w:date="2019-09-22T11:06:00Z">
        <w:r w:rsidR="003F6907">
          <w:rPr>
            <w:rFonts w:asciiTheme="minorHAnsi" w:hAnsiTheme="minorHAnsi" w:cstheme="minorHAnsi"/>
          </w:rPr>
          <w:t>MongoDB,</w:t>
        </w:r>
      </w:ins>
      <w:ins w:id="1357" w:author="BENITO CASADO, ENRIQUE" w:date="2019-09-22T10:35:00Z">
        <w:r>
          <w:rPr>
            <w:rFonts w:asciiTheme="minorHAnsi" w:hAnsiTheme="minorHAnsi" w:cstheme="minorHAnsi"/>
          </w:rPr>
          <w:t xml:space="preserve"> solo que</w:t>
        </w:r>
      </w:ins>
      <w:ins w:id="1358" w:author="BENITO CASADO, ENRIQUE" w:date="2019-09-22T10:37:00Z">
        <w:r>
          <w:rPr>
            <w:rFonts w:asciiTheme="minorHAnsi" w:hAnsiTheme="minorHAnsi" w:cstheme="minorHAnsi"/>
          </w:rPr>
          <w:t xml:space="preserve"> </w:t>
        </w:r>
      </w:ins>
      <w:ins w:id="1359" w:author="BENITO CASADO, ENRIQUE" w:date="2019-09-22T11:06:00Z">
        <w:r w:rsidR="003F6907">
          <w:rPr>
            <w:rFonts w:asciiTheme="minorHAnsi" w:hAnsiTheme="minorHAnsi" w:cstheme="minorHAnsi"/>
          </w:rPr>
          <w:t>en esta ocasión</w:t>
        </w:r>
      </w:ins>
      <w:ins w:id="1360" w:author="BENITO CASADO, ENRIQUE" w:date="2019-09-22T10:37:00Z">
        <w:r>
          <w:rPr>
            <w:rFonts w:asciiTheme="minorHAnsi" w:hAnsiTheme="minorHAnsi" w:cstheme="minorHAnsi"/>
          </w:rPr>
          <w:t xml:space="preserve"> </w:t>
        </w:r>
        <w:r w:rsidR="003F6907">
          <w:rPr>
            <w:rFonts w:asciiTheme="minorHAnsi" w:hAnsiTheme="minorHAnsi" w:cstheme="minorHAnsi"/>
          </w:rPr>
          <w:t>hay que dec</w:t>
        </w:r>
        <w:r>
          <w:rPr>
            <w:rFonts w:asciiTheme="minorHAnsi" w:hAnsiTheme="minorHAnsi" w:cstheme="minorHAnsi"/>
          </w:rPr>
          <w:t xml:space="preserve">ir que está </w:t>
        </w:r>
      </w:ins>
      <w:ins w:id="1361" w:author="BENITO CASADO, ENRIQUE" w:date="2019-09-22T10:35:00Z">
        <w:r>
          <w:rPr>
            <w:rFonts w:asciiTheme="minorHAnsi" w:hAnsiTheme="minorHAnsi" w:cstheme="minorHAnsi"/>
          </w:rPr>
          <w:t>orientada a ser una sear</w:t>
        </w:r>
        <w:r w:rsidR="003F6907">
          <w:rPr>
            <w:rFonts w:asciiTheme="minorHAnsi" w:hAnsiTheme="minorHAnsi" w:cstheme="minorHAnsi"/>
          </w:rPr>
          <w:t xml:space="preserve">ch-engine es decir muy </w:t>
        </w:r>
      </w:ins>
      <w:ins w:id="1362" w:author="BENITO CASADO, ENRIQUE" w:date="2019-09-22T11:06:00Z">
        <w:r w:rsidR="003F6907">
          <w:rPr>
            <w:rFonts w:asciiTheme="minorHAnsi" w:hAnsiTheme="minorHAnsi" w:cstheme="minorHAnsi"/>
          </w:rPr>
          <w:t>óptima</w:t>
        </w:r>
      </w:ins>
      <w:ins w:id="1363" w:author="BENITO CASADO, ENRIQUE" w:date="2019-09-22T10:35:00Z">
        <w:r w:rsidR="003F6907">
          <w:rPr>
            <w:rFonts w:asciiTheme="minorHAnsi" w:hAnsiTheme="minorHAnsi" w:cstheme="minorHAnsi"/>
          </w:rPr>
          <w:t xml:space="preserve"> para mostrar los </w:t>
        </w:r>
      </w:ins>
      <w:ins w:id="1364" w:author="BENITO CASADO, ENRIQUE" w:date="2019-09-22T11:01:00Z">
        <w:r w:rsidR="003F6907">
          <w:rPr>
            <w:rFonts w:asciiTheme="minorHAnsi" w:hAnsiTheme="minorHAnsi" w:cstheme="minorHAnsi"/>
          </w:rPr>
          <w:t>datos</w:t>
        </w:r>
      </w:ins>
      <w:ins w:id="1365" w:author="BENITO CASADO, ENRIQUE" w:date="2019-09-22T10:35:00Z">
        <w:r w:rsidR="003F6907">
          <w:rPr>
            <w:rFonts w:asciiTheme="minorHAnsi" w:hAnsiTheme="minorHAnsi" w:cstheme="minorHAnsi"/>
          </w:rPr>
          <w:t xml:space="preserve"> </w:t>
        </w:r>
      </w:ins>
      <w:ins w:id="1366" w:author="BENITO CASADO, ENRIQUE" w:date="2019-09-22T11:01:00Z">
        <w:r w:rsidR="003F6907">
          <w:rPr>
            <w:rFonts w:asciiTheme="minorHAnsi" w:hAnsiTheme="minorHAnsi" w:cstheme="minorHAnsi"/>
          </w:rPr>
          <w:t>que están ya insertados</w:t>
        </w:r>
      </w:ins>
    </w:p>
    <w:p w14:paraId="201F5DED" w14:textId="656A301E" w:rsidR="003F6907" w:rsidRDefault="003F6907">
      <w:pPr>
        <w:pStyle w:val="KeinLeerraum"/>
        <w:numPr>
          <w:ilvl w:val="0"/>
          <w:numId w:val="45"/>
        </w:numPr>
        <w:spacing w:after="240"/>
        <w:jc w:val="both"/>
        <w:rPr>
          <w:ins w:id="1367" w:author="BENITO CASADO, ENRIQUE" w:date="2019-09-22T10:35:00Z"/>
          <w:rFonts w:asciiTheme="minorHAnsi" w:hAnsiTheme="minorHAnsi" w:cstheme="minorHAnsi"/>
        </w:rPr>
        <w:pPrChange w:id="1368" w:author="BENITO CASADO, ENRIQUE" w:date="2019-09-22T11:00:00Z">
          <w:pPr>
            <w:pStyle w:val="KeinLeerraum"/>
            <w:spacing w:after="240"/>
            <w:jc w:val="both"/>
          </w:pPr>
        </w:pPrChange>
      </w:pPr>
      <w:ins w:id="1369" w:author="BENITO CASADO, ENRIQUE" w:date="2019-09-22T11:02:00Z">
        <w:r>
          <w:rPr>
            <w:rFonts w:asciiTheme="minorHAnsi" w:hAnsiTheme="minorHAnsi" w:cstheme="minorHAnsi"/>
          </w:rPr>
          <w:t xml:space="preserve">Veremos </w:t>
        </w:r>
      </w:ins>
      <w:ins w:id="1370" w:author="BENITO CASADO, ENRIQUE" w:date="2019-09-22T11:03:00Z">
        <w:r>
          <w:rPr>
            <w:rFonts w:asciiTheme="minorHAnsi" w:hAnsiTheme="minorHAnsi" w:cstheme="minorHAnsi"/>
          </w:rPr>
          <w:t>cómo</w:t>
        </w:r>
      </w:ins>
      <w:ins w:id="1371" w:author="BENITO CASADO, ENRIQUE" w:date="2019-09-22T11:02:00Z">
        <w:r>
          <w:rPr>
            <w:rFonts w:asciiTheme="minorHAnsi" w:hAnsiTheme="minorHAnsi" w:cstheme="minorHAnsi"/>
          </w:rPr>
          <w:t xml:space="preserve"> trabajar con Elasticse</w:t>
        </w:r>
      </w:ins>
      <w:ins w:id="1372" w:author="BENITO CASADO, ENRIQUE" w:date="2019-09-22T11:03:00Z">
        <w:r>
          <w:rPr>
            <w:rFonts w:asciiTheme="minorHAnsi" w:hAnsiTheme="minorHAnsi" w:cstheme="minorHAnsi"/>
          </w:rPr>
          <w:t>arch</w:t>
        </w:r>
      </w:ins>
      <w:ins w:id="1373" w:author="BENITO CASADO, ENRIQUE" w:date="2019-09-22T11:02:00Z">
        <w:r>
          <w:rPr>
            <w:rFonts w:asciiTheme="minorHAnsi" w:hAnsiTheme="minorHAnsi" w:cstheme="minorHAnsi"/>
          </w:rPr>
          <w:t xml:space="preserve"> y las diferentes opciones que ofrece como la </w:t>
        </w:r>
      </w:ins>
      <w:ins w:id="1374" w:author="BENITO CASADO, ENRIQUE" w:date="2019-09-22T11:03:00Z">
        <w:r>
          <w:rPr>
            <w:rFonts w:asciiTheme="minorHAnsi" w:hAnsiTheme="minorHAnsi" w:cstheme="minorHAnsi"/>
          </w:rPr>
          <w:t>inserción</w:t>
        </w:r>
      </w:ins>
      <w:ins w:id="1375" w:author="BENITO CASADO, ENRIQUE" w:date="2019-09-22T11:02:00Z">
        <w:r>
          <w:rPr>
            <w:rFonts w:asciiTheme="minorHAnsi" w:hAnsiTheme="minorHAnsi" w:cstheme="minorHAnsi"/>
          </w:rPr>
          <w:t xml:space="preserve"> de nuevos </w:t>
        </w:r>
      </w:ins>
      <w:ins w:id="1376" w:author="BENITO CASADO, ENRIQUE" w:date="2019-09-22T11:03:00Z">
        <w:r>
          <w:rPr>
            <w:rFonts w:asciiTheme="minorHAnsi" w:hAnsiTheme="minorHAnsi" w:cstheme="minorHAnsi"/>
          </w:rPr>
          <w:t xml:space="preserve">índices, datos, visionado borrado </w:t>
        </w:r>
      </w:ins>
      <w:ins w:id="1377" w:author="BENITO CASADO, ENRIQUE" w:date="2019-09-22T11:06:00Z">
        <w:r>
          <w:rPr>
            <w:rFonts w:asciiTheme="minorHAnsi" w:hAnsiTheme="minorHAnsi" w:cstheme="minorHAnsi"/>
          </w:rPr>
          <w:t>etc...</w:t>
        </w:r>
      </w:ins>
    </w:p>
    <w:p w14:paraId="1FF4F882" w14:textId="7BD8B80F" w:rsidR="00F17974" w:rsidRDefault="00CF3380">
      <w:pPr>
        <w:pStyle w:val="KeinLeerraum"/>
        <w:numPr>
          <w:ilvl w:val="0"/>
          <w:numId w:val="44"/>
        </w:numPr>
        <w:spacing w:after="240"/>
        <w:jc w:val="both"/>
        <w:rPr>
          <w:ins w:id="1378" w:author="BENITO CASADO, ENRIQUE" w:date="2019-09-22T10:51:00Z"/>
          <w:rFonts w:asciiTheme="minorHAnsi" w:hAnsiTheme="minorHAnsi" w:cstheme="minorHAnsi"/>
        </w:rPr>
        <w:pPrChange w:id="1379" w:author="BENITO CASADO, ENRIQUE" w:date="2019-09-22T10:30:00Z">
          <w:pPr>
            <w:pStyle w:val="KeinLeerraum"/>
            <w:spacing w:after="240"/>
            <w:jc w:val="both"/>
          </w:pPr>
        </w:pPrChange>
      </w:pPr>
      <w:ins w:id="1380" w:author="BENITO CASADO, ENRIQUE" w:date="2019-09-22T10:38:00Z">
        <w:r>
          <w:rPr>
            <w:rFonts w:asciiTheme="minorHAnsi" w:hAnsiTheme="minorHAnsi" w:cstheme="minorHAnsi"/>
            <w:b/>
          </w:rPr>
          <w:t>Kafka</w:t>
        </w:r>
        <w:r w:rsidRPr="00CF3380">
          <w:rPr>
            <w:rFonts w:asciiTheme="minorHAnsi" w:hAnsiTheme="minorHAnsi" w:cstheme="minorHAnsi"/>
            <w:rPrChange w:id="1381" w:author="BENITO CASADO, ENRIQUE" w:date="2019-09-22T10:38:00Z">
              <w:rPr>
                <w:rFonts w:asciiTheme="minorHAnsi" w:hAnsiTheme="minorHAnsi" w:cstheme="minorHAnsi"/>
                <w:b/>
              </w:rPr>
            </w:rPrChange>
          </w:rPr>
          <w:t>:</w:t>
        </w:r>
        <w:r>
          <w:rPr>
            <w:rFonts w:asciiTheme="minorHAnsi" w:hAnsiTheme="minorHAnsi" w:cstheme="minorHAnsi"/>
          </w:rPr>
          <w:t xml:space="preserve"> Kafka será nuestra herramienta para gestión de eventos, en este apartado haremos una introducción a Kafka, veremos sus </w:t>
        </w:r>
      </w:ins>
      <w:ins w:id="1382" w:author="BENITO CASADO, ENRIQUE" w:date="2019-09-22T10:39:00Z">
        <w:r>
          <w:rPr>
            <w:rFonts w:asciiTheme="minorHAnsi" w:hAnsiTheme="minorHAnsi" w:cstheme="minorHAnsi"/>
          </w:rPr>
          <w:t>componentes</w:t>
        </w:r>
      </w:ins>
      <w:ins w:id="1383" w:author="BENITO CASADO, ENRIQUE" w:date="2019-09-22T10:38:00Z">
        <w:r>
          <w:rPr>
            <w:rFonts w:asciiTheme="minorHAnsi" w:hAnsiTheme="minorHAnsi" w:cstheme="minorHAnsi"/>
          </w:rPr>
          <w:t xml:space="preserve"> </w:t>
        </w:r>
      </w:ins>
      <w:ins w:id="1384" w:author="BENITO CASADO, ENRIQUE" w:date="2019-09-22T10:57:00Z">
        <w:r w:rsidR="00702907">
          <w:rPr>
            <w:rFonts w:asciiTheme="minorHAnsi" w:hAnsiTheme="minorHAnsi" w:cstheme="minorHAnsi"/>
          </w:rPr>
          <w:t>más</w:t>
        </w:r>
      </w:ins>
      <w:ins w:id="1385" w:author="BENITO CASADO, ENRIQUE" w:date="2019-09-22T10:38:00Z">
        <w:r>
          <w:rPr>
            <w:rFonts w:asciiTheme="minorHAnsi" w:hAnsiTheme="minorHAnsi" w:cstheme="minorHAnsi"/>
          </w:rPr>
          <w:t xml:space="preserve"> </w:t>
        </w:r>
      </w:ins>
      <w:ins w:id="1386" w:author="BENITO CASADO, ENRIQUE" w:date="2019-09-22T10:39:00Z">
        <w:r>
          <w:rPr>
            <w:rFonts w:asciiTheme="minorHAnsi" w:hAnsiTheme="minorHAnsi" w:cstheme="minorHAnsi"/>
          </w:rPr>
          <w:t xml:space="preserve">importantes y </w:t>
        </w:r>
        <w:r w:rsidR="00F17974">
          <w:rPr>
            <w:rFonts w:asciiTheme="minorHAnsi" w:hAnsiTheme="minorHAnsi" w:cstheme="minorHAnsi"/>
          </w:rPr>
          <w:t xml:space="preserve">crearemos </w:t>
        </w:r>
      </w:ins>
      <w:ins w:id="1387" w:author="BENITO CASADO, ENRIQUE" w:date="2019-09-22T11:07:00Z">
        <w:r w:rsidR="003F6907">
          <w:rPr>
            <w:rFonts w:asciiTheme="minorHAnsi" w:hAnsiTheme="minorHAnsi" w:cstheme="minorHAnsi"/>
          </w:rPr>
          <w:t xml:space="preserve">nuestros propios </w:t>
        </w:r>
      </w:ins>
      <w:ins w:id="1388" w:author="BENITO CASADO, ENRIQUE" w:date="2019-09-22T10:48:00Z">
        <w:r w:rsidR="003F6907">
          <w:rPr>
            <w:rFonts w:asciiTheme="minorHAnsi" w:hAnsiTheme="minorHAnsi" w:cstheme="minorHAnsi"/>
          </w:rPr>
          <w:t>”</w:t>
        </w:r>
        <w:r w:rsidR="00F17974">
          <w:rPr>
            <w:rFonts w:asciiTheme="minorHAnsi" w:hAnsiTheme="minorHAnsi" w:cstheme="minorHAnsi"/>
          </w:rPr>
          <w:t>producer</w:t>
        </w:r>
      </w:ins>
      <w:ins w:id="1389" w:author="BENITO CASADO, ENRIQUE" w:date="2019-09-22T10:39:00Z">
        <w:r>
          <w:rPr>
            <w:rFonts w:asciiTheme="minorHAnsi" w:hAnsiTheme="minorHAnsi" w:cstheme="minorHAnsi"/>
          </w:rPr>
          <w:t>” y “consumer” que</w:t>
        </w:r>
      </w:ins>
      <w:ins w:id="1390" w:author="BENITO CASADO, ENRIQUE" w:date="2019-09-22T10:40:00Z">
        <w:r w:rsidR="00F17974">
          <w:rPr>
            <w:rFonts w:asciiTheme="minorHAnsi" w:hAnsiTheme="minorHAnsi" w:cstheme="minorHAnsi"/>
          </w:rPr>
          <w:t xml:space="preserve"> enviaran los datos a Elasticsearch.</w:t>
        </w:r>
      </w:ins>
    </w:p>
    <w:p w14:paraId="3279211D" w14:textId="44A8A41A" w:rsidR="00BA4211" w:rsidRDefault="00BA4211">
      <w:pPr>
        <w:pStyle w:val="KeinLeerraum"/>
        <w:numPr>
          <w:ilvl w:val="0"/>
          <w:numId w:val="45"/>
        </w:numPr>
        <w:spacing w:after="240"/>
        <w:jc w:val="both"/>
        <w:rPr>
          <w:ins w:id="1391" w:author="BENITO CASADO, ENRIQUE" w:date="2019-09-22T11:04:00Z"/>
          <w:rFonts w:asciiTheme="minorHAnsi" w:hAnsiTheme="minorHAnsi" w:cstheme="minorHAnsi"/>
        </w:rPr>
        <w:pPrChange w:id="1392" w:author="BENITO CASADO, ENRIQUE" w:date="2019-09-22T10:57:00Z">
          <w:pPr>
            <w:pStyle w:val="KeinLeerraum"/>
            <w:spacing w:after="240"/>
            <w:jc w:val="both"/>
          </w:pPr>
        </w:pPrChange>
      </w:pPr>
      <w:ins w:id="1393" w:author="BENITO CASADO, ENRIQUE" w:date="2019-09-22T10:52:00Z">
        <w:r w:rsidRPr="00702907">
          <w:rPr>
            <w:rFonts w:asciiTheme="minorHAnsi" w:hAnsiTheme="minorHAnsi" w:cstheme="minorHAnsi"/>
            <w:rPrChange w:id="1394" w:author="BENITO CASADO, ENRIQUE" w:date="2019-09-22T10:57:00Z">
              <w:rPr>
                <w:rFonts w:asciiTheme="minorHAnsi" w:hAnsiTheme="minorHAnsi" w:cstheme="minorHAnsi"/>
                <w:b/>
              </w:rPr>
            </w:rPrChange>
          </w:rPr>
          <w:t xml:space="preserve">Tendremos que crearnos una cuenta de desarrollador en Twitter y </w:t>
        </w:r>
      </w:ins>
      <w:ins w:id="1395" w:author="BENITO CASADO, ENRIQUE" w:date="2019-09-22T11:04:00Z">
        <w:r w:rsidR="003F6907" w:rsidRPr="00A27C15">
          <w:rPr>
            <w:rFonts w:asciiTheme="minorHAnsi" w:hAnsiTheme="minorHAnsi" w:cstheme="minorHAnsi"/>
          </w:rPr>
          <w:t>pedirle</w:t>
        </w:r>
      </w:ins>
      <w:ins w:id="1396" w:author="BENITO CASADO, ENRIQUE" w:date="2019-09-22T10:52:00Z">
        <w:r w:rsidRPr="00702907">
          <w:rPr>
            <w:rFonts w:asciiTheme="minorHAnsi" w:hAnsiTheme="minorHAnsi" w:cstheme="minorHAnsi"/>
            <w:rPrChange w:id="1397" w:author="BENITO CASADO, ENRIQUE" w:date="2019-09-22T10:57:00Z">
              <w:rPr>
                <w:rFonts w:asciiTheme="minorHAnsi" w:hAnsiTheme="minorHAnsi" w:cstheme="minorHAnsi"/>
                <w:b/>
              </w:rPr>
            </w:rPrChange>
          </w:rPr>
          <w:t xml:space="preserve"> permiso para poder coger sus datos, una vez twitter nos autorice </w:t>
        </w:r>
      </w:ins>
      <w:ins w:id="1398" w:author="BENITO CASADO, ENRIQUE" w:date="2019-09-22T10:53:00Z">
        <w:r w:rsidRPr="00702907">
          <w:rPr>
            <w:rFonts w:asciiTheme="minorHAnsi" w:hAnsiTheme="minorHAnsi" w:cstheme="minorHAnsi"/>
            <w:rPrChange w:id="1399" w:author="BENITO CASADO, ENRIQUE" w:date="2019-09-22T10:57:00Z">
              <w:rPr>
                <w:rFonts w:asciiTheme="minorHAnsi" w:hAnsiTheme="minorHAnsi" w:cstheme="minorHAnsi"/>
                <w:b/>
              </w:rPr>
            </w:rPrChange>
          </w:rPr>
          <w:t>recibiremos</w:t>
        </w:r>
      </w:ins>
      <w:ins w:id="1400" w:author="BENITO CASADO, ENRIQUE" w:date="2019-09-22T10:52:00Z">
        <w:r w:rsidR="00702907" w:rsidRPr="00A27C15">
          <w:rPr>
            <w:rFonts w:asciiTheme="minorHAnsi" w:hAnsiTheme="minorHAnsi" w:cstheme="minorHAnsi"/>
          </w:rPr>
          <w:t xml:space="preserve"> 4 claves de seguridad</w:t>
        </w:r>
      </w:ins>
      <w:ins w:id="1401" w:author="BENITO CASADO, ENRIQUE" w:date="2019-09-22T11:04:00Z">
        <w:r w:rsidR="003F6907">
          <w:rPr>
            <w:rFonts w:asciiTheme="minorHAnsi" w:hAnsiTheme="minorHAnsi" w:cstheme="minorHAnsi"/>
          </w:rPr>
          <w:t xml:space="preserve"> que serán nuestras credenciales en todos nuestros scripts que interactúen con Twitter.</w:t>
        </w:r>
      </w:ins>
    </w:p>
    <w:p w14:paraId="14AC4BF2" w14:textId="268E7F25" w:rsidR="003F6907" w:rsidRDefault="003F6907">
      <w:pPr>
        <w:pStyle w:val="KeinLeerraum"/>
        <w:numPr>
          <w:ilvl w:val="0"/>
          <w:numId w:val="45"/>
        </w:numPr>
        <w:spacing w:after="240"/>
        <w:jc w:val="both"/>
        <w:rPr>
          <w:ins w:id="1402" w:author="BENITO CASADO, ENRIQUE" w:date="2019-09-22T11:04:00Z"/>
          <w:rFonts w:asciiTheme="minorHAnsi" w:hAnsiTheme="minorHAnsi" w:cstheme="minorHAnsi"/>
        </w:rPr>
        <w:pPrChange w:id="1403" w:author="BENITO CASADO, ENRIQUE" w:date="2019-09-22T10:57:00Z">
          <w:pPr>
            <w:pStyle w:val="KeinLeerraum"/>
            <w:spacing w:after="240"/>
            <w:jc w:val="both"/>
          </w:pPr>
        </w:pPrChange>
      </w:pPr>
      <w:ins w:id="1404" w:author="BENITO CASADO, ENRIQUE" w:date="2019-09-22T11:04:00Z">
        <w:r>
          <w:rPr>
            <w:rFonts w:asciiTheme="minorHAnsi" w:hAnsiTheme="minorHAnsi" w:cstheme="minorHAnsi"/>
          </w:rPr>
          <w:t xml:space="preserve">Las contraseñas son únicas y bajo </w:t>
        </w:r>
      </w:ins>
      <w:ins w:id="1405" w:author="BENITO CASADO, ENRIQUE" w:date="2019-09-22T11:05:00Z">
        <w:r>
          <w:rPr>
            <w:rFonts w:asciiTheme="minorHAnsi" w:hAnsiTheme="minorHAnsi" w:cstheme="minorHAnsi"/>
          </w:rPr>
          <w:t>ningún</w:t>
        </w:r>
      </w:ins>
      <w:ins w:id="1406" w:author="BENITO CASADO, ENRIQUE" w:date="2019-09-22T11:04:00Z">
        <w:r>
          <w:rPr>
            <w:rFonts w:asciiTheme="minorHAnsi" w:hAnsiTheme="minorHAnsi" w:cstheme="minorHAnsi"/>
          </w:rPr>
          <w:t xml:space="preserve"> </w:t>
        </w:r>
      </w:ins>
      <w:ins w:id="1407" w:author="BENITO CASADO, ENRIQUE" w:date="2019-09-22T11:05:00Z">
        <w:r>
          <w:rPr>
            <w:rFonts w:asciiTheme="minorHAnsi" w:hAnsiTheme="minorHAnsi" w:cstheme="minorHAnsi"/>
          </w:rPr>
          <w:t>concepto se deben dar</w:t>
        </w:r>
      </w:ins>
      <w:ins w:id="1408" w:author="BENITO CASADO, ENRIQUE" w:date="2019-09-22T11:06:00Z">
        <w:r>
          <w:rPr>
            <w:rFonts w:asciiTheme="minorHAnsi" w:hAnsiTheme="minorHAnsi" w:cstheme="minorHAnsi"/>
          </w:rPr>
          <w:t xml:space="preserve"> a terceras personas</w:t>
        </w:r>
      </w:ins>
      <w:ins w:id="1409" w:author="BENITO CASADO, ENRIQUE" w:date="2019-09-22T11:05:00Z">
        <w:r>
          <w:rPr>
            <w:rFonts w:asciiTheme="minorHAnsi" w:hAnsiTheme="minorHAnsi" w:cstheme="minorHAnsi"/>
          </w:rPr>
          <w:t xml:space="preserve">, en caso de querer reproducir esta parte la persona tendrá que pedir autorización </w:t>
        </w:r>
      </w:ins>
      <w:ins w:id="1410" w:author="BENITO CASADO, ENRIQUE" w:date="2019-09-22T11:06:00Z">
        <w:r>
          <w:rPr>
            <w:rFonts w:asciiTheme="minorHAnsi" w:hAnsiTheme="minorHAnsi" w:cstheme="minorHAnsi"/>
          </w:rPr>
          <w:t>explícita</w:t>
        </w:r>
      </w:ins>
      <w:ins w:id="1411" w:author="BENITO CASADO, ENRIQUE" w:date="2019-09-22T11:05:00Z">
        <w:r>
          <w:rPr>
            <w:rFonts w:asciiTheme="minorHAnsi" w:hAnsiTheme="minorHAnsi" w:cstheme="minorHAnsi"/>
          </w:rPr>
          <w:t xml:space="preserve"> a Twitter y este tendrá que enviarle las claves.</w:t>
        </w:r>
      </w:ins>
      <w:ins w:id="1412" w:author="BENITO CASADO, ENRIQUE" w:date="2019-09-22T11:04:00Z">
        <w:r>
          <w:rPr>
            <w:rFonts w:asciiTheme="minorHAnsi" w:hAnsiTheme="minorHAnsi" w:cstheme="minorHAnsi"/>
          </w:rPr>
          <w:t xml:space="preserve"> </w:t>
        </w:r>
      </w:ins>
    </w:p>
    <w:p w14:paraId="377EEF83" w14:textId="175E2A05" w:rsidR="003F6907" w:rsidRPr="00A27C15" w:rsidRDefault="003F6907">
      <w:pPr>
        <w:pStyle w:val="KeinLeerraum"/>
        <w:numPr>
          <w:ilvl w:val="0"/>
          <w:numId w:val="45"/>
        </w:numPr>
        <w:spacing w:after="240"/>
        <w:jc w:val="both"/>
        <w:rPr>
          <w:ins w:id="1413" w:author="BENITO CASADO, ENRIQUE" w:date="2019-09-22T10:40:00Z"/>
          <w:rFonts w:asciiTheme="minorHAnsi" w:hAnsiTheme="minorHAnsi" w:cstheme="minorHAnsi"/>
        </w:rPr>
        <w:pPrChange w:id="1414" w:author="BENITO CASADO, ENRIQUE" w:date="2019-09-22T10:57:00Z">
          <w:pPr>
            <w:pStyle w:val="KeinLeerraum"/>
            <w:spacing w:after="240"/>
            <w:jc w:val="both"/>
          </w:pPr>
        </w:pPrChange>
      </w:pPr>
      <w:ins w:id="1415" w:author="BENITO CASADO, ENRIQUE" w:date="2019-09-22T11:07:00Z">
        <w:r>
          <w:rPr>
            <w:rFonts w:asciiTheme="minorHAnsi" w:hAnsiTheme="minorHAnsi" w:cstheme="minorHAnsi"/>
          </w:rPr>
          <w:t xml:space="preserve">Nos crearemos nuestro “producer” y </w:t>
        </w:r>
      </w:ins>
      <w:ins w:id="1416" w:author="BENITO CASADO, ENRIQUE" w:date="2019-09-22T11:08:00Z">
        <w:r>
          <w:rPr>
            <w:rFonts w:asciiTheme="minorHAnsi" w:hAnsiTheme="minorHAnsi" w:cstheme="minorHAnsi"/>
          </w:rPr>
          <w:t xml:space="preserve">“consumer” en java e indicaremos que información es la que queremos que sea la que se </w:t>
        </w:r>
      </w:ins>
      <w:ins w:id="1417" w:author="BENITO CASADO, ENRIQUE" w:date="2019-09-22T11:09:00Z">
        <w:r>
          <w:rPr>
            <w:rFonts w:asciiTheme="minorHAnsi" w:hAnsiTheme="minorHAnsi" w:cstheme="minorHAnsi"/>
          </w:rPr>
          <w:t>envíe</w:t>
        </w:r>
      </w:ins>
      <w:ins w:id="1418" w:author="BENITO CASADO, ENRIQUE" w:date="2019-09-22T11:08:00Z">
        <w:r w:rsidR="00513F0B">
          <w:rPr>
            <w:rFonts w:asciiTheme="minorHAnsi" w:hAnsiTheme="minorHAnsi" w:cstheme="minorHAnsi"/>
          </w:rPr>
          <w:t>.</w:t>
        </w:r>
      </w:ins>
      <w:ins w:id="1419" w:author="BENITO CASADO, ENRIQUE" w:date="2019-09-22T11:09:00Z">
        <w:r>
          <w:rPr>
            <w:rFonts w:asciiTheme="minorHAnsi" w:hAnsiTheme="minorHAnsi" w:cstheme="minorHAnsi"/>
          </w:rPr>
          <w:t xml:space="preserve"> </w:t>
        </w:r>
      </w:ins>
    </w:p>
    <w:p w14:paraId="3B1C454B" w14:textId="666136A6" w:rsidR="00CF3380" w:rsidRDefault="00F17974">
      <w:pPr>
        <w:pStyle w:val="KeinLeerraum"/>
        <w:numPr>
          <w:ilvl w:val="0"/>
          <w:numId w:val="44"/>
        </w:numPr>
        <w:spacing w:after="240"/>
        <w:jc w:val="both"/>
        <w:rPr>
          <w:ins w:id="1420" w:author="BENITO CASADO, ENRIQUE" w:date="2019-09-22T11:09:00Z"/>
          <w:rFonts w:asciiTheme="minorHAnsi" w:hAnsiTheme="minorHAnsi" w:cstheme="minorHAnsi"/>
        </w:rPr>
        <w:pPrChange w:id="1421" w:author="BENITO CASADO, ENRIQUE" w:date="2019-09-22T10:30:00Z">
          <w:pPr>
            <w:pStyle w:val="KeinLeerraum"/>
            <w:spacing w:after="240"/>
            <w:jc w:val="both"/>
          </w:pPr>
        </w:pPrChange>
      </w:pPr>
      <w:ins w:id="1422" w:author="BENITO CASADO, ENRIQUE" w:date="2019-09-22T10:40:00Z">
        <w:r>
          <w:rPr>
            <w:rFonts w:asciiTheme="minorHAnsi" w:hAnsiTheme="minorHAnsi" w:cstheme="minorHAnsi"/>
            <w:b/>
          </w:rPr>
          <w:t>Beat</w:t>
        </w:r>
      </w:ins>
      <w:ins w:id="1423" w:author="BENITO CASADO, ENRIQUE" w:date="2019-09-22T10:39:00Z">
        <w:r>
          <w:rPr>
            <w:rFonts w:asciiTheme="minorHAnsi" w:hAnsiTheme="minorHAnsi" w:cstheme="minorHAnsi"/>
          </w:rPr>
          <w:t>s:</w:t>
        </w:r>
      </w:ins>
      <w:ins w:id="1424" w:author="BENITO CASADO, ENRIQUE" w:date="2019-09-22T10:40:00Z">
        <w:r>
          <w:rPr>
            <w:rFonts w:asciiTheme="minorHAnsi" w:hAnsiTheme="minorHAnsi" w:cstheme="minorHAnsi"/>
          </w:rPr>
          <w:t xml:space="preserve"> El stack de ELK nos proporciona </w:t>
        </w:r>
      </w:ins>
      <w:ins w:id="1425" w:author="BENITO CASADO, ENRIQUE" w:date="2019-09-22T10:41:00Z">
        <w:r>
          <w:rPr>
            <w:rFonts w:asciiTheme="minorHAnsi" w:hAnsiTheme="minorHAnsi" w:cstheme="minorHAnsi"/>
          </w:rPr>
          <w:t>“Beats” para todo lo que tiene que ver con la monitorización de nuestra infraestructura. Instalaremos los diferentes servicios de Beats y monitorizaremos nuestro equipo</w:t>
        </w:r>
      </w:ins>
      <w:ins w:id="1426" w:author="BENITO CASADO, ENRIQUE" w:date="2019-09-22T11:09:00Z">
        <w:r w:rsidR="003F6907">
          <w:rPr>
            <w:rFonts w:asciiTheme="minorHAnsi" w:hAnsiTheme="minorHAnsi" w:cstheme="minorHAnsi"/>
          </w:rPr>
          <w:t>.</w:t>
        </w:r>
      </w:ins>
    </w:p>
    <w:p w14:paraId="3A7A5A9E" w14:textId="0A1680D9" w:rsidR="003F6907" w:rsidRDefault="003F6907">
      <w:pPr>
        <w:pStyle w:val="KeinLeerraum"/>
        <w:numPr>
          <w:ilvl w:val="0"/>
          <w:numId w:val="45"/>
        </w:numPr>
        <w:spacing w:after="240"/>
        <w:jc w:val="both"/>
        <w:rPr>
          <w:ins w:id="1427" w:author="BENITO CASADO, ENRIQUE" w:date="2019-09-22T11:41:00Z"/>
          <w:rFonts w:asciiTheme="minorHAnsi" w:hAnsiTheme="minorHAnsi" w:cstheme="minorHAnsi"/>
        </w:rPr>
        <w:pPrChange w:id="1428" w:author="BENITO CASADO, ENRIQUE" w:date="2019-09-22T11:09:00Z">
          <w:pPr>
            <w:pStyle w:val="KeinLeerraum"/>
            <w:spacing w:after="240"/>
            <w:jc w:val="both"/>
          </w:pPr>
        </w:pPrChange>
      </w:pPr>
      <w:ins w:id="1429" w:author="BENITO CASADO, ENRIQUE" w:date="2019-09-22T11:09:00Z">
        <w:r>
          <w:rPr>
            <w:rFonts w:asciiTheme="minorHAnsi" w:hAnsiTheme="minorHAnsi" w:cstheme="minorHAnsi"/>
          </w:rPr>
          <w:t>Instalaremos Metricbeats</w:t>
        </w:r>
      </w:ins>
      <w:ins w:id="1430" w:author="BENITO CASADO, ENRIQUE" w:date="2019-09-22T11:40:00Z">
        <w:r w:rsidR="00F1584A">
          <w:rPr>
            <w:rFonts w:asciiTheme="minorHAnsi" w:hAnsiTheme="minorHAnsi" w:cstheme="minorHAnsi"/>
          </w:rPr>
          <w:t xml:space="preserve">, para la monitorización de nuestro </w:t>
        </w:r>
      </w:ins>
      <w:ins w:id="1431" w:author="BENITO CASADO, ENRIQUE" w:date="2019-09-22T20:14:00Z">
        <w:r w:rsidR="00513F0B">
          <w:rPr>
            <w:rFonts w:asciiTheme="minorHAnsi" w:hAnsiTheme="minorHAnsi" w:cstheme="minorHAnsi"/>
          </w:rPr>
          <w:t>clúster</w:t>
        </w:r>
      </w:ins>
      <w:ins w:id="1432" w:author="BENITO CASADO, ENRIQUE" w:date="2019-09-22T11:40:00Z">
        <w:r w:rsidR="00F1584A">
          <w:rPr>
            <w:rFonts w:asciiTheme="minorHAnsi" w:hAnsiTheme="minorHAnsi" w:cstheme="minorHAnsi"/>
          </w:rPr>
          <w:t>,en nuestro caso</w:t>
        </w:r>
      </w:ins>
      <w:ins w:id="1433" w:author="BENITO CASADO, ENRIQUE" w:date="2019-09-22T11:41:00Z">
        <w:r w:rsidR="00F1584A">
          <w:rPr>
            <w:rFonts w:asciiTheme="minorHAnsi" w:hAnsiTheme="minorHAnsi" w:cstheme="minorHAnsi"/>
          </w:rPr>
          <w:t xml:space="preserve"> lo que se monitorizara es la máquina virtual que está ejerciendo de simulador de clúster.</w:t>
        </w:r>
      </w:ins>
    </w:p>
    <w:p w14:paraId="640BB4CF" w14:textId="296A85F0" w:rsidR="00F1584A" w:rsidRDefault="00F1584A">
      <w:pPr>
        <w:pStyle w:val="KeinLeerraum"/>
        <w:numPr>
          <w:ilvl w:val="0"/>
          <w:numId w:val="45"/>
        </w:numPr>
        <w:spacing w:after="240"/>
        <w:jc w:val="both"/>
        <w:rPr>
          <w:ins w:id="1434" w:author="BENITO CASADO, ENRIQUE" w:date="2019-09-22T11:44:00Z"/>
          <w:rFonts w:asciiTheme="minorHAnsi" w:hAnsiTheme="minorHAnsi" w:cstheme="minorHAnsi"/>
        </w:rPr>
        <w:pPrChange w:id="1435" w:author="BENITO CASADO, ENRIQUE" w:date="2019-09-22T11:09:00Z">
          <w:pPr>
            <w:pStyle w:val="KeinLeerraum"/>
            <w:spacing w:after="240"/>
            <w:jc w:val="both"/>
          </w:pPr>
        </w:pPrChange>
      </w:pPr>
      <w:ins w:id="1436" w:author="BENITO CASADO, ENRIQUE" w:date="2019-09-22T11:41:00Z">
        <w:r>
          <w:rPr>
            <w:rFonts w:asciiTheme="minorHAnsi" w:hAnsiTheme="minorHAnsi" w:cstheme="minorHAnsi"/>
          </w:rPr>
          <w:t>Instalaremos Filebeat para monitorizar logs, como no contamos con un apache instalado que nos haga de servidor web</w:t>
        </w:r>
        <w:r w:rsidR="00513F0B">
          <w:rPr>
            <w:rFonts w:asciiTheme="minorHAnsi" w:hAnsiTheme="minorHAnsi" w:cstheme="minorHAnsi"/>
          </w:rPr>
          <w:t xml:space="preserve"> que genera logs, estos los </w:t>
        </w:r>
        <w:r>
          <w:rPr>
            <w:rFonts w:asciiTheme="minorHAnsi" w:hAnsiTheme="minorHAnsi" w:cstheme="minorHAnsi"/>
          </w:rPr>
          <w:t xml:space="preserve">simularemos para ello utilizaremos un programa de github escrito en </w:t>
        </w:r>
      </w:ins>
      <w:ins w:id="1437" w:author="BENITO CASADO, ENRIQUE" w:date="2019-09-22T11:43:00Z">
        <w:r>
          <w:rPr>
            <w:rFonts w:asciiTheme="minorHAnsi" w:hAnsiTheme="minorHAnsi" w:cstheme="minorHAnsi"/>
          </w:rPr>
          <w:t>Python</w:t>
        </w:r>
      </w:ins>
      <w:ins w:id="1438" w:author="BENITO CASADO, ENRIQUE" w:date="2019-09-22T11:41:00Z">
        <w:r>
          <w:rPr>
            <w:rFonts w:asciiTheme="minorHAnsi" w:hAnsiTheme="minorHAnsi" w:cstheme="minorHAnsi"/>
          </w:rPr>
          <w:t xml:space="preserve"> </w:t>
        </w:r>
      </w:ins>
      <w:ins w:id="1439" w:author="BENITO CASADO, ENRIQUE" w:date="2019-09-22T11:43:00Z">
        <w:r>
          <w:rPr>
            <w:rFonts w:asciiTheme="minorHAnsi" w:hAnsiTheme="minorHAnsi" w:cstheme="minorHAnsi"/>
          </w:rPr>
          <w:t xml:space="preserve">que se llamada </w:t>
        </w:r>
        <w:r w:rsidRPr="00F1584A">
          <w:rPr>
            <w:rFonts w:asciiTheme="minorHAnsi" w:hAnsiTheme="minorHAnsi" w:cstheme="minorHAnsi"/>
            <w:i/>
            <w:rPrChange w:id="1440" w:author="BENITO CASADO, ENRIQUE" w:date="2019-09-22T11:47:00Z">
              <w:rPr>
                <w:rFonts w:asciiTheme="minorHAnsi" w:hAnsiTheme="minorHAnsi" w:cstheme="minorHAnsi"/>
              </w:rPr>
            </w:rPrChange>
          </w:rPr>
          <w:t>“</w:t>
        </w:r>
      </w:ins>
      <w:ins w:id="1441" w:author="BENITO CASADO, ENRIQUE" w:date="2019-09-22T11:47:00Z">
        <w:r w:rsidRPr="00F1584A">
          <w:rPr>
            <w:rStyle w:val="Hervorhebung"/>
            <w:rFonts w:asciiTheme="minorHAnsi" w:hAnsiTheme="minorHAnsi" w:cstheme="minorHAnsi"/>
            <w:b/>
            <w:bCs/>
            <w:iCs w:val="0"/>
            <w:shd w:val="clear" w:color="auto" w:fill="FFFFFF"/>
            <w:rPrChange w:id="1442" w:author="BENITO CASADO, ENRIQUE" w:date="2019-09-22T11:47:00Z">
              <w:rPr>
                <w:rStyle w:val="Hervorhebung"/>
                <w:rFonts w:ascii="Arial" w:hAnsi="Arial" w:cs="Arial"/>
                <w:b/>
                <w:bCs/>
                <w:i w:val="0"/>
                <w:iCs w:val="0"/>
                <w:color w:val="6A6A6A"/>
                <w:sz w:val="21"/>
                <w:szCs w:val="21"/>
                <w:shd w:val="clear" w:color="auto" w:fill="FFFFFF"/>
              </w:rPr>
            </w:rPrChange>
          </w:rPr>
          <w:t>Fake</w:t>
        </w:r>
        <w:r w:rsidRPr="00F1584A">
          <w:rPr>
            <w:rFonts w:asciiTheme="minorHAnsi" w:hAnsiTheme="minorHAnsi" w:cstheme="minorHAnsi"/>
            <w:i/>
            <w:shd w:val="clear" w:color="auto" w:fill="FFFFFF"/>
            <w:rPrChange w:id="1443" w:author="BENITO CASADO, ENRIQUE" w:date="2019-09-22T11:47:00Z">
              <w:rPr>
                <w:rFonts w:ascii="Arial" w:hAnsi="Arial" w:cs="Arial"/>
                <w:color w:val="545454"/>
                <w:sz w:val="21"/>
                <w:szCs w:val="21"/>
                <w:shd w:val="clear" w:color="auto" w:fill="FFFFFF"/>
              </w:rPr>
            </w:rPrChange>
          </w:rPr>
          <w:t>-</w:t>
        </w:r>
        <w:r w:rsidRPr="00F1584A">
          <w:rPr>
            <w:rStyle w:val="Hervorhebung"/>
            <w:rFonts w:asciiTheme="minorHAnsi" w:hAnsiTheme="minorHAnsi" w:cstheme="minorHAnsi"/>
            <w:b/>
            <w:bCs/>
            <w:iCs w:val="0"/>
            <w:shd w:val="clear" w:color="auto" w:fill="FFFFFF"/>
            <w:rPrChange w:id="1444" w:author="BENITO CASADO, ENRIQUE" w:date="2019-09-22T11:47:00Z">
              <w:rPr>
                <w:rStyle w:val="Hervorhebung"/>
                <w:rFonts w:ascii="Arial" w:hAnsi="Arial" w:cs="Arial"/>
                <w:b/>
                <w:bCs/>
                <w:i w:val="0"/>
                <w:iCs w:val="0"/>
                <w:color w:val="6A6A6A"/>
                <w:sz w:val="21"/>
                <w:szCs w:val="21"/>
                <w:shd w:val="clear" w:color="auto" w:fill="FFFFFF"/>
              </w:rPr>
            </w:rPrChange>
          </w:rPr>
          <w:t>Apache</w:t>
        </w:r>
        <w:r w:rsidRPr="00F1584A">
          <w:rPr>
            <w:rFonts w:asciiTheme="minorHAnsi" w:hAnsiTheme="minorHAnsi" w:cstheme="minorHAnsi"/>
            <w:i/>
            <w:shd w:val="clear" w:color="auto" w:fill="FFFFFF"/>
            <w:rPrChange w:id="1445" w:author="BENITO CASADO, ENRIQUE" w:date="2019-09-22T11:47:00Z">
              <w:rPr>
                <w:rFonts w:ascii="Arial" w:hAnsi="Arial" w:cs="Arial"/>
                <w:color w:val="545454"/>
                <w:sz w:val="21"/>
                <w:szCs w:val="21"/>
                <w:shd w:val="clear" w:color="auto" w:fill="FFFFFF"/>
              </w:rPr>
            </w:rPrChange>
          </w:rPr>
          <w:t>-</w:t>
        </w:r>
        <w:r w:rsidRPr="00F1584A">
          <w:rPr>
            <w:rStyle w:val="Hervorhebung"/>
            <w:rFonts w:asciiTheme="minorHAnsi" w:hAnsiTheme="minorHAnsi" w:cstheme="minorHAnsi"/>
            <w:b/>
            <w:bCs/>
            <w:iCs w:val="0"/>
            <w:shd w:val="clear" w:color="auto" w:fill="FFFFFF"/>
            <w:rPrChange w:id="1446" w:author="BENITO CASADO, ENRIQUE" w:date="2019-09-22T11:47:00Z">
              <w:rPr>
                <w:rStyle w:val="Hervorhebung"/>
                <w:rFonts w:ascii="Arial" w:hAnsi="Arial" w:cs="Arial"/>
                <w:b/>
                <w:bCs/>
                <w:i w:val="0"/>
                <w:iCs w:val="0"/>
                <w:color w:val="6A6A6A"/>
                <w:sz w:val="21"/>
                <w:szCs w:val="21"/>
                <w:shd w:val="clear" w:color="auto" w:fill="FFFFFF"/>
              </w:rPr>
            </w:rPrChange>
          </w:rPr>
          <w:t>Log</w:t>
        </w:r>
        <w:r w:rsidRPr="00F1584A">
          <w:rPr>
            <w:rFonts w:asciiTheme="minorHAnsi" w:hAnsiTheme="minorHAnsi" w:cstheme="minorHAnsi"/>
            <w:i/>
            <w:shd w:val="clear" w:color="auto" w:fill="FFFFFF"/>
            <w:rPrChange w:id="1447" w:author="BENITO CASADO, ENRIQUE" w:date="2019-09-22T11:47:00Z">
              <w:rPr>
                <w:rFonts w:ascii="Arial" w:hAnsi="Arial" w:cs="Arial"/>
                <w:color w:val="545454"/>
                <w:sz w:val="21"/>
                <w:szCs w:val="21"/>
                <w:shd w:val="clear" w:color="auto" w:fill="FFFFFF"/>
              </w:rPr>
            </w:rPrChange>
          </w:rPr>
          <w:t>-</w:t>
        </w:r>
        <w:r w:rsidRPr="00F1584A">
          <w:rPr>
            <w:rStyle w:val="Hervorhebung"/>
            <w:rFonts w:asciiTheme="minorHAnsi" w:hAnsiTheme="minorHAnsi" w:cstheme="minorHAnsi"/>
            <w:b/>
            <w:bCs/>
            <w:iCs w:val="0"/>
            <w:shd w:val="clear" w:color="auto" w:fill="FFFFFF"/>
            <w:rPrChange w:id="1448" w:author="BENITO CASADO, ENRIQUE" w:date="2019-09-22T11:47:00Z">
              <w:rPr>
                <w:rStyle w:val="Hervorhebung"/>
                <w:rFonts w:ascii="Arial" w:hAnsi="Arial" w:cs="Arial"/>
                <w:b/>
                <w:bCs/>
                <w:i w:val="0"/>
                <w:iCs w:val="0"/>
                <w:color w:val="6A6A6A"/>
                <w:sz w:val="21"/>
                <w:szCs w:val="21"/>
                <w:shd w:val="clear" w:color="auto" w:fill="FFFFFF"/>
              </w:rPr>
            </w:rPrChange>
          </w:rPr>
          <w:t>Generator</w:t>
        </w:r>
      </w:ins>
      <w:ins w:id="1449" w:author="BENITO CASADO, ENRIQUE" w:date="2019-09-22T11:43:00Z">
        <w:r w:rsidRPr="00F1584A">
          <w:rPr>
            <w:rFonts w:asciiTheme="minorHAnsi" w:hAnsiTheme="minorHAnsi" w:cstheme="minorHAnsi"/>
            <w:i/>
            <w:rPrChange w:id="1450" w:author="BENITO CASADO, ENRIQUE" w:date="2019-09-22T11:47:00Z">
              <w:rPr>
                <w:rFonts w:asciiTheme="minorHAnsi" w:hAnsiTheme="minorHAnsi" w:cstheme="minorHAnsi"/>
              </w:rPr>
            </w:rPrChange>
          </w:rPr>
          <w:t>”</w:t>
        </w:r>
        <w:r w:rsidRPr="00A27C15">
          <w:rPr>
            <w:rFonts w:asciiTheme="minorHAnsi" w:hAnsiTheme="minorHAnsi" w:cstheme="minorHAnsi"/>
          </w:rPr>
          <w:t xml:space="preserve"> </w:t>
        </w:r>
        <w:r>
          <w:rPr>
            <w:rFonts w:asciiTheme="minorHAnsi" w:hAnsiTheme="minorHAnsi" w:cstheme="minorHAnsi"/>
          </w:rPr>
          <w:t xml:space="preserve">y nos generara los logs para que </w:t>
        </w:r>
      </w:ins>
      <w:ins w:id="1451" w:author="BENITO CASADO, ENRIQUE" w:date="2019-09-22T11:44:00Z">
        <w:r>
          <w:rPr>
            <w:rFonts w:asciiTheme="minorHAnsi" w:hAnsiTheme="minorHAnsi" w:cstheme="minorHAnsi"/>
          </w:rPr>
          <w:t>posteriormente</w:t>
        </w:r>
      </w:ins>
      <w:ins w:id="1452" w:author="BENITO CASADO, ENRIQUE" w:date="2019-09-22T11:43:00Z">
        <w:r>
          <w:rPr>
            <w:rFonts w:asciiTheme="minorHAnsi" w:hAnsiTheme="minorHAnsi" w:cstheme="minorHAnsi"/>
          </w:rPr>
          <w:t xml:space="preserve"> los </w:t>
        </w:r>
      </w:ins>
      <w:ins w:id="1453" w:author="BENITO CASADO, ENRIQUE" w:date="2019-09-22T11:44:00Z">
        <w:r>
          <w:rPr>
            <w:rFonts w:asciiTheme="minorHAnsi" w:hAnsiTheme="minorHAnsi" w:cstheme="minorHAnsi"/>
          </w:rPr>
          <w:t>podamos</w:t>
        </w:r>
      </w:ins>
      <w:ins w:id="1454" w:author="BENITO CASADO, ENRIQUE" w:date="2019-09-22T11:43:00Z">
        <w:r>
          <w:rPr>
            <w:rFonts w:asciiTheme="minorHAnsi" w:hAnsiTheme="minorHAnsi" w:cstheme="minorHAnsi"/>
          </w:rPr>
          <w:t xml:space="preserve"> analizar</w:t>
        </w:r>
      </w:ins>
      <w:ins w:id="1455" w:author="BENITO CASADO, ENRIQUE" w:date="2019-09-22T11:44:00Z">
        <w:r>
          <w:rPr>
            <w:rFonts w:asciiTheme="minorHAnsi" w:hAnsiTheme="minorHAnsi" w:cstheme="minorHAnsi"/>
          </w:rPr>
          <w:t>.</w:t>
        </w:r>
      </w:ins>
    </w:p>
    <w:p w14:paraId="529FB322" w14:textId="5F4E99AD" w:rsidR="00F1584A" w:rsidRDefault="00F1584A">
      <w:pPr>
        <w:pStyle w:val="KeinLeerraum"/>
        <w:numPr>
          <w:ilvl w:val="0"/>
          <w:numId w:val="45"/>
        </w:numPr>
        <w:spacing w:after="240"/>
        <w:jc w:val="both"/>
        <w:rPr>
          <w:ins w:id="1456" w:author="BENITO CASADO, ENRIQUE" w:date="2019-09-22T10:41:00Z"/>
          <w:rFonts w:asciiTheme="minorHAnsi" w:hAnsiTheme="minorHAnsi" w:cstheme="minorHAnsi"/>
        </w:rPr>
        <w:pPrChange w:id="1457" w:author="BENITO CASADO, ENRIQUE" w:date="2019-09-22T11:09:00Z">
          <w:pPr>
            <w:pStyle w:val="KeinLeerraum"/>
            <w:spacing w:after="240"/>
            <w:jc w:val="both"/>
          </w:pPr>
        </w:pPrChange>
      </w:pPr>
      <w:ins w:id="1458" w:author="BENITO CASADO, ENRIQUE" w:date="2019-09-22T11:44:00Z">
        <w:r>
          <w:rPr>
            <w:rFonts w:asciiTheme="minorHAnsi" w:hAnsiTheme="minorHAnsi" w:cstheme="minorHAnsi"/>
          </w:rPr>
          <w:t xml:space="preserve">Instalaremos Auditbeat que monitorizara todo lo relativo a la seguridad dentro de nuestra </w:t>
        </w:r>
      </w:ins>
      <w:ins w:id="1459" w:author="BENITO CASADO, ENRIQUE" w:date="2019-09-22T11:47:00Z">
        <w:r>
          <w:rPr>
            <w:rFonts w:asciiTheme="minorHAnsi" w:hAnsiTheme="minorHAnsi" w:cstheme="minorHAnsi"/>
          </w:rPr>
          <w:t>infraestructura</w:t>
        </w:r>
      </w:ins>
      <w:ins w:id="1460" w:author="BENITO CASADO, ENRIQUE" w:date="2019-09-22T11:44:00Z">
        <w:r>
          <w:rPr>
            <w:rFonts w:asciiTheme="minorHAnsi" w:hAnsiTheme="minorHAnsi" w:cstheme="minorHAnsi"/>
          </w:rPr>
          <w:t>, si</w:t>
        </w:r>
      </w:ins>
      <w:ins w:id="1461" w:author="BENITO CASADO, ENRIQUE" w:date="2019-09-22T11:48:00Z">
        <w:r>
          <w:rPr>
            <w:rFonts w:asciiTheme="minorHAnsi" w:hAnsiTheme="minorHAnsi" w:cstheme="minorHAnsi"/>
          </w:rPr>
          <w:t>r</w:t>
        </w:r>
      </w:ins>
      <w:ins w:id="1462" w:author="BENITO CASADO, ENRIQUE" w:date="2019-09-22T11:44:00Z">
        <w:r>
          <w:rPr>
            <w:rFonts w:asciiTheme="minorHAnsi" w:hAnsiTheme="minorHAnsi" w:cstheme="minorHAnsi"/>
          </w:rPr>
          <w:t xml:space="preserve">ve para decir que usuario ha entrado en determinado </w:t>
        </w:r>
      </w:ins>
      <w:ins w:id="1463" w:author="BENITO CASADO, ENRIQUE" w:date="2019-09-22T11:45:00Z">
        <w:r>
          <w:rPr>
            <w:rFonts w:asciiTheme="minorHAnsi" w:hAnsiTheme="minorHAnsi" w:cstheme="minorHAnsi"/>
          </w:rPr>
          <w:t>directorio que hayamos especificado.</w:t>
        </w:r>
      </w:ins>
    </w:p>
    <w:p w14:paraId="3F77DC40" w14:textId="77777777" w:rsidR="00F11DCB" w:rsidRDefault="00F17974">
      <w:pPr>
        <w:pStyle w:val="KeinLeerraum"/>
        <w:numPr>
          <w:ilvl w:val="0"/>
          <w:numId w:val="44"/>
        </w:numPr>
        <w:tabs>
          <w:tab w:val="left" w:pos="993"/>
        </w:tabs>
        <w:spacing w:after="240"/>
        <w:jc w:val="both"/>
        <w:rPr>
          <w:ins w:id="1464" w:author="BENITO CASADO, ENRIQUE" w:date="2019-09-22T11:52:00Z"/>
          <w:rFonts w:asciiTheme="minorHAnsi" w:hAnsiTheme="minorHAnsi" w:cstheme="minorHAnsi"/>
          <w:b/>
        </w:rPr>
        <w:pPrChange w:id="1465" w:author="BENITO CASADO, ENRIQUE" w:date="2019-09-22T11:52:00Z">
          <w:pPr>
            <w:pStyle w:val="KeinLeerraum"/>
            <w:spacing w:after="240"/>
            <w:jc w:val="both"/>
          </w:pPr>
        </w:pPrChange>
      </w:pPr>
      <w:ins w:id="1466" w:author="BENITO CASADO, ENRIQUE" w:date="2019-09-22T10:41:00Z">
        <w:r w:rsidRPr="00F17974">
          <w:rPr>
            <w:rFonts w:asciiTheme="minorHAnsi" w:hAnsiTheme="minorHAnsi" w:cstheme="minorHAnsi"/>
            <w:b/>
            <w:rPrChange w:id="1467" w:author="BENITO CASADO, ENRIQUE" w:date="2019-09-22T10:42:00Z">
              <w:rPr>
                <w:rFonts w:asciiTheme="minorHAnsi" w:hAnsiTheme="minorHAnsi" w:cstheme="minorHAnsi"/>
              </w:rPr>
            </w:rPrChange>
          </w:rPr>
          <w:lastRenderedPageBreak/>
          <w:t>Logstash:</w:t>
        </w:r>
      </w:ins>
      <w:ins w:id="1468" w:author="BENITO CASADO, ENRIQUE" w:date="2019-09-22T10:46:00Z">
        <w:r>
          <w:rPr>
            <w:rFonts w:asciiTheme="minorHAnsi" w:hAnsiTheme="minorHAnsi" w:cstheme="minorHAnsi"/>
            <w:b/>
          </w:rPr>
          <w:t xml:space="preserve"> </w:t>
        </w:r>
        <w:r w:rsidRPr="00A27C15">
          <w:rPr>
            <w:rFonts w:asciiTheme="minorHAnsi" w:hAnsiTheme="minorHAnsi" w:cstheme="minorHAnsi"/>
          </w:rPr>
          <w:t>O</w:t>
        </w:r>
        <w:r w:rsidRPr="00F17974">
          <w:rPr>
            <w:rFonts w:asciiTheme="minorHAnsi" w:hAnsiTheme="minorHAnsi" w:cstheme="minorHAnsi"/>
            <w:rPrChange w:id="1469" w:author="BENITO CASADO, ENRIQUE" w:date="2019-09-22T10:47:00Z">
              <w:rPr>
                <w:rFonts w:asciiTheme="minorHAnsi" w:hAnsiTheme="minorHAnsi" w:cstheme="minorHAnsi"/>
                <w:b/>
              </w:rPr>
            </w:rPrChange>
          </w:rPr>
          <w:t xml:space="preserve">tra herramienta que nos proporciona ELK que nos permite hacer pequeñas transformaciones en los datos antes de enviarlos a Elasticsearch. </w:t>
        </w:r>
        <w:r w:rsidRPr="00A27C15">
          <w:rPr>
            <w:rFonts w:asciiTheme="minorHAnsi" w:hAnsiTheme="minorHAnsi" w:cstheme="minorHAnsi"/>
          </w:rPr>
          <w:t>En nue</w:t>
        </w:r>
      </w:ins>
      <w:ins w:id="1470" w:author="BENITO CASADO, ENRIQUE" w:date="2019-09-22T10:48:00Z">
        <w:r>
          <w:rPr>
            <w:rFonts w:asciiTheme="minorHAnsi" w:hAnsiTheme="minorHAnsi" w:cstheme="minorHAnsi"/>
          </w:rPr>
          <w:t>s</w:t>
        </w:r>
      </w:ins>
      <w:ins w:id="1471" w:author="BENITO CASADO, ENRIQUE" w:date="2019-09-22T10:46:00Z">
        <w:r w:rsidRPr="00A27C15">
          <w:rPr>
            <w:rFonts w:asciiTheme="minorHAnsi" w:hAnsiTheme="minorHAnsi" w:cstheme="minorHAnsi"/>
          </w:rPr>
          <w:t xml:space="preserve">tro </w:t>
        </w:r>
        <w:r w:rsidRPr="00F17974">
          <w:rPr>
            <w:rFonts w:asciiTheme="minorHAnsi" w:hAnsiTheme="minorHAnsi" w:cstheme="minorHAnsi"/>
            <w:rPrChange w:id="1472" w:author="BENITO CASADO, ENRIQUE" w:date="2019-09-22T10:47:00Z">
              <w:rPr>
                <w:rFonts w:asciiTheme="minorHAnsi" w:hAnsiTheme="minorHAnsi" w:cstheme="minorHAnsi"/>
                <w:b/>
              </w:rPr>
            </w:rPrChange>
          </w:rPr>
          <w:t xml:space="preserve">proyecto haremos diferentes </w:t>
        </w:r>
      </w:ins>
      <w:ins w:id="1473" w:author="BENITO CASADO, ENRIQUE" w:date="2019-09-22T10:48:00Z">
        <w:r w:rsidRPr="00A27C15">
          <w:rPr>
            <w:rFonts w:asciiTheme="minorHAnsi" w:hAnsiTheme="minorHAnsi" w:cstheme="minorHAnsi"/>
          </w:rPr>
          <w:t>transformaciones</w:t>
        </w:r>
      </w:ins>
      <w:ins w:id="1474" w:author="BENITO CASADO, ENRIQUE" w:date="2019-09-22T10:47:00Z">
        <w:r w:rsidRPr="00F17974">
          <w:rPr>
            <w:rFonts w:asciiTheme="minorHAnsi" w:hAnsiTheme="minorHAnsi" w:cstheme="minorHAnsi"/>
            <w:rPrChange w:id="1475" w:author="BENITO CASADO, ENRIQUE" w:date="2019-09-22T10:47:00Z">
              <w:rPr>
                <w:rFonts w:asciiTheme="minorHAnsi" w:hAnsiTheme="minorHAnsi" w:cstheme="minorHAnsi"/>
                <w:b/>
              </w:rPr>
            </w:rPrChange>
          </w:rPr>
          <w:t xml:space="preserve"> en Logstash para limpiar los logs.</w:t>
        </w:r>
      </w:ins>
    </w:p>
    <w:p w14:paraId="23677738" w14:textId="77777777" w:rsidR="00F11DCB" w:rsidRDefault="00F11DCB">
      <w:pPr>
        <w:pStyle w:val="KeinLeerraum"/>
        <w:tabs>
          <w:tab w:val="left" w:pos="993"/>
        </w:tabs>
        <w:spacing w:after="240"/>
        <w:ind w:left="720"/>
        <w:jc w:val="both"/>
        <w:rPr>
          <w:ins w:id="1476" w:author="BENITO CASADO, ENRIQUE" w:date="2019-09-22T11:53:00Z"/>
          <w:rFonts w:asciiTheme="minorHAnsi" w:hAnsiTheme="minorHAnsi" w:cstheme="minorHAnsi"/>
        </w:rPr>
        <w:pPrChange w:id="1477" w:author="BENITO CASADO, ENRIQUE" w:date="2019-09-22T11:53:00Z">
          <w:pPr>
            <w:pStyle w:val="KeinLeerraum"/>
            <w:spacing w:after="240"/>
            <w:jc w:val="both"/>
          </w:pPr>
        </w:pPrChange>
      </w:pPr>
      <w:ins w:id="1478" w:author="BENITO CASADO, ENRIQUE" w:date="2019-09-22T11:52:00Z">
        <w:r>
          <w:rPr>
            <w:rFonts w:asciiTheme="minorHAnsi" w:hAnsiTheme="minorHAnsi" w:cstheme="minorHAnsi"/>
            <w:b/>
          </w:rPr>
          <w:t>-</w:t>
        </w:r>
        <w:r>
          <w:rPr>
            <w:rFonts w:asciiTheme="minorHAnsi" w:hAnsiTheme="minorHAnsi" w:cstheme="minorHAnsi"/>
          </w:rPr>
          <w:tab/>
        </w:r>
      </w:ins>
      <w:ins w:id="1479" w:author="BENITO CASADO, ENRIQUE" w:date="2019-09-22T11:45:00Z">
        <w:r w:rsidR="00F1584A" w:rsidRPr="00F11DCB">
          <w:rPr>
            <w:rFonts w:asciiTheme="minorHAnsi" w:hAnsiTheme="minorHAnsi" w:cstheme="minorHAnsi"/>
            <w:rPrChange w:id="1480" w:author="BENITO CASADO, ENRIQUE" w:date="2019-09-22T11:52:00Z">
              <w:rPr>
                <w:rFonts w:asciiTheme="minorHAnsi" w:hAnsiTheme="minorHAnsi" w:cstheme="minorHAnsi"/>
                <w:b/>
              </w:rPr>
            </w:rPrChange>
          </w:rPr>
          <w:t xml:space="preserve">Utilizaremos las diferentes funciones que ofrece Logstash y finalmente crearemos una </w:t>
        </w:r>
      </w:ins>
      <w:ins w:id="1481" w:author="BENITO CASADO, ENRIQUE" w:date="2019-09-22T11:46:00Z">
        <w:r w:rsidR="00F1584A" w:rsidRPr="00F11DCB">
          <w:rPr>
            <w:rFonts w:asciiTheme="minorHAnsi" w:hAnsiTheme="minorHAnsi" w:cstheme="minorHAnsi"/>
            <w:rPrChange w:id="1482" w:author="BENITO CASADO, ENRIQUE" w:date="2019-09-22T11:52:00Z">
              <w:rPr>
                <w:rFonts w:asciiTheme="minorHAnsi" w:hAnsiTheme="minorHAnsi" w:cstheme="minorHAnsi"/>
                <w:b/>
              </w:rPr>
            </w:rPrChange>
          </w:rPr>
          <w:t>pequeña</w:t>
        </w:r>
      </w:ins>
      <w:ins w:id="1483" w:author="BENITO CASADO, ENRIQUE" w:date="2019-09-22T11:45:00Z">
        <w:r w:rsidR="00F1584A" w:rsidRPr="00F11DCB">
          <w:rPr>
            <w:rFonts w:asciiTheme="minorHAnsi" w:hAnsiTheme="minorHAnsi" w:cstheme="minorHAnsi"/>
            <w:rPrChange w:id="1484" w:author="BENITO CASADO, ENRIQUE" w:date="2019-09-22T11:52:00Z">
              <w:rPr>
                <w:rFonts w:asciiTheme="minorHAnsi" w:hAnsiTheme="minorHAnsi" w:cstheme="minorHAnsi"/>
                <w:b/>
              </w:rPr>
            </w:rPrChange>
          </w:rPr>
          <w:t xml:space="preserve"> ETL que </w:t>
        </w:r>
      </w:ins>
      <w:ins w:id="1485" w:author="BENITO CASADO, ENRIQUE" w:date="2019-09-22T11:46:00Z">
        <w:r w:rsidR="00F1584A" w:rsidRPr="00F11DCB">
          <w:rPr>
            <w:rFonts w:asciiTheme="minorHAnsi" w:hAnsiTheme="minorHAnsi" w:cstheme="minorHAnsi"/>
            <w:rPrChange w:id="1486" w:author="BENITO CASADO, ENRIQUE" w:date="2019-09-22T11:52:00Z">
              <w:rPr>
                <w:rFonts w:asciiTheme="minorHAnsi" w:hAnsiTheme="minorHAnsi" w:cstheme="minorHAnsi"/>
                <w:b/>
              </w:rPr>
            </w:rPrChange>
          </w:rPr>
          <w:t>será</w:t>
        </w:r>
      </w:ins>
      <w:ins w:id="1487" w:author="BENITO CASADO, ENRIQUE" w:date="2019-09-22T11:45:00Z">
        <w:r w:rsidR="00F1584A" w:rsidRPr="00F11DCB">
          <w:rPr>
            <w:rFonts w:asciiTheme="minorHAnsi" w:hAnsiTheme="minorHAnsi" w:cstheme="minorHAnsi"/>
            <w:rPrChange w:id="1488" w:author="BENITO CASADO, ENRIQUE" w:date="2019-09-22T11:52:00Z">
              <w:rPr>
                <w:rFonts w:asciiTheme="minorHAnsi" w:hAnsiTheme="minorHAnsi" w:cstheme="minorHAnsi"/>
                <w:b/>
              </w:rPr>
            </w:rPrChange>
          </w:rPr>
          <w:t xml:space="preserve"> </w:t>
        </w:r>
      </w:ins>
      <w:ins w:id="1489" w:author="BENITO CASADO, ENRIQUE" w:date="2019-09-22T11:46:00Z">
        <w:r w:rsidR="00F1584A" w:rsidRPr="00F11DCB">
          <w:rPr>
            <w:rFonts w:asciiTheme="minorHAnsi" w:hAnsiTheme="minorHAnsi" w:cstheme="minorHAnsi"/>
            <w:rPrChange w:id="1490" w:author="BENITO CASADO, ENRIQUE" w:date="2019-09-22T11:52:00Z">
              <w:rPr>
                <w:rFonts w:asciiTheme="minorHAnsi" w:hAnsiTheme="minorHAnsi" w:cstheme="minorHAnsi"/>
                <w:b/>
              </w:rPr>
            </w:rPrChange>
          </w:rPr>
          <w:t xml:space="preserve">capaz de leer datos que han sido dejado por el </w:t>
        </w:r>
      </w:ins>
      <w:ins w:id="1491" w:author="BENITO CASADO, ENRIQUE" w:date="2019-09-22T11:48:00Z">
        <w:r w:rsidR="00F1584A" w:rsidRPr="00F11DCB">
          <w:rPr>
            <w:rFonts w:asciiTheme="minorHAnsi" w:hAnsiTheme="minorHAnsi" w:cstheme="minorHAnsi"/>
            <w:rPrChange w:id="1492" w:author="BENITO CASADO, ENRIQUE" w:date="2019-09-22T11:52:00Z">
              <w:rPr>
                <w:rFonts w:asciiTheme="minorHAnsi" w:hAnsiTheme="minorHAnsi" w:cstheme="minorHAnsi"/>
                <w:b/>
              </w:rPr>
            </w:rPrChange>
          </w:rPr>
          <w:t>generador de logs falso.</w:t>
        </w:r>
      </w:ins>
    </w:p>
    <w:p w14:paraId="15C56B1B" w14:textId="3FD80ADA" w:rsidR="00F1584A" w:rsidRPr="00F11DCB" w:rsidRDefault="00F11DCB">
      <w:pPr>
        <w:pStyle w:val="KeinLeerraum"/>
        <w:tabs>
          <w:tab w:val="left" w:pos="993"/>
        </w:tabs>
        <w:spacing w:after="240"/>
        <w:ind w:left="720"/>
        <w:jc w:val="both"/>
        <w:rPr>
          <w:ins w:id="1493" w:author="BENITO CASADO, ENRIQUE" w:date="2019-09-22T10:47:00Z"/>
          <w:rFonts w:asciiTheme="minorHAnsi" w:hAnsiTheme="minorHAnsi" w:cstheme="minorHAnsi"/>
          <w:b/>
          <w:rPrChange w:id="1494" w:author="BENITO CASADO, ENRIQUE" w:date="2019-09-22T11:53:00Z">
            <w:rPr>
              <w:ins w:id="1495" w:author="BENITO CASADO, ENRIQUE" w:date="2019-09-22T10:47:00Z"/>
              <w:rFonts w:asciiTheme="minorHAnsi" w:hAnsiTheme="minorHAnsi" w:cstheme="minorHAnsi"/>
            </w:rPr>
          </w:rPrChange>
        </w:rPr>
        <w:pPrChange w:id="1496" w:author="BENITO CASADO, ENRIQUE" w:date="2019-09-22T11:53:00Z">
          <w:pPr>
            <w:pStyle w:val="KeinLeerraum"/>
            <w:spacing w:after="240"/>
            <w:jc w:val="both"/>
          </w:pPr>
        </w:pPrChange>
      </w:pPr>
      <w:ins w:id="1497" w:author="BENITO CASADO, ENRIQUE" w:date="2019-09-22T11:53:00Z">
        <w:r>
          <w:rPr>
            <w:rFonts w:asciiTheme="minorHAnsi" w:hAnsiTheme="minorHAnsi" w:cstheme="minorHAnsi"/>
            <w:b/>
          </w:rPr>
          <w:t>-</w:t>
        </w:r>
        <w:r>
          <w:rPr>
            <w:rFonts w:asciiTheme="minorHAnsi" w:hAnsiTheme="minorHAnsi" w:cstheme="minorHAnsi"/>
          </w:rPr>
          <w:tab/>
        </w:r>
      </w:ins>
      <w:ins w:id="1498" w:author="BENITO CASADO, ENRIQUE" w:date="2019-09-22T11:48:00Z">
        <w:r w:rsidR="00F1584A" w:rsidRPr="00F1584A">
          <w:rPr>
            <w:rFonts w:asciiTheme="minorHAnsi" w:hAnsiTheme="minorHAnsi" w:cstheme="minorHAnsi"/>
            <w:rPrChange w:id="1499" w:author="BENITO CASADO, ENRIQUE" w:date="2019-09-22T11:49:00Z">
              <w:rPr>
                <w:rFonts w:asciiTheme="minorHAnsi" w:hAnsiTheme="minorHAnsi" w:cstheme="minorHAnsi"/>
                <w:b/>
              </w:rPr>
            </w:rPrChange>
          </w:rPr>
          <w:t xml:space="preserve">Crearemos un mapa en Kibana que nos muestre mediante ips de donde </w:t>
        </w:r>
      </w:ins>
      <w:ins w:id="1500" w:author="BENITO CASADO, ENRIQUE" w:date="2019-09-22T11:49:00Z">
        <w:r w:rsidR="00F1584A" w:rsidRPr="00F1584A">
          <w:rPr>
            <w:rFonts w:asciiTheme="minorHAnsi" w:hAnsiTheme="minorHAnsi" w:cstheme="minorHAnsi"/>
            <w:rPrChange w:id="1501" w:author="BENITO CASADO, ENRIQUE" w:date="2019-09-22T11:49:00Z">
              <w:rPr>
                <w:rFonts w:asciiTheme="minorHAnsi" w:hAnsiTheme="minorHAnsi" w:cstheme="minorHAnsi"/>
                <w:b/>
              </w:rPr>
            </w:rPrChange>
          </w:rPr>
          <w:t>están</w:t>
        </w:r>
      </w:ins>
      <w:ins w:id="1502" w:author="BENITO CASADO, ENRIQUE" w:date="2019-09-22T11:48:00Z">
        <w:r w:rsidR="00F1584A" w:rsidRPr="00F1584A">
          <w:rPr>
            <w:rFonts w:asciiTheme="minorHAnsi" w:hAnsiTheme="minorHAnsi" w:cstheme="minorHAnsi"/>
            <w:rPrChange w:id="1503" w:author="BENITO CASADO, ENRIQUE" w:date="2019-09-22T11:49:00Z">
              <w:rPr>
                <w:rFonts w:asciiTheme="minorHAnsi" w:hAnsiTheme="minorHAnsi" w:cstheme="minorHAnsi"/>
                <w:b/>
              </w:rPr>
            </w:rPrChange>
          </w:rPr>
          <w:t xml:space="preserve"> </w:t>
        </w:r>
      </w:ins>
      <w:ins w:id="1504" w:author="BENITO CASADO, ENRIQUE" w:date="2019-09-22T11:49:00Z">
        <w:r w:rsidR="00F1584A" w:rsidRPr="00F1584A">
          <w:rPr>
            <w:rFonts w:asciiTheme="minorHAnsi" w:hAnsiTheme="minorHAnsi" w:cstheme="minorHAnsi"/>
            <w:rPrChange w:id="1505" w:author="BENITO CASADO, ENRIQUE" w:date="2019-09-22T11:49:00Z">
              <w:rPr>
                <w:rFonts w:asciiTheme="minorHAnsi" w:hAnsiTheme="minorHAnsi" w:cstheme="minorHAnsi"/>
                <w:b/>
              </w:rPr>
            </w:rPrChange>
          </w:rPr>
          <w:t>viniendo estos logs</w:t>
        </w:r>
        <w:r w:rsidR="00513F0B" w:rsidRPr="00513F0B">
          <w:rPr>
            <w:rFonts w:asciiTheme="minorHAnsi" w:hAnsiTheme="minorHAnsi" w:cstheme="minorHAnsi"/>
          </w:rPr>
          <w:t>.</w:t>
        </w:r>
      </w:ins>
    </w:p>
    <w:p w14:paraId="497E3FB1" w14:textId="400F133B" w:rsidR="00F17974" w:rsidRPr="00FF3D9A" w:rsidRDefault="00F17974">
      <w:pPr>
        <w:pStyle w:val="KeinLeerraum"/>
        <w:numPr>
          <w:ilvl w:val="0"/>
          <w:numId w:val="44"/>
        </w:numPr>
        <w:spacing w:after="240"/>
        <w:jc w:val="both"/>
        <w:rPr>
          <w:ins w:id="1506" w:author="BENITO CASADO, ENRIQUE" w:date="2019-09-22T11:53:00Z"/>
          <w:rFonts w:asciiTheme="minorHAnsi" w:hAnsiTheme="minorHAnsi" w:cstheme="minorHAnsi"/>
          <w:b/>
          <w:rPrChange w:id="1507" w:author="BENITO CASADO, ENRIQUE" w:date="2019-09-22T11:53:00Z">
            <w:rPr>
              <w:ins w:id="1508" w:author="BENITO CASADO, ENRIQUE" w:date="2019-09-22T11:53:00Z"/>
              <w:rFonts w:asciiTheme="minorHAnsi" w:hAnsiTheme="minorHAnsi" w:cstheme="minorHAnsi"/>
            </w:rPr>
          </w:rPrChange>
        </w:rPr>
        <w:pPrChange w:id="1509" w:author="BENITO CASADO, ENRIQUE" w:date="2019-09-22T10:30:00Z">
          <w:pPr>
            <w:pStyle w:val="KeinLeerraum"/>
            <w:spacing w:after="240"/>
            <w:jc w:val="both"/>
          </w:pPr>
        </w:pPrChange>
      </w:pPr>
      <w:ins w:id="1510" w:author="BENITO CASADO, ENRIQUE" w:date="2019-09-22T10:49:00Z">
        <w:r>
          <w:rPr>
            <w:rFonts w:asciiTheme="minorHAnsi" w:hAnsiTheme="minorHAnsi" w:cstheme="minorHAnsi"/>
            <w:b/>
          </w:rPr>
          <w:t>Kibana:</w:t>
        </w:r>
        <w:r w:rsidRPr="00702907">
          <w:rPr>
            <w:rFonts w:asciiTheme="minorHAnsi" w:hAnsiTheme="minorHAnsi" w:cstheme="minorHAnsi"/>
            <w:rPrChange w:id="1511" w:author="BENITO CASADO, ENRIQUE" w:date="2019-09-22T10:57:00Z">
              <w:rPr>
                <w:rFonts w:asciiTheme="minorHAnsi" w:hAnsiTheme="minorHAnsi" w:cstheme="minorHAnsi"/>
                <w:b/>
              </w:rPr>
            </w:rPrChange>
          </w:rPr>
          <w:t xml:space="preserve"> La </w:t>
        </w:r>
      </w:ins>
      <w:ins w:id="1512" w:author="BENITO CASADO, ENRIQUE" w:date="2019-09-22T10:57:00Z">
        <w:r w:rsidR="00702907" w:rsidRPr="00702907">
          <w:rPr>
            <w:rFonts w:asciiTheme="minorHAnsi" w:hAnsiTheme="minorHAnsi" w:cstheme="minorHAnsi"/>
            <w:rPrChange w:id="1513" w:author="BENITO CASADO, ENRIQUE" w:date="2019-09-22T10:57:00Z">
              <w:rPr>
                <w:rFonts w:asciiTheme="minorHAnsi" w:hAnsiTheme="minorHAnsi" w:cstheme="minorHAnsi"/>
                <w:b/>
              </w:rPr>
            </w:rPrChange>
          </w:rPr>
          <w:t>última</w:t>
        </w:r>
      </w:ins>
      <w:ins w:id="1514" w:author="BENITO CASADO, ENRIQUE" w:date="2019-09-22T10:49:00Z">
        <w:r w:rsidRPr="00702907">
          <w:rPr>
            <w:rFonts w:asciiTheme="minorHAnsi" w:hAnsiTheme="minorHAnsi" w:cstheme="minorHAnsi"/>
            <w:rPrChange w:id="1515" w:author="BENITO CASADO, ENRIQUE" w:date="2019-09-22T10:57:00Z">
              <w:rPr>
                <w:rFonts w:asciiTheme="minorHAnsi" w:hAnsiTheme="minorHAnsi" w:cstheme="minorHAnsi"/>
                <w:b/>
              </w:rPr>
            </w:rPrChange>
          </w:rPr>
          <w:t xml:space="preserve"> de las herramientas que nos </w:t>
        </w:r>
      </w:ins>
      <w:ins w:id="1516" w:author="BENITO CASADO, ENRIQUE" w:date="2019-09-22T10:50:00Z">
        <w:r w:rsidR="00BA4211" w:rsidRPr="00702907">
          <w:rPr>
            <w:rFonts w:asciiTheme="minorHAnsi" w:hAnsiTheme="minorHAnsi" w:cstheme="minorHAnsi"/>
            <w:rPrChange w:id="1517" w:author="BENITO CASADO, ENRIQUE" w:date="2019-09-22T10:57:00Z">
              <w:rPr>
                <w:rFonts w:asciiTheme="minorHAnsi" w:hAnsiTheme="minorHAnsi" w:cstheme="minorHAnsi"/>
                <w:b/>
              </w:rPr>
            </w:rPrChange>
          </w:rPr>
          <w:t>proporciona</w:t>
        </w:r>
      </w:ins>
      <w:ins w:id="1518" w:author="BENITO CASADO, ENRIQUE" w:date="2019-09-22T10:49:00Z">
        <w:r w:rsidRPr="00702907">
          <w:rPr>
            <w:rFonts w:asciiTheme="minorHAnsi" w:hAnsiTheme="minorHAnsi" w:cstheme="minorHAnsi"/>
            <w:rPrChange w:id="1519" w:author="BENITO CASADO, ENRIQUE" w:date="2019-09-22T10:57:00Z">
              <w:rPr>
                <w:rFonts w:asciiTheme="minorHAnsi" w:hAnsiTheme="minorHAnsi" w:cstheme="minorHAnsi"/>
                <w:b/>
              </w:rPr>
            </w:rPrChange>
          </w:rPr>
          <w:t xml:space="preserve"> ELK y que vamos a utilizar en este proyecto. Kibana es una </w:t>
        </w:r>
      </w:ins>
      <w:ins w:id="1520" w:author="BENITO CASADO, ENRIQUE" w:date="2019-09-22T10:50:00Z">
        <w:r w:rsidRPr="00702907">
          <w:rPr>
            <w:rFonts w:asciiTheme="minorHAnsi" w:hAnsiTheme="minorHAnsi" w:cstheme="minorHAnsi"/>
            <w:rPrChange w:id="1521" w:author="BENITO CASADO, ENRIQUE" w:date="2019-09-22T10:57:00Z">
              <w:rPr>
                <w:rFonts w:asciiTheme="minorHAnsi" w:hAnsiTheme="minorHAnsi" w:cstheme="minorHAnsi"/>
                <w:b/>
              </w:rPr>
            </w:rPrChange>
          </w:rPr>
          <w:t xml:space="preserve">herramienta de monitorización </w:t>
        </w:r>
        <w:r w:rsidR="00BA4211" w:rsidRPr="00702907">
          <w:rPr>
            <w:rFonts w:asciiTheme="minorHAnsi" w:hAnsiTheme="minorHAnsi" w:cstheme="minorHAnsi"/>
            <w:rPrChange w:id="1522" w:author="BENITO CASADO, ENRIQUE" w:date="2019-09-22T10:57:00Z">
              <w:rPr>
                <w:rFonts w:asciiTheme="minorHAnsi" w:hAnsiTheme="minorHAnsi" w:cstheme="minorHAnsi"/>
                <w:b/>
              </w:rPr>
            </w:rPrChange>
          </w:rPr>
          <w:t>muy podero</w:t>
        </w:r>
        <w:r w:rsidRPr="00702907">
          <w:rPr>
            <w:rFonts w:asciiTheme="minorHAnsi" w:hAnsiTheme="minorHAnsi" w:cstheme="minorHAnsi"/>
            <w:rPrChange w:id="1523" w:author="BENITO CASADO, ENRIQUE" w:date="2019-09-22T10:57:00Z">
              <w:rPr>
                <w:rFonts w:asciiTheme="minorHAnsi" w:hAnsiTheme="minorHAnsi" w:cstheme="minorHAnsi"/>
                <w:b/>
              </w:rPr>
            </w:rPrChange>
          </w:rPr>
          <w:t>sa que va unida a Elasticse</w:t>
        </w:r>
        <w:r w:rsidR="00F11DCB" w:rsidRPr="00A27C15">
          <w:rPr>
            <w:rFonts w:asciiTheme="minorHAnsi" w:hAnsiTheme="minorHAnsi" w:cstheme="minorHAnsi"/>
          </w:rPr>
          <w:t>arch.</w:t>
        </w:r>
      </w:ins>
    </w:p>
    <w:p w14:paraId="1D619CFF" w14:textId="35924B79" w:rsidR="00FF3D9A" w:rsidRPr="00A8412C" w:rsidRDefault="00FF3D9A">
      <w:pPr>
        <w:pStyle w:val="KeinLeerraum"/>
        <w:numPr>
          <w:ilvl w:val="0"/>
          <w:numId w:val="45"/>
        </w:numPr>
        <w:spacing w:after="240"/>
        <w:jc w:val="both"/>
        <w:rPr>
          <w:ins w:id="1524" w:author="BENITO CASADO, ENRIQUE" w:date="2019-09-22T11:54:00Z"/>
          <w:rFonts w:asciiTheme="minorHAnsi" w:hAnsiTheme="minorHAnsi" w:cstheme="minorHAnsi"/>
          <w:rPrChange w:id="1525" w:author="BENITO CASADO, ENRIQUE" w:date="2019-09-22T12:01:00Z">
            <w:rPr>
              <w:ins w:id="1526" w:author="BENITO CASADO, ENRIQUE" w:date="2019-09-22T11:54:00Z"/>
              <w:rFonts w:asciiTheme="minorHAnsi" w:hAnsiTheme="minorHAnsi" w:cstheme="minorHAnsi"/>
              <w:b/>
            </w:rPr>
          </w:rPrChange>
        </w:rPr>
        <w:pPrChange w:id="1527" w:author="BENITO CASADO, ENRIQUE" w:date="2019-09-22T11:53:00Z">
          <w:pPr>
            <w:pStyle w:val="KeinLeerraum"/>
            <w:spacing w:after="240"/>
            <w:jc w:val="both"/>
          </w:pPr>
        </w:pPrChange>
      </w:pPr>
      <w:ins w:id="1528" w:author="BENITO CASADO, ENRIQUE" w:date="2019-09-22T11:53:00Z">
        <w:r w:rsidRPr="00A8412C">
          <w:rPr>
            <w:rFonts w:asciiTheme="minorHAnsi" w:hAnsiTheme="minorHAnsi" w:cstheme="minorHAnsi"/>
            <w:rPrChange w:id="1529" w:author="BENITO CASADO, ENRIQUE" w:date="2019-09-22T12:01:00Z">
              <w:rPr>
                <w:rFonts w:asciiTheme="minorHAnsi" w:hAnsiTheme="minorHAnsi" w:cstheme="minorHAnsi"/>
                <w:b/>
              </w:rPr>
            </w:rPrChange>
          </w:rPr>
          <w:t>En este apartado crearemos diferentes visualizaciones de nuestro sistema para posteriormente unirlas y crear nuestro propio Dashboard.</w:t>
        </w:r>
      </w:ins>
      <w:ins w:id="1530" w:author="BENITO CASADO, ENRIQUE" w:date="2019-09-22T11:55:00Z">
        <w:r w:rsidRPr="00A8412C">
          <w:rPr>
            <w:rFonts w:asciiTheme="minorHAnsi" w:hAnsiTheme="minorHAnsi" w:cstheme="minorHAnsi"/>
            <w:rPrChange w:id="1531" w:author="BENITO CASADO, ENRIQUE" w:date="2019-09-22T12:01:00Z">
              <w:rPr>
                <w:rFonts w:asciiTheme="minorHAnsi" w:hAnsiTheme="minorHAnsi" w:cstheme="minorHAnsi"/>
                <w:b/>
              </w:rPr>
            </w:rPrChange>
          </w:rPr>
          <w:t xml:space="preserve"> Los datos utilizados para este apartado son los mismo que </w:t>
        </w:r>
      </w:ins>
      <w:ins w:id="1532" w:author="BENITO CASADO, ENRIQUE" w:date="2019-09-22T11:58:00Z">
        <w:r w:rsidRPr="00A8412C">
          <w:rPr>
            <w:rFonts w:asciiTheme="minorHAnsi" w:hAnsiTheme="minorHAnsi" w:cstheme="minorHAnsi"/>
            <w:rPrChange w:id="1533" w:author="BENITO CASADO, ENRIQUE" w:date="2019-09-22T12:01:00Z">
              <w:rPr>
                <w:rFonts w:asciiTheme="minorHAnsi" w:hAnsiTheme="minorHAnsi" w:cstheme="minorHAnsi"/>
                <w:b/>
              </w:rPr>
            </w:rPrChange>
          </w:rPr>
          <w:t>teníamos</w:t>
        </w:r>
      </w:ins>
      <w:ins w:id="1534" w:author="BENITO CASADO, ENRIQUE" w:date="2019-09-22T11:55:00Z">
        <w:r w:rsidRPr="00A8412C">
          <w:rPr>
            <w:rFonts w:asciiTheme="minorHAnsi" w:hAnsiTheme="minorHAnsi" w:cstheme="minorHAnsi"/>
            <w:rPrChange w:id="1535" w:author="BENITO CASADO, ENRIQUE" w:date="2019-09-22T12:01:00Z">
              <w:rPr>
                <w:rFonts w:asciiTheme="minorHAnsi" w:hAnsiTheme="minorHAnsi" w:cstheme="minorHAnsi"/>
                <w:b/>
              </w:rPr>
            </w:rPrChange>
          </w:rPr>
          <w:t xml:space="preserve"> en el apartado 6, los creados mediante el generador de Logs</w:t>
        </w:r>
      </w:ins>
      <w:ins w:id="1536" w:author="BENITO CASADO, ENRIQUE" w:date="2019-09-22T20:15:00Z">
        <w:r w:rsidR="00513F0B">
          <w:rPr>
            <w:rFonts w:asciiTheme="minorHAnsi" w:hAnsiTheme="minorHAnsi" w:cstheme="minorHAnsi"/>
          </w:rPr>
          <w:t>.</w:t>
        </w:r>
      </w:ins>
    </w:p>
    <w:p w14:paraId="7E676BA4" w14:textId="4D6EA895" w:rsidR="00FF3D9A" w:rsidRPr="00A27C15" w:rsidRDefault="00FF3D9A">
      <w:pPr>
        <w:pStyle w:val="KeinLeerraum"/>
        <w:numPr>
          <w:ilvl w:val="0"/>
          <w:numId w:val="45"/>
        </w:numPr>
        <w:spacing w:after="240"/>
        <w:jc w:val="both"/>
        <w:rPr>
          <w:ins w:id="1537" w:author="BENITO CASADO, ENRIQUE" w:date="2019-09-22T10:50:00Z"/>
          <w:rFonts w:asciiTheme="minorHAnsi" w:hAnsiTheme="minorHAnsi" w:cstheme="minorHAnsi"/>
        </w:rPr>
        <w:pPrChange w:id="1538" w:author="BENITO CASADO, ENRIQUE" w:date="2019-09-22T11:59:00Z">
          <w:pPr>
            <w:pStyle w:val="KeinLeerraum"/>
            <w:spacing w:after="240"/>
            <w:jc w:val="both"/>
          </w:pPr>
        </w:pPrChange>
      </w:pPr>
      <w:ins w:id="1539" w:author="BENITO CASADO, ENRIQUE" w:date="2019-09-22T11:55:00Z">
        <w:r w:rsidRPr="00A8412C">
          <w:rPr>
            <w:rFonts w:asciiTheme="minorHAnsi" w:hAnsiTheme="minorHAnsi" w:cstheme="minorHAnsi"/>
            <w:rPrChange w:id="1540" w:author="BENITO CASADO, ENRIQUE" w:date="2019-09-22T12:01:00Z">
              <w:rPr>
                <w:rFonts w:asciiTheme="minorHAnsi" w:hAnsiTheme="minorHAnsi" w:cstheme="minorHAnsi"/>
                <w:b/>
              </w:rPr>
            </w:rPrChange>
          </w:rPr>
          <w:t>Utili</w:t>
        </w:r>
      </w:ins>
      <w:ins w:id="1541" w:author="BENITO CASADO, ENRIQUE" w:date="2019-09-22T11:56:00Z">
        <w:r w:rsidRPr="00A8412C">
          <w:rPr>
            <w:rFonts w:asciiTheme="minorHAnsi" w:hAnsiTheme="minorHAnsi" w:cstheme="minorHAnsi"/>
            <w:rPrChange w:id="1542" w:author="BENITO CASADO, ENRIQUE" w:date="2019-09-22T12:01:00Z">
              <w:rPr>
                <w:rFonts w:asciiTheme="minorHAnsi" w:hAnsiTheme="minorHAnsi" w:cstheme="minorHAnsi"/>
                <w:b/>
              </w:rPr>
            </w:rPrChange>
          </w:rPr>
          <w:t xml:space="preserve">zaremos el </w:t>
        </w:r>
      </w:ins>
      <w:ins w:id="1543" w:author="BENITO CASADO, ENRIQUE" w:date="2019-09-22T11:58:00Z">
        <w:r w:rsidRPr="00A8412C">
          <w:rPr>
            <w:rFonts w:asciiTheme="minorHAnsi" w:hAnsiTheme="minorHAnsi" w:cstheme="minorHAnsi"/>
            <w:rPrChange w:id="1544" w:author="BENITO CASADO, ENRIQUE" w:date="2019-09-22T12:01:00Z">
              <w:rPr>
                <w:rFonts w:asciiTheme="minorHAnsi" w:hAnsiTheme="minorHAnsi" w:cstheme="minorHAnsi"/>
                <w:b/>
              </w:rPr>
            </w:rPrChange>
          </w:rPr>
          <w:t>módulo</w:t>
        </w:r>
      </w:ins>
      <w:ins w:id="1545" w:author="BENITO CASADO, ENRIQUE" w:date="2019-09-22T11:56:00Z">
        <w:r w:rsidRPr="00A8412C">
          <w:rPr>
            <w:rFonts w:asciiTheme="minorHAnsi" w:hAnsiTheme="minorHAnsi" w:cstheme="minorHAnsi"/>
            <w:rPrChange w:id="1546" w:author="BENITO CASADO, ENRIQUE" w:date="2019-09-22T12:01:00Z">
              <w:rPr>
                <w:rFonts w:asciiTheme="minorHAnsi" w:hAnsiTheme="minorHAnsi" w:cstheme="minorHAnsi"/>
                <w:b/>
              </w:rPr>
            </w:rPrChange>
          </w:rPr>
          <w:t xml:space="preserve"> de pago de ELK</w:t>
        </w:r>
      </w:ins>
      <w:ins w:id="1547" w:author="Jesús Carretero" w:date="2019-09-23T21:13:00Z">
        <w:r w:rsidR="00A332F4">
          <w:rPr>
            <w:rFonts w:asciiTheme="minorHAnsi" w:hAnsiTheme="minorHAnsi" w:cstheme="minorHAnsi"/>
          </w:rPr>
          <w:t xml:space="preserve"> </w:t>
        </w:r>
      </w:ins>
      <w:ins w:id="1548" w:author="BENITO CASADO, ENRIQUE" w:date="2019-09-22T11:57:00Z">
        <w:r w:rsidRPr="00A8412C">
          <w:rPr>
            <w:rFonts w:asciiTheme="minorHAnsi" w:hAnsiTheme="minorHAnsi" w:cstheme="minorHAnsi"/>
            <w:rPrChange w:id="1549" w:author="BENITO CASADO, ENRIQUE" w:date="2019-09-22T12:01:00Z">
              <w:rPr>
                <w:rFonts w:asciiTheme="minorHAnsi" w:hAnsiTheme="minorHAnsi" w:cstheme="minorHAnsi"/>
                <w:b/>
              </w:rPr>
            </w:rPrChange>
          </w:rPr>
          <w:t>(</w:t>
        </w:r>
        <w:del w:id="1550" w:author="Jesús Carretero" w:date="2019-09-23T21:13:00Z">
          <w:r w:rsidRPr="00A8412C" w:rsidDel="00A332F4">
            <w:rPr>
              <w:rFonts w:asciiTheme="minorHAnsi" w:hAnsiTheme="minorHAnsi" w:cstheme="minorHAnsi"/>
              <w:rPrChange w:id="1551" w:author="BENITO CASADO, ENRIQUE" w:date="2019-09-22T12:01:00Z">
                <w:rPr>
                  <w:rFonts w:asciiTheme="minorHAnsi" w:hAnsiTheme="minorHAnsi" w:cstheme="minorHAnsi"/>
                  <w:b/>
                </w:rPr>
              </w:rPrChange>
            </w:rPr>
            <w:delText xml:space="preserve"> </w:delText>
          </w:r>
        </w:del>
        <w:r w:rsidRPr="00A8412C">
          <w:rPr>
            <w:rFonts w:asciiTheme="minorHAnsi" w:hAnsiTheme="minorHAnsi" w:cstheme="minorHAnsi"/>
            <w:rPrChange w:id="1552" w:author="BENITO CASADO, ENRIQUE" w:date="2019-09-22T12:01:00Z">
              <w:rPr>
                <w:rFonts w:asciiTheme="minorHAnsi" w:hAnsiTheme="minorHAnsi" w:cstheme="minorHAnsi"/>
                <w:b/>
              </w:rPr>
            </w:rPrChange>
          </w:rPr>
          <w:t xml:space="preserve">en nuestro caso probaremos la versión de prueba de 30 </w:t>
        </w:r>
      </w:ins>
      <w:ins w:id="1553" w:author="BENITO CASADO, ENRIQUE" w:date="2019-09-22T11:58:00Z">
        <w:r w:rsidRPr="00A8412C">
          <w:rPr>
            <w:rFonts w:asciiTheme="minorHAnsi" w:hAnsiTheme="minorHAnsi" w:cstheme="minorHAnsi"/>
            <w:rPrChange w:id="1554" w:author="BENITO CASADO, ENRIQUE" w:date="2019-09-22T12:01:00Z">
              <w:rPr>
                <w:rFonts w:asciiTheme="minorHAnsi" w:hAnsiTheme="minorHAnsi" w:cstheme="minorHAnsi"/>
                <w:b/>
              </w:rPr>
            </w:rPrChange>
          </w:rPr>
          <w:t>días</w:t>
        </w:r>
      </w:ins>
      <w:ins w:id="1555" w:author="BENITO CASADO, ENRIQUE" w:date="2019-09-22T11:57:00Z">
        <w:r w:rsidRPr="00A8412C">
          <w:rPr>
            <w:rFonts w:asciiTheme="minorHAnsi" w:hAnsiTheme="minorHAnsi" w:cstheme="minorHAnsi"/>
            <w:rPrChange w:id="1556" w:author="BENITO CASADO, ENRIQUE" w:date="2019-09-22T12:01:00Z">
              <w:rPr>
                <w:rFonts w:asciiTheme="minorHAnsi" w:hAnsiTheme="minorHAnsi" w:cstheme="minorHAnsi"/>
                <w:b/>
              </w:rPr>
            </w:rPrChange>
          </w:rPr>
          <w:t xml:space="preserve"> para llevar a cabo este proyecto)</w:t>
        </w:r>
      </w:ins>
      <w:ins w:id="1557" w:author="BENITO CASADO, ENRIQUE" w:date="2019-09-22T11:58:00Z">
        <w:r w:rsidRPr="00A8412C">
          <w:rPr>
            <w:rFonts w:asciiTheme="minorHAnsi" w:hAnsiTheme="minorHAnsi" w:cstheme="minorHAnsi"/>
            <w:rPrChange w:id="1558" w:author="BENITO CASADO, ENRIQUE" w:date="2019-09-22T12:01:00Z">
              <w:rPr>
                <w:rFonts w:asciiTheme="minorHAnsi" w:hAnsiTheme="minorHAnsi" w:cstheme="minorHAnsi"/>
                <w:b/>
              </w:rPr>
            </w:rPrChange>
          </w:rPr>
          <w:t xml:space="preserve"> X-Pack</w:t>
        </w:r>
      </w:ins>
      <w:ins w:id="1559" w:author="BENITO CASADO, ENRIQUE" w:date="2019-09-22T11:56:00Z">
        <w:r w:rsidRPr="00A8412C">
          <w:rPr>
            <w:rFonts w:asciiTheme="minorHAnsi" w:hAnsiTheme="minorHAnsi" w:cstheme="minorHAnsi"/>
            <w:rPrChange w:id="1560" w:author="BENITO CASADO, ENRIQUE" w:date="2019-09-22T12:01:00Z">
              <w:rPr>
                <w:rFonts w:asciiTheme="minorHAnsi" w:hAnsiTheme="minorHAnsi" w:cstheme="minorHAnsi"/>
                <w:b/>
              </w:rPr>
            </w:rPrChange>
          </w:rPr>
          <w:t xml:space="preserve">, su versión </w:t>
        </w:r>
      </w:ins>
      <w:ins w:id="1561" w:author="BENITO CASADO, ENRIQUE" w:date="2019-09-22T11:57:00Z">
        <w:r w:rsidRPr="00A8412C">
          <w:rPr>
            <w:rFonts w:asciiTheme="minorHAnsi" w:hAnsiTheme="minorHAnsi" w:cstheme="minorHAnsi"/>
            <w:rPrChange w:id="1562" w:author="BENITO CASADO, ENRIQUE" w:date="2019-09-22T12:01:00Z">
              <w:rPr>
                <w:rFonts w:asciiTheme="minorHAnsi" w:hAnsiTheme="minorHAnsi" w:cstheme="minorHAnsi"/>
                <w:b/>
              </w:rPr>
            </w:rPrChange>
          </w:rPr>
          <w:t>más</w:t>
        </w:r>
      </w:ins>
      <w:ins w:id="1563" w:author="BENITO CASADO, ENRIQUE" w:date="2019-09-22T11:56:00Z">
        <w:r w:rsidRPr="00A8412C">
          <w:rPr>
            <w:rFonts w:asciiTheme="minorHAnsi" w:hAnsiTheme="minorHAnsi" w:cstheme="minorHAnsi"/>
            <w:rPrChange w:id="1564" w:author="BENITO CASADO, ENRIQUE" w:date="2019-09-22T12:01:00Z">
              <w:rPr>
                <w:rFonts w:asciiTheme="minorHAnsi" w:hAnsiTheme="minorHAnsi" w:cstheme="minorHAnsi"/>
                <w:b/>
              </w:rPr>
            </w:rPrChange>
          </w:rPr>
          <w:t xml:space="preserve"> avanzada para hacer </w:t>
        </w:r>
      </w:ins>
      <w:ins w:id="1565" w:author="BENITO CASADO, ENRIQUE" w:date="2019-09-22T12:13:00Z">
        <w:r w:rsidR="004C504D">
          <w:rPr>
            <w:rFonts w:asciiTheme="minorHAnsi" w:hAnsiTheme="minorHAnsi" w:cstheme="minorHAnsi"/>
          </w:rPr>
          <w:t xml:space="preserve">aprendizaje </w:t>
        </w:r>
      </w:ins>
      <w:ins w:id="1566" w:author="BENITO CASADO, ENRIQUE" w:date="2019-09-22T22:06:00Z">
        <w:r w:rsidR="00743A0E">
          <w:rPr>
            <w:rFonts w:asciiTheme="minorHAnsi" w:hAnsiTheme="minorHAnsi" w:cstheme="minorHAnsi"/>
          </w:rPr>
          <w:t>automático</w:t>
        </w:r>
      </w:ins>
      <w:ins w:id="1567" w:author="BENITO CASADO, ENRIQUE" w:date="2019-09-22T11:56:00Z">
        <w:r w:rsidRPr="00A8412C">
          <w:rPr>
            <w:rFonts w:asciiTheme="minorHAnsi" w:hAnsiTheme="minorHAnsi" w:cstheme="minorHAnsi"/>
            <w:rPrChange w:id="1568" w:author="BENITO CASADO, ENRIQUE" w:date="2019-09-22T12:01:00Z">
              <w:rPr>
                <w:rFonts w:asciiTheme="minorHAnsi" w:hAnsiTheme="minorHAnsi" w:cstheme="minorHAnsi"/>
                <w:b/>
              </w:rPr>
            </w:rPrChange>
          </w:rPr>
          <w:t xml:space="preserve"> sobre nuestros logs. </w:t>
        </w:r>
      </w:ins>
      <w:ins w:id="1569" w:author="BENITO CASADO, ENRIQUE" w:date="2019-09-22T11:59:00Z">
        <w:r w:rsidRPr="00A8412C">
          <w:rPr>
            <w:rFonts w:asciiTheme="minorHAnsi" w:hAnsiTheme="minorHAnsi" w:cstheme="minorHAnsi"/>
            <w:rPrChange w:id="1570" w:author="BENITO CASADO, ENRIQUE" w:date="2019-09-22T12:01:00Z">
              <w:rPr>
                <w:rFonts w:asciiTheme="minorHAnsi" w:hAnsiTheme="minorHAnsi" w:cstheme="minorHAnsi"/>
                <w:b/>
              </w:rPr>
            </w:rPrChange>
          </w:rPr>
          <w:t xml:space="preserve">Haremos dos casos de uso de ML </w:t>
        </w:r>
      </w:ins>
      <w:ins w:id="1571" w:author="BENITO CASADO, ENRIQUE" w:date="2019-09-22T12:00:00Z">
        <w:r w:rsidR="00A8412C" w:rsidRPr="00A8412C">
          <w:rPr>
            <w:rFonts w:asciiTheme="minorHAnsi" w:hAnsiTheme="minorHAnsi" w:cstheme="minorHAnsi"/>
            <w:rPrChange w:id="1572" w:author="BENITO CASADO, ENRIQUE" w:date="2019-09-22T12:01:00Z">
              <w:rPr>
                <w:rFonts w:asciiTheme="minorHAnsi" w:hAnsiTheme="minorHAnsi" w:cstheme="minorHAnsi"/>
                <w:b/>
              </w:rPr>
            </w:rPrChange>
          </w:rPr>
          <w:t>y veremos cómo detectar comportamientos anómalos sobre nuestros logs.</w:t>
        </w:r>
      </w:ins>
    </w:p>
    <w:p w14:paraId="4EA57047" w14:textId="29B6DD64" w:rsidR="00F11DCB" w:rsidRPr="00F17974" w:rsidRDefault="00F11DCB" w:rsidP="00A27C15">
      <w:pPr>
        <w:pStyle w:val="KeinLeerraum"/>
        <w:spacing w:after="240"/>
        <w:jc w:val="both"/>
        <w:rPr>
          <w:ins w:id="1573" w:author="BENITO CASADO, ENRIQUE" w:date="2019-09-22T10:16:00Z"/>
          <w:rFonts w:asciiTheme="minorHAnsi" w:hAnsiTheme="minorHAnsi" w:cstheme="minorHAnsi"/>
          <w:b/>
          <w:rPrChange w:id="1574" w:author="BENITO CASADO, ENRIQUE" w:date="2019-09-22T10:42:00Z">
            <w:rPr>
              <w:ins w:id="1575" w:author="BENITO CASADO, ENRIQUE" w:date="2019-09-22T10:16:00Z"/>
              <w:rFonts w:asciiTheme="minorHAnsi" w:hAnsiTheme="minorHAnsi" w:cstheme="minorHAnsi"/>
            </w:rPr>
          </w:rPrChange>
        </w:rPr>
      </w:pPr>
    </w:p>
    <w:p w14:paraId="6588EE58" w14:textId="1465B3E6" w:rsidR="00F11DCB" w:rsidRDefault="00F11DCB" w:rsidP="00D96661">
      <w:pPr>
        <w:pStyle w:val="KeinLeerraum"/>
        <w:spacing w:after="240"/>
        <w:jc w:val="both"/>
        <w:rPr>
          <w:ins w:id="1576" w:author="BENITO CASADO, ENRIQUE" w:date="2019-09-22T11:50:00Z"/>
        </w:rPr>
      </w:pPr>
    </w:p>
    <w:p w14:paraId="1CB33A46" w14:textId="2D5FE632" w:rsidR="00F11DCB" w:rsidRDefault="00F11DCB" w:rsidP="00D96661">
      <w:pPr>
        <w:pStyle w:val="KeinLeerraum"/>
        <w:spacing w:after="240"/>
        <w:jc w:val="both"/>
        <w:rPr>
          <w:ins w:id="1577" w:author="BENITO CASADO, ENRIQUE" w:date="2019-09-22T11:50:00Z"/>
        </w:rPr>
      </w:pPr>
    </w:p>
    <w:p w14:paraId="530EDBE3" w14:textId="775D2B7D" w:rsidR="00F11DCB" w:rsidRDefault="00F11DCB" w:rsidP="00D96661">
      <w:pPr>
        <w:pStyle w:val="KeinLeerraum"/>
        <w:spacing w:after="240"/>
        <w:jc w:val="both"/>
        <w:rPr>
          <w:ins w:id="1578" w:author="BENITO CASADO, ENRIQUE" w:date="2019-09-22T11:50:00Z"/>
        </w:rPr>
      </w:pPr>
    </w:p>
    <w:p w14:paraId="4C5A59A3" w14:textId="3B536D4F" w:rsidR="00F11DCB" w:rsidRDefault="00F11DCB" w:rsidP="00D96661">
      <w:pPr>
        <w:pStyle w:val="KeinLeerraum"/>
        <w:spacing w:after="240"/>
        <w:jc w:val="both"/>
        <w:rPr>
          <w:ins w:id="1579" w:author="BENITO CASADO, ENRIQUE" w:date="2019-09-22T11:50:00Z"/>
        </w:rPr>
      </w:pPr>
    </w:p>
    <w:p w14:paraId="0A953563" w14:textId="3DEA13EE" w:rsidR="00F11DCB" w:rsidRDefault="00F11DCB" w:rsidP="00D96661">
      <w:pPr>
        <w:pStyle w:val="KeinLeerraum"/>
        <w:spacing w:after="240"/>
        <w:jc w:val="both"/>
        <w:rPr>
          <w:ins w:id="1580" w:author="BENITO CASADO, ENRIQUE" w:date="2019-09-22T11:50:00Z"/>
        </w:rPr>
      </w:pPr>
    </w:p>
    <w:p w14:paraId="580B6D2C" w14:textId="500D5FF3" w:rsidR="00F11DCB" w:rsidRDefault="00F11DCB" w:rsidP="00D96661">
      <w:pPr>
        <w:pStyle w:val="KeinLeerraum"/>
        <w:spacing w:after="240"/>
        <w:jc w:val="both"/>
        <w:rPr>
          <w:ins w:id="1581" w:author="BENITO CASADO, ENRIQUE" w:date="2019-09-22T11:50:00Z"/>
        </w:rPr>
      </w:pPr>
    </w:p>
    <w:p w14:paraId="2C26D6A1" w14:textId="77777777" w:rsidR="00F11DCB" w:rsidRDefault="00F11DCB" w:rsidP="00D96661">
      <w:pPr>
        <w:pStyle w:val="KeinLeerraum"/>
        <w:spacing w:after="240"/>
        <w:jc w:val="both"/>
        <w:rPr>
          <w:ins w:id="1582" w:author="BENITO CASADO, ENRIQUE" w:date="2019-09-22T08:54:00Z"/>
          <w:rFonts w:asciiTheme="minorHAnsi" w:hAnsiTheme="minorHAnsi" w:cstheme="minorHAnsi"/>
        </w:rPr>
        <w:sectPr w:rsidR="00F11DCB" w:rsidSect="005C3DC8">
          <w:type w:val="continuous"/>
          <w:pgSz w:w="11906" w:h="16838"/>
          <w:pgMar w:top="1417" w:right="1701" w:bottom="1417" w:left="1701" w:header="708" w:footer="708" w:gutter="0"/>
          <w:cols w:space="708"/>
          <w:titlePg/>
          <w:docGrid w:linePitch="360"/>
        </w:sectPr>
      </w:pPr>
    </w:p>
    <w:p w14:paraId="3DBF170C" w14:textId="504CD89C" w:rsidR="00D1375D" w:rsidRDefault="00D172A5" w:rsidP="00501F02">
      <w:pPr>
        <w:pStyle w:val="KeinLeerraum"/>
        <w:spacing w:after="240"/>
        <w:jc w:val="both"/>
        <w:rPr>
          <w:rFonts w:asciiTheme="minorHAnsi" w:hAnsiTheme="minorHAnsi" w:cstheme="minorHAnsi"/>
        </w:rPr>
      </w:pPr>
      <w:del w:id="1583" w:author="BENITO CASADO, ENRIQUE" w:date="2019-09-22T07:18:00Z">
        <w:r w:rsidDel="00FA6E67">
          <w:rPr>
            <w:rFonts w:asciiTheme="minorHAnsi" w:hAnsiTheme="minorHAnsi" w:cstheme="minorHAnsi"/>
          </w:rPr>
          <w:lastRenderedPageBreak/>
          <w:delText>royecto es crear una Infraestructura Big Data capaz de Ingerir eno</w:delText>
        </w:r>
        <w:r w:rsidR="00581D40" w:rsidDel="00FA6E67">
          <w:rPr>
            <w:rFonts w:asciiTheme="minorHAnsi" w:hAnsiTheme="minorHAnsi" w:cstheme="minorHAnsi"/>
          </w:rPr>
          <w:delText>rmes cantidades de datos y ser capaces de monitorizarla.</w:delText>
        </w:r>
      </w:del>
    </w:p>
    <w:p w14:paraId="6F4B95C3" w14:textId="5D2793E4" w:rsidR="00485FB5" w:rsidDel="00583B0D" w:rsidRDefault="00485FB5" w:rsidP="00501F02">
      <w:pPr>
        <w:pStyle w:val="KeinLeerraum"/>
        <w:spacing w:after="240"/>
        <w:jc w:val="both"/>
        <w:rPr>
          <w:del w:id="1584" w:author="Jesús Carretero" w:date="2019-09-18T11:58:00Z"/>
          <w:rFonts w:asciiTheme="minorHAnsi" w:hAnsiTheme="minorHAnsi" w:cstheme="minorHAnsi"/>
        </w:rPr>
      </w:pPr>
    </w:p>
    <w:p w14:paraId="33903DBD" w14:textId="52618478" w:rsidR="006777CA" w:rsidDel="00583B0D" w:rsidRDefault="006777CA" w:rsidP="00501F02">
      <w:pPr>
        <w:pStyle w:val="KeinLeerraum"/>
        <w:spacing w:after="240"/>
        <w:jc w:val="both"/>
        <w:rPr>
          <w:del w:id="1585" w:author="Jesús Carretero" w:date="2019-09-18T11:58:00Z"/>
          <w:rFonts w:asciiTheme="minorHAnsi" w:hAnsiTheme="minorHAnsi" w:cstheme="minorHAnsi"/>
        </w:rPr>
      </w:pPr>
    </w:p>
    <w:p w14:paraId="52DE1CC6" w14:textId="0223DCFE" w:rsidR="006777CA" w:rsidDel="00583B0D" w:rsidRDefault="006777CA" w:rsidP="00501F02">
      <w:pPr>
        <w:pStyle w:val="KeinLeerraum"/>
        <w:spacing w:after="240"/>
        <w:jc w:val="both"/>
        <w:rPr>
          <w:del w:id="1586" w:author="Jesús Carretero" w:date="2019-09-18T11:58:00Z"/>
          <w:rFonts w:asciiTheme="minorHAnsi" w:hAnsiTheme="minorHAnsi" w:cstheme="minorHAnsi"/>
        </w:rPr>
      </w:pPr>
    </w:p>
    <w:p w14:paraId="02ACC8AB" w14:textId="34E1B73E" w:rsidR="006777CA" w:rsidDel="00583B0D" w:rsidRDefault="006777CA" w:rsidP="00501F02">
      <w:pPr>
        <w:pStyle w:val="KeinLeerraum"/>
        <w:spacing w:after="240"/>
        <w:jc w:val="both"/>
        <w:rPr>
          <w:del w:id="1587" w:author="Jesús Carretero" w:date="2019-09-18T11:58:00Z"/>
          <w:rFonts w:asciiTheme="minorHAnsi" w:hAnsiTheme="minorHAnsi" w:cstheme="minorHAnsi"/>
        </w:rPr>
      </w:pPr>
    </w:p>
    <w:p w14:paraId="5DADCF8C" w14:textId="2E35141F" w:rsidR="006777CA" w:rsidRPr="00BB3A41" w:rsidDel="00F41F01" w:rsidRDefault="006777CA" w:rsidP="00501F02">
      <w:pPr>
        <w:pStyle w:val="KeinLeerraum"/>
        <w:spacing w:after="240"/>
        <w:jc w:val="both"/>
        <w:rPr>
          <w:del w:id="1588" w:author="BENITO CASADO, ENRIQUE" w:date="2019-09-22T08:54:00Z"/>
          <w:rFonts w:asciiTheme="minorHAnsi" w:hAnsiTheme="minorHAnsi" w:cstheme="minorHAnsi"/>
        </w:rPr>
      </w:pPr>
    </w:p>
    <w:p w14:paraId="1B0002EE" w14:textId="41B41174" w:rsidR="00C712D4" w:rsidDel="00F41F01" w:rsidRDefault="00942C98" w:rsidP="00501F02">
      <w:pPr>
        <w:pStyle w:val="berschrift2"/>
        <w:rPr>
          <w:del w:id="1589" w:author="BENITO CASADO, ENRIQUE" w:date="2019-09-22T08:54:00Z"/>
          <w:rFonts w:asciiTheme="minorHAnsi" w:hAnsiTheme="minorHAnsi" w:cstheme="minorHAnsi"/>
        </w:rPr>
      </w:pPr>
      <w:del w:id="1590" w:author="BENITO CASADO, ENRIQUE" w:date="2019-09-22T08:54:00Z">
        <w:r w:rsidRPr="00BB3A41" w:rsidDel="00F41F01">
          <w:rPr>
            <w:rFonts w:asciiTheme="minorHAnsi" w:hAnsiTheme="minorHAnsi" w:cstheme="minorHAnsi"/>
          </w:rPr>
          <w:delText>Estructura del proyecto</w:delText>
        </w:r>
      </w:del>
    </w:p>
    <w:p w14:paraId="0C55D85C" w14:textId="2A490002" w:rsidR="006777CA" w:rsidDel="00FA6E67" w:rsidRDefault="006777CA" w:rsidP="006777CA">
      <w:pPr>
        <w:rPr>
          <w:del w:id="1591" w:author="BENITO CASADO, ENRIQUE" w:date="2019-09-22T07:13:00Z"/>
          <w:lang w:eastAsia="es-ES"/>
        </w:rPr>
      </w:pPr>
    </w:p>
    <w:p w14:paraId="4D9217F4" w14:textId="3D765A32" w:rsidR="006777CA" w:rsidDel="00FA6E67" w:rsidRDefault="006777CA" w:rsidP="006777CA">
      <w:pPr>
        <w:rPr>
          <w:del w:id="1592" w:author="BENITO CASADO, ENRIQUE" w:date="2019-09-22T07:13:00Z"/>
          <w:lang w:eastAsia="es-ES"/>
        </w:rPr>
      </w:pPr>
    </w:p>
    <w:p w14:paraId="61D3F7F5" w14:textId="006EFED8" w:rsidR="006777CA" w:rsidDel="00FA6E67" w:rsidRDefault="006777CA">
      <w:pPr>
        <w:ind w:left="-1134" w:right="-994"/>
        <w:jc w:val="center"/>
        <w:rPr>
          <w:del w:id="1593" w:author="BENITO CASADO, ENRIQUE" w:date="2019-09-22T07:13:00Z"/>
          <w:lang w:eastAsia="es-ES"/>
        </w:rPr>
        <w:pPrChange w:id="1594" w:author="Jesús Carretero" w:date="2019-09-18T11:59:00Z">
          <w:pPr>
            <w:ind w:left="-1134" w:right="-994"/>
          </w:pPr>
        </w:pPrChange>
      </w:pPr>
      <w:del w:id="1595" w:author="BENITO CASADO, ENRIQUE" w:date="2019-09-22T07:01:00Z">
        <w:r w:rsidDel="0001667D">
          <w:rPr>
            <w:noProof/>
            <w:lang w:eastAsia="es-ES"/>
          </w:rPr>
          <w:drawing>
            <wp:inline distT="0" distB="0" distL="0" distR="0" wp14:anchorId="014A923E" wp14:editId="0D0D7E3C">
              <wp:extent cx="5185873" cy="3444571"/>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6514" cy="3458281"/>
                      </a:xfrm>
                      <a:prstGeom prst="rect">
                        <a:avLst/>
                      </a:prstGeom>
                    </pic:spPr>
                  </pic:pic>
                </a:graphicData>
              </a:graphic>
            </wp:inline>
          </w:drawing>
        </w:r>
      </w:del>
    </w:p>
    <w:p w14:paraId="75EAF001" w14:textId="408ACBBD" w:rsidR="00A254A7" w:rsidRPr="006777CA" w:rsidDel="0001667D" w:rsidRDefault="00A254A7" w:rsidP="006777CA">
      <w:pPr>
        <w:ind w:left="-1134" w:right="-994"/>
        <w:rPr>
          <w:del w:id="1596" w:author="BENITO CASADO, ENRIQUE" w:date="2019-09-22T07:01:00Z"/>
          <w:lang w:eastAsia="es-ES"/>
        </w:rPr>
      </w:pPr>
      <w:del w:id="1597" w:author="BENITO CASADO, ENRIQUE" w:date="2019-09-22T07:01:00Z">
        <w:r w:rsidDel="0001667D">
          <w:rPr>
            <w:lang w:eastAsia="es-ES"/>
          </w:rPr>
          <w:delText xml:space="preserve">                                                             Figura XX:  Resumen TFM</w:delText>
        </w:r>
      </w:del>
    </w:p>
    <w:p w14:paraId="2C113F23" w14:textId="3D334D4E" w:rsidR="000E2725" w:rsidDel="00FA6E67" w:rsidRDefault="000E2725" w:rsidP="000E2725">
      <w:pPr>
        <w:pStyle w:val="KeinLeerraum"/>
        <w:rPr>
          <w:ins w:id="1598" w:author="Jesús Carretero" w:date="2019-09-18T11:59:00Z"/>
          <w:del w:id="1599" w:author="BENITO CASADO, ENRIQUE" w:date="2019-09-22T07:13:00Z"/>
          <w:rFonts w:asciiTheme="minorHAnsi" w:hAnsiTheme="minorHAnsi" w:cstheme="minorHAnsi"/>
        </w:rPr>
      </w:pPr>
    </w:p>
    <w:p w14:paraId="324D1D69" w14:textId="77777777" w:rsidR="0001667D" w:rsidRDefault="0001667D" w:rsidP="000E2725">
      <w:pPr>
        <w:pStyle w:val="KeinLeerraum"/>
        <w:rPr>
          <w:ins w:id="1600" w:author="BENITO CASADO, ENRIQUE" w:date="2019-09-22T07:10:00Z"/>
          <w:rFonts w:asciiTheme="minorHAnsi" w:hAnsiTheme="minorHAnsi" w:cstheme="minorHAnsi"/>
        </w:rPr>
      </w:pPr>
    </w:p>
    <w:p w14:paraId="5C73B317" w14:textId="18172270" w:rsidR="0001667D" w:rsidRDefault="0001667D" w:rsidP="000E2725">
      <w:pPr>
        <w:pStyle w:val="KeinLeerraum"/>
        <w:rPr>
          <w:ins w:id="1601" w:author="BENITO CASADO, ENRIQUE" w:date="2019-09-22T07:10:00Z"/>
          <w:rFonts w:asciiTheme="minorHAnsi" w:hAnsiTheme="minorHAnsi" w:cstheme="minorHAnsi"/>
        </w:rPr>
      </w:pPr>
    </w:p>
    <w:p w14:paraId="4A52EDEC" w14:textId="77777777" w:rsidR="00D709AA" w:rsidRDefault="00D96661">
      <w:pPr>
        <w:pStyle w:val="KeinLeerraum"/>
        <w:keepNext/>
        <w:rPr>
          <w:ins w:id="1602" w:author="BENITO CASADO, ENRIQUE" w:date="2019-09-22T12:12:00Z"/>
        </w:rPr>
        <w:pPrChange w:id="1603" w:author="BENITO CASADO, ENRIQUE" w:date="2019-09-22T12:12:00Z">
          <w:pPr>
            <w:pStyle w:val="KeinLeerraum"/>
          </w:pPr>
        </w:pPrChange>
      </w:pPr>
      <w:ins w:id="1604" w:author="BENITO CASADO, ENRIQUE" w:date="2019-09-22T10:09:00Z">
        <w:r>
          <w:rPr>
            <w:noProof/>
            <w:lang w:eastAsia="es-ES"/>
          </w:rPr>
          <w:drawing>
            <wp:inline distT="0" distB="0" distL="0" distR="0" wp14:anchorId="6BC38D38" wp14:editId="417FD77F">
              <wp:extent cx="9080500" cy="4093845"/>
              <wp:effectExtent l="0" t="0" r="6350" b="190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27275" cy="4114933"/>
                      </a:xfrm>
                      <a:prstGeom prst="rect">
                        <a:avLst/>
                      </a:prstGeom>
                    </pic:spPr>
                  </pic:pic>
                </a:graphicData>
              </a:graphic>
            </wp:inline>
          </w:drawing>
        </w:r>
      </w:ins>
    </w:p>
    <w:p w14:paraId="6B90729A" w14:textId="12D4207B" w:rsidR="00FA6E67" w:rsidRPr="002B7F22" w:rsidRDefault="00D709AA">
      <w:pPr>
        <w:pStyle w:val="Beschriftung"/>
        <w:jc w:val="center"/>
        <w:rPr>
          <w:ins w:id="1605" w:author="BENITO CASADO, ENRIQUE" w:date="2019-09-22T07:16:00Z"/>
          <w:rFonts w:asciiTheme="minorHAnsi" w:hAnsiTheme="minorHAnsi" w:cstheme="minorHAnsi"/>
        </w:rPr>
        <w:pPrChange w:id="1606" w:author="Jesús Carretero" w:date="2019-09-23T21:17:00Z">
          <w:pPr>
            <w:pStyle w:val="KeinLeerraum"/>
          </w:pPr>
        </w:pPrChange>
      </w:pPr>
      <w:bookmarkStart w:id="1607" w:name="_Toc20171414"/>
      <w:ins w:id="1608" w:author="BENITO CASADO, ENRIQUE" w:date="2019-09-22T12:12:00Z">
        <w:r w:rsidRPr="009318CE">
          <w:rPr>
            <w:i w:val="0"/>
            <w:color w:val="auto"/>
            <w:rPrChange w:id="1609" w:author="BENITO CASADO, ENRIQUE" w:date="2019-09-22T12:16:00Z">
              <w:rPr/>
            </w:rPrChange>
          </w:rPr>
          <w:t xml:space="preserve">Figura </w:t>
        </w:r>
        <w:r w:rsidRPr="009318CE">
          <w:rPr>
            <w:i w:val="0"/>
            <w:color w:val="auto"/>
            <w:rPrChange w:id="1610" w:author="BENITO CASADO, ENRIQUE" w:date="2019-09-22T12:16:00Z">
              <w:rPr/>
            </w:rPrChange>
          </w:rPr>
          <w:fldChar w:fldCharType="begin"/>
        </w:r>
        <w:r w:rsidRPr="009318CE">
          <w:rPr>
            <w:i w:val="0"/>
            <w:color w:val="auto"/>
            <w:rPrChange w:id="1611" w:author="BENITO CASADO, ENRIQUE" w:date="2019-09-22T12:16:00Z">
              <w:rPr/>
            </w:rPrChange>
          </w:rPr>
          <w:instrText xml:space="preserve"> SEQ Figura \* ARABIC </w:instrText>
        </w:r>
      </w:ins>
      <w:r w:rsidRPr="009318CE">
        <w:rPr>
          <w:i w:val="0"/>
          <w:color w:val="auto"/>
          <w:rPrChange w:id="1612" w:author="BENITO CASADO, ENRIQUE" w:date="2019-09-22T12:16:00Z">
            <w:rPr/>
          </w:rPrChange>
        </w:rPr>
        <w:fldChar w:fldCharType="separate"/>
      </w:r>
      <w:ins w:id="1613" w:author="BENITO CASADO, ENRIQUE" w:date="2019-09-23T22:45:00Z">
        <w:r w:rsidR="00746E0D">
          <w:rPr>
            <w:i w:val="0"/>
            <w:noProof/>
            <w:color w:val="auto"/>
          </w:rPr>
          <w:t>1</w:t>
        </w:r>
      </w:ins>
      <w:ins w:id="1614" w:author="BENITO CASADO, ENRIQUE" w:date="2019-09-22T12:12:00Z">
        <w:r w:rsidRPr="009318CE">
          <w:rPr>
            <w:i w:val="0"/>
            <w:color w:val="auto"/>
            <w:rPrChange w:id="1615" w:author="BENITO CASADO, ENRIQUE" w:date="2019-09-22T12:16:00Z">
              <w:rPr/>
            </w:rPrChange>
          </w:rPr>
          <w:fldChar w:fldCharType="end"/>
        </w:r>
        <w:r w:rsidR="00513F0B">
          <w:rPr>
            <w:i w:val="0"/>
            <w:color w:val="auto"/>
            <w:rPrChange w:id="1616" w:author="BENITO CASADO, ENRIQUE" w:date="2019-09-22T12:16:00Z">
              <w:rPr>
                <w:i/>
              </w:rPr>
            </w:rPrChange>
          </w:rPr>
          <w:t>:Vista</w:t>
        </w:r>
        <w:r w:rsidRPr="009318CE">
          <w:rPr>
            <w:i w:val="0"/>
            <w:color w:val="auto"/>
            <w:rPrChange w:id="1617" w:author="BENITO CASADO, ENRIQUE" w:date="2019-09-22T12:16:00Z">
              <w:rPr/>
            </w:rPrChange>
          </w:rPr>
          <w:t xml:space="preserve"> completa proyecto</w:t>
        </w:r>
      </w:ins>
      <w:bookmarkEnd w:id="1607"/>
    </w:p>
    <w:p w14:paraId="6D658B34" w14:textId="669B26C2" w:rsidR="00FA6E67" w:rsidRDefault="00FA6E67" w:rsidP="000E2725">
      <w:pPr>
        <w:pStyle w:val="KeinLeerraum"/>
        <w:rPr>
          <w:ins w:id="1618" w:author="BENITO CASADO, ENRIQUE" w:date="2019-09-22T07:16:00Z"/>
          <w:rFonts w:asciiTheme="minorHAnsi" w:hAnsiTheme="minorHAnsi" w:cstheme="minorHAnsi"/>
        </w:rPr>
      </w:pPr>
    </w:p>
    <w:p w14:paraId="5884FE08" w14:textId="77777777" w:rsidR="00F41F01" w:rsidRDefault="00F41F01" w:rsidP="005C3DC8">
      <w:pPr>
        <w:rPr>
          <w:ins w:id="1619" w:author="BENITO CASADO, ENRIQUE" w:date="2019-09-22T08:54:00Z"/>
          <w:rFonts w:asciiTheme="minorHAnsi" w:hAnsiTheme="minorHAnsi" w:cstheme="minorHAnsi"/>
        </w:rPr>
        <w:sectPr w:rsidR="00F41F01" w:rsidSect="00F41F01">
          <w:pgSz w:w="16838" w:h="11906" w:orient="landscape"/>
          <w:pgMar w:top="1701" w:right="1417" w:bottom="1701" w:left="1417" w:header="708" w:footer="708" w:gutter="0"/>
          <w:cols w:space="708"/>
          <w:titlePg/>
          <w:docGrid w:linePitch="360"/>
          <w:sectPrChange w:id="1620" w:author="BENITO CASADO, ENRIQUE" w:date="2019-09-22T08:55:00Z">
            <w:sectPr w:rsidR="00F41F01" w:rsidSect="00F41F01">
              <w:pgSz w:w="11906" w:h="16838" w:orient="portrait"/>
              <w:pgMar w:top="1417" w:right="1701" w:bottom="1417" w:left="1701" w:header="708" w:footer="708" w:gutter="0"/>
            </w:sectPr>
          </w:sectPrChange>
        </w:sectPr>
      </w:pPr>
    </w:p>
    <w:p w14:paraId="6D2A7453" w14:textId="6F8B92A0" w:rsidR="000B1E71" w:rsidDel="0001667D" w:rsidRDefault="000B1E71">
      <w:pPr>
        <w:spacing w:after="0" w:line="240" w:lineRule="auto"/>
        <w:jc w:val="left"/>
        <w:rPr>
          <w:ins w:id="1621" w:author="Jesús Carretero" w:date="2019-09-18T11:59:00Z"/>
          <w:del w:id="1622" w:author="BENITO CASADO, ENRIQUE" w:date="2019-09-22T07:10:00Z"/>
          <w:rFonts w:asciiTheme="minorHAnsi" w:hAnsiTheme="minorHAnsi" w:cstheme="minorHAnsi"/>
        </w:rPr>
      </w:pPr>
      <w:ins w:id="1623" w:author="Jesús Carretero" w:date="2019-09-18T11:59:00Z">
        <w:del w:id="1624" w:author="BENITO CASADO, ENRIQUE" w:date="2019-09-22T07:10:00Z">
          <w:r w:rsidDel="0001667D">
            <w:rPr>
              <w:rFonts w:asciiTheme="minorHAnsi" w:hAnsiTheme="minorHAnsi" w:cstheme="minorHAnsi"/>
            </w:rPr>
            <w:lastRenderedPageBreak/>
            <w:br w:type="page"/>
          </w:r>
        </w:del>
      </w:ins>
    </w:p>
    <w:p w14:paraId="66E2D3FC" w14:textId="77777777" w:rsidR="000B1E71" w:rsidDel="005C3DC8" w:rsidRDefault="000B1E71" w:rsidP="000E2725">
      <w:pPr>
        <w:pStyle w:val="KeinLeerraum"/>
        <w:rPr>
          <w:del w:id="1625" w:author="BENITO CASADO, ENRIQUE" w:date="2019-09-22T07:28:00Z"/>
          <w:rFonts w:asciiTheme="minorHAnsi" w:hAnsiTheme="minorHAnsi" w:cstheme="minorHAnsi"/>
        </w:rPr>
      </w:pPr>
    </w:p>
    <w:p w14:paraId="39D48B6F" w14:textId="2A5B8789" w:rsidR="00D1375D" w:rsidDel="005C3DC8" w:rsidRDefault="00D1375D" w:rsidP="00942C98">
      <w:pPr>
        <w:pStyle w:val="berschrift1"/>
        <w:rPr>
          <w:del w:id="1626" w:author="Jesús Carretero" w:date="2019-09-18T11:59:00Z"/>
          <w:rFonts w:asciiTheme="minorHAnsi" w:hAnsiTheme="minorHAnsi" w:cstheme="minorHAnsi"/>
        </w:rPr>
      </w:pPr>
    </w:p>
    <w:p w14:paraId="3EFAC20F" w14:textId="1CD632E4" w:rsidR="00634B7E" w:rsidDel="005C3DC8" w:rsidRDefault="00634B7E" w:rsidP="00942C98">
      <w:pPr>
        <w:pStyle w:val="berschrift1"/>
        <w:rPr>
          <w:del w:id="1627" w:author="Jesús Carretero" w:date="2019-09-18T11:59:00Z"/>
          <w:rFonts w:asciiTheme="minorHAnsi" w:hAnsiTheme="minorHAnsi" w:cstheme="minorHAnsi"/>
        </w:rPr>
      </w:pPr>
    </w:p>
    <w:p w14:paraId="1477952C" w14:textId="27C2E1AB" w:rsidR="006777CA" w:rsidDel="005C3DC8" w:rsidRDefault="006777CA" w:rsidP="00942C98">
      <w:pPr>
        <w:pStyle w:val="berschrift1"/>
        <w:rPr>
          <w:del w:id="1628" w:author="Jesús Carretero" w:date="2019-09-18T11:59:00Z"/>
          <w:rFonts w:asciiTheme="minorHAnsi" w:hAnsiTheme="minorHAnsi" w:cstheme="minorHAnsi"/>
        </w:rPr>
      </w:pPr>
    </w:p>
    <w:p w14:paraId="70B59B0B" w14:textId="6EE59142" w:rsidR="006777CA" w:rsidDel="005C3DC8" w:rsidRDefault="006777CA" w:rsidP="00942C98">
      <w:pPr>
        <w:pStyle w:val="berschrift1"/>
        <w:rPr>
          <w:del w:id="1629" w:author="Jesús Carretero" w:date="2019-09-18T11:59:00Z"/>
          <w:rFonts w:asciiTheme="minorHAnsi" w:hAnsiTheme="minorHAnsi" w:cstheme="minorHAnsi"/>
        </w:rPr>
      </w:pPr>
    </w:p>
    <w:p w14:paraId="4610A337" w14:textId="7749A4CA" w:rsidR="006777CA" w:rsidDel="005C3DC8" w:rsidRDefault="006777CA" w:rsidP="00942C98">
      <w:pPr>
        <w:pStyle w:val="berschrift1"/>
        <w:rPr>
          <w:del w:id="1630" w:author="Jesús Carretero" w:date="2019-09-18T11:59:00Z"/>
          <w:rFonts w:asciiTheme="minorHAnsi" w:hAnsiTheme="minorHAnsi" w:cstheme="minorHAnsi"/>
        </w:rPr>
      </w:pPr>
    </w:p>
    <w:p w14:paraId="1577D232" w14:textId="1456DB85" w:rsidR="006777CA" w:rsidDel="005C3DC8" w:rsidRDefault="006777CA" w:rsidP="00942C98">
      <w:pPr>
        <w:pStyle w:val="berschrift1"/>
        <w:rPr>
          <w:del w:id="1631" w:author="Jesús Carretero" w:date="2019-09-18T11:59:00Z"/>
          <w:rFonts w:asciiTheme="minorHAnsi" w:hAnsiTheme="minorHAnsi" w:cstheme="minorHAnsi"/>
        </w:rPr>
      </w:pPr>
    </w:p>
    <w:p w14:paraId="3D2A5368" w14:textId="20AA4D1F" w:rsidR="006777CA" w:rsidDel="005C3DC8" w:rsidRDefault="006777CA" w:rsidP="00942C98">
      <w:pPr>
        <w:pStyle w:val="berschrift1"/>
        <w:rPr>
          <w:del w:id="1632" w:author="Jesús Carretero" w:date="2019-09-18T11:59:00Z"/>
          <w:rFonts w:asciiTheme="minorHAnsi" w:hAnsiTheme="minorHAnsi" w:cstheme="minorHAnsi"/>
        </w:rPr>
      </w:pPr>
    </w:p>
    <w:p w14:paraId="7D697BD9" w14:textId="02347B1D" w:rsidR="006777CA" w:rsidDel="005C3DC8" w:rsidRDefault="006777CA" w:rsidP="00942C98">
      <w:pPr>
        <w:pStyle w:val="berschrift1"/>
        <w:rPr>
          <w:del w:id="1633" w:author="Jesús Carretero" w:date="2019-09-18T11:59:00Z"/>
          <w:rFonts w:asciiTheme="minorHAnsi" w:hAnsiTheme="minorHAnsi" w:cstheme="minorHAnsi"/>
        </w:rPr>
      </w:pPr>
    </w:p>
    <w:p w14:paraId="462BAC90" w14:textId="77777777" w:rsidR="005C3DC8" w:rsidRPr="005C3DC8" w:rsidRDefault="005C3DC8">
      <w:pPr>
        <w:rPr>
          <w:ins w:id="1634" w:author="BENITO CASADO, ENRIQUE" w:date="2019-09-22T07:28:00Z"/>
          <w:rPrChange w:id="1635" w:author="BENITO CASADO, ENRIQUE" w:date="2019-09-22T07:28:00Z">
            <w:rPr>
              <w:ins w:id="1636" w:author="BENITO CASADO, ENRIQUE" w:date="2019-09-22T07:28:00Z"/>
              <w:rFonts w:asciiTheme="minorHAnsi" w:hAnsiTheme="minorHAnsi" w:cstheme="minorHAnsi"/>
            </w:rPr>
          </w:rPrChange>
        </w:rPr>
        <w:pPrChange w:id="1637" w:author="BENITO CASADO, ENRIQUE" w:date="2019-09-22T07:28:00Z">
          <w:pPr>
            <w:pStyle w:val="KeinLeerraum"/>
          </w:pPr>
        </w:pPrChange>
      </w:pPr>
    </w:p>
    <w:p w14:paraId="764626C2" w14:textId="631FC210" w:rsidR="006777CA" w:rsidDel="000B1E71" w:rsidRDefault="006777CA" w:rsidP="000E2725">
      <w:pPr>
        <w:pStyle w:val="KeinLeerraum"/>
        <w:rPr>
          <w:del w:id="1638" w:author="Jesús Carretero" w:date="2019-09-18T11:59:00Z"/>
          <w:rFonts w:asciiTheme="minorHAnsi" w:hAnsiTheme="minorHAnsi" w:cstheme="minorHAnsi"/>
        </w:rPr>
      </w:pPr>
      <w:bookmarkStart w:id="1639" w:name="_Toc20074976"/>
      <w:bookmarkStart w:id="1640" w:name="_Toc20075328"/>
      <w:bookmarkStart w:id="1641" w:name="_Toc20075415"/>
      <w:bookmarkStart w:id="1642" w:name="_Toc20167393"/>
      <w:bookmarkStart w:id="1643" w:name="_Toc20167478"/>
      <w:bookmarkStart w:id="1644" w:name="_Toc20170503"/>
      <w:bookmarkEnd w:id="1639"/>
      <w:bookmarkEnd w:id="1640"/>
      <w:bookmarkEnd w:id="1641"/>
      <w:bookmarkEnd w:id="1642"/>
      <w:bookmarkEnd w:id="1643"/>
      <w:bookmarkEnd w:id="1644"/>
    </w:p>
    <w:p w14:paraId="000DCBFA" w14:textId="5464C989" w:rsidR="006777CA" w:rsidDel="000B1E71" w:rsidRDefault="006777CA" w:rsidP="000E2725">
      <w:pPr>
        <w:pStyle w:val="KeinLeerraum"/>
        <w:rPr>
          <w:del w:id="1645" w:author="Jesús Carretero" w:date="2019-09-18T11:59:00Z"/>
          <w:rFonts w:asciiTheme="minorHAnsi" w:hAnsiTheme="minorHAnsi" w:cstheme="minorHAnsi"/>
        </w:rPr>
      </w:pPr>
      <w:bookmarkStart w:id="1646" w:name="_Toc20074977"/>
      <w:bookmarkStart w:id="1647" w:name="_Toc20075329"/>
      <w:bookmarkStart w:id="1648" w:name="_Toc20075416"/>
      <w:bookmarkStart w:id="1649" w:name="_Toc20167394"/>
      <w:bookmarkStart w:id="1650" w:name="_Toc20167479"/>
      <w:bookmarkStart w:id="1651" w:name="_Toc20170504"/>
      <w:bookmarkEnd w:id="1646"/>
      <w:bookmarkEnd w:id="1647"/>
      <w:bookmarkEnd w:id="1648"/>
      <w:bookmarkEnd w:id="1649"/>
      <w:bookmarkEnd w:id="1650"/>
      <w:bookmarkEnd w:id="1651"/>
    </w:p>
    <w:p w14:paraId="1E5A055C" w14:textId="399471EC" w:rsidR="006777CA" w:rsidDel="000B1E71" w:rsidRDefault="006777CA" w:rsidP="000E2725">
      <w:pPr>
        <w:pStyle w:val="KeinLeerraum"/>
        <w:rPr>
          <w:del w:id="1652" w:author="Jesús Carretero" w:date="2019-09-18T11:59:00Z"/>
          <w:rFonts w:asciiTheme="minorHAnsi" w:hAnsiTheme="minorHAnsi" w:cstheme="minorHAnsi"/>
        </w:rPr>
      </w:pPr>
      <w:bookmarkStart w:id="1653" w:name="_Toc20074978"/>
      <w:bookmarkStart w:id="1654" w:name="_Toc20075330"/>
      <w:bookmarkStart w:id="1655" w:name="_Toc20075417"/>
      <w:bookmarkStart w:id="1656" w:name="_Toc20167395"/>
      <w:bookmarkStart w:id="1657" w:name="_Toc20167480"/>
      <w:bookmarkStart w:id="1658" w:name="_Toc20170505"/>
      <w:bookmarkEnd w:id="1653"/>
      <w:bookmarkEnd w:id="1654"/>
      <w:bookmarkEnd w:id="1655"/>
      <w:bookmarkEnd w:id="1656"/>
      <w:bookmarkEnd w:id="1657"/>
      <w:bookmarkEnd w:id="1658"/>
    </w:p>
    <w:p w14:paraId="0C0B8397" w14:textId="0EE34CD2" w:rsidR="006777CA" w:rsidDel="000B1E71" w:rsidRDefault="006777CA" w:rsidP="000E2725">
      <w:pPr>
        <w:pStyle w:val="KeinLeerraum"/>
        <w:rPr>
          <w:del w:id="1659" w:author="Jesús Carretero" w:date="2019-09-18T11:59:00Z"/>
          <w:rFonts w:asciiTheme="minorHAnsi" w:hAnsiTheme="minorHAnsi" w:cstheme="minorHAnsi"/>
        </w:rPr>
      </w:pPr>
      <w:bookmarkStart w:id="1660" w:name="_Toc20074979"/>
      <w:bookmarkStart w:id="1661" w:name="_Toc20075331"/>
      <w:bookmarkStart w:id="1662" w:name="_Toc20075418"/>
      <w:bookmarkStart w:id="1663" w:name="_Toc20167396"/>
      <w:bookmarkStart w:id="1664" w:name="_Toc20167481"/>
      <w:bookmarkStart w:id="1665" w:name="_Toc20170506"/>
      <w:bookmarkEnd w:id="1660"/>
      <w:bookmarkEnd w:id="1661"/>
      <w:bookmarkEnd w:id="1662"/>
      <w:bookmarkEnd w:id="1663"/>
      <w:bookmarkEnd w:id="1664"/>
      <w:bookmarkEnd w:id="1665"/>
    </w:p>
    <w:p w14:paraId="489A6350" w14:textId="4106BED9" w:rsidR="00403EAC" w:rsidDel="000B1E71" w:rsidRDefault="00403EAC" w:rsidP="000E2725">
      <w:pPr>
        <w:pStyle w:val="KeinLeerraum"/>
        <w:rPr>
          <w:del w:id="1666" w:author="Jesús Carretero" w:date="2019-09-18T11:59:00Z"/>
          <w:rFonts w:asciiTheme="minorHAnsi" w:hAnsiTheme="minorHAnsi" w:cstheme="minorHAnsi"/>
        </w:rPr>
      </w:pPr>
      <w:bookmarkStart w:id="1667" w:name="_Toc20074980"/>
      <w:bookmarkStart w:id="1668" w:name="_Toc20075332"/>
      <w:bookmarkStart w:id="1669" w:name="_Toc20075419"/>
      <w:bookmarkStart w:id="1670" w:name="_Toc20167397"/>
      <w:bookmarkStart w:id="1671" w:name="_Toc20167482"/>
      <w:bookmarkStart w:id="1672" w:name="_Toc20170507"/>
      <w:bookmarkEnd w:id="1667"/>
      <w:bookmarkEnd w:id="1668"/>
      <w:bookmarkEnd w:id="1669"/>
      <w:bookmarkEnd w:id="1670"/>
      <w:bookmarkEnd w:id="1671"/>
      <w:bookmarkEnd w:id="1672"/>
    </w:p>
    <w:p w14:paraId="79BC2992" w14:textId="3AD46B44" w:rsidR="00E12D94" w:rsidRPr="00BB3A41" w:rsidDel="000B1E71" w:rsidRDefault="00E12D94" w:rsidP="000E2725">
      <w:pPr>
        <w:pStyle w:val="KeinLeerraum"/>
        <w:rPr>
          <w:del w:id="1673" w:author="Jesús Carretero" w:date="2019-09-18T11:59:00Z"/>
          <w:rFonts w:asciiTheme="minorHAnsi" w:hAnsiTheme="minorHAnsi" w:cstheme="minorHAnsi"/>
        </w:rPr>
      </w:pPr>
      <w:bookmarkStart w:id="1674" w:name="_Toc20074981"/>
      <w:bookmarkStart w:id="1675" w:name="_Toc20075333"/>
      <w:bookmarkStart w:id="1676" w:name="_Toc20075420"/>
      <w:bookmarkStart w:id="1677" w:name="_Toc20167398"/>
      <w:bookmarkStart w:id="1678" w:name="_Toc20167483"/>
      <w:bookmarkStart w:id="1679" w:name="_Toc20170508"/>
      <w:bookmarkEnd w:id="1674"/>
      <w:bookmarkEnd w:id="1675"/>
      <w:bookmarkEnd w:id="1676"/>
      <w:bookmarkEnd w:id="1677"/>
      <w:bookmarkEnd w:id="1678"/>
      <w:bookmarkEnd w:id="1679"/>
    </w:p>
    <w:p w14:paraId="4D88BAB9" w14:textId="115CFED7" w:rsidR="005C3DC8" w:rsidRDefault="005C3DC8" w:rsidP="00A27C15">
      <w:pPr>
        <w:pStyle w:val="berschrift1"/>
        <w:rPr>
          <w:ins w:id="1680" w:author="BENITO CASADO, ENRIQUE" w:date="2019-09-22T07:30:00Z"/>
          <w:rFonts w:asciiTheme="minorHAnsi" w:hAnsiTheme="minorHAnsi" w:cstheme="minorHAnsi"/>
        </w:rPr>
      </w:pPr>
      <w:bookmarkStart w:id="1681" w:name="_Toc20170509"/>
      <w:ins w:id="1682" w:author="BENITO CASADO, ENRIQUE" w:date="2019-09-22T07:30:00Z">
        <w:r>
          <w:rPr>
            <w:rFonts w:asciiTheme="minorHAnsi" w:hAnsiTheme="minorHAnsi" w:cstheme="minorHAnsi"/>
          </w:rPr>
          <w:t>IDEA DE NEGOCIO</w:t>
        </w:r>
      </w:ins>
      <w:ins w:id="1683" w:author="BENITO CASADO, ENRIQUE" w:date="2019-09-22T07:37:00Z">
        <w:r w:rsidR="00C92038">
          <w:rPr>
            <w:rFonts w:asciiTheme="minorHAnsi" w:hAnsiTheme="minorHAnsi" w:cstheme="minorHAnsi"/>
          </w:rPr>
          <w:t>, INVERSION CON BIG DATA y MACHINE LEARNING</w:t>
        </w:r>
      </w:ins>
      <w:bookmarkEnd w:id="1681"/>
    </w:p>
    <w:p w14:paraId="60ACAB1A" w14:textId="77777777" w:rsidR="005C3DC8" w:rsidRDefault="005C3DC8">
      <w:pPr>
        <w:pStyle w:val="berschrift1"/>
        <w:numPr>
          <w:ilvl w:val="0"/>
          <w:numId w:val="0"/>
        </w:numPr>
        <w:rPr>
          <w:ins w:id="1684" w:author="BENITO CASADO, ENRIQUE" w:date="2019-09-22T07:31:00Z"/>
          <w:rFonts w:asciiTheme="minorHAnsi" w:hAnsiTheme="minorHAnsi" w:cstheme="minorHAnsi"/>
          <w:b w:val="0"/>
          <w:sz w:val="22"/>
          <w:szCs w:val="22"/>
        </w:rPr>
        <w:pPrChange w:id="1685" w:author="BENITO CASADO, ENRIQUE" w:date="2019-09-22T07:30:00Z">
          <w:pPr>
            <w:pStyle w:val="berschrift1"/>
          </w:pPr>
        </w:pPrChange>
      </w:pPr>
    </w:p>
    <w:p w14:paraId="7BAAC9E4" w14:textId="556226FC" w:rsidR="00C92038" w:rsidRDefault="00C92038">
      <w:pPr>
        <w:pStyle w:val="berschrift2"/>
        <w:rPr>
          <w:ins w:id="1686" w:author="BENITO CASADO, ENRIQUE" w:date="2019-09-22T07:33:00Z"/>
          <w:rFonts w:asciiTheme="minorHAnsi" w:hAnsiTheme="minorHAnsi" w:cstheme="minorHAnsi"/>
          <w:sz w:val="36"/>
          <w:szCs w:val="36"/>
        </w:rPr>
        <w:pPrChange w:id="1687" w:author="BENITO CASADO, ENRIQUE" w:date="2019-09-22T07:32:00Z">
          <w:pPr>
            <w:pStyle w:val="berschrift1"/>
          </w:pPr>
        </w:pPrChange>
      </w:pPr>
      <w:bookmarkStart w:id="1688" w:name="_Toc20170510"/>
      <w:ins w:id="1689" w:author="BENITO CASADO, ENRIQUE" w:date="2019-09-22T07:33:00Z">
        <w:r w:rsidRPr="00A27C15">
          <w:rPr>
            <w:rFonts w:asciiTheme="minorHAnsi" w:hAnsiTheme="minorHAnsi" w:cstheme="minorHAnsi"/>
            <w:sz w:val="36"/>
            <w:szCs w:val="36"/>
          </w:rPr>
          <w:t>Introducción</w:t>
        </w:r>
        <w:bookmarkEnd w:id="1688"/>
      </w:ins>
    </w:p>
    <w:p w14:paraId="6ADFBCE0" w14:textId="52820337" w:rsidR="00C92038" w:rsidRDefault="00C92038" w:rsidP="00C92038">
      <w:pPr>
        <w:rPr>
          <w:ins w:id="1690" w:author="BENITO CASADO, ENRIQUE" w:date="2019-09-22T07:37:00Z"/>
          <w:lang w:eastAsia="es-ES"/>
        </w:rPr>
      </w:pPr>
    </w:p>
    <w:p w14:paraId="3846221C" w14:textId="7BA87868" w:rsidR="00F26C8B" w:rsidRDefault="00C92038" w:rsidP="00C92038">
      <w:pPr>
        <w:rPr>
          <w:ins w:id="1691" w:author="BENITO CASADO, ENRIQUE" w:date="2019-09-22T07:47:00Z"/>
          <w:lang w:eastAsia="es-ES"/>
        </w:rPr>
      </w:pPr>
      <w:ins w:id="1692" w:author="BENITO CASADO, ENRIQUE" w:date="2019-09-22T07:37:00Z">
        <w:r>
          <w:rPr>
            <w:lang w:eastAsia="es-ES"/>
          </w:rPr>
          <w:t xml:space="preserve">Enriis-Consulting es una empresa que cree en </w:t>
        </w:r>
      </w:ins>
      <w:ins w:id="1693" w:author="BENITO CASADO, ENRIQUE" w:date="2019-09-22T07:38:00Z">
        <w:r>
          <w:rPr>
            <w:lang w:eastAsia="es-ES"/>
          </w:rPr>
          <w:t xml:space="preserve">la posibilidad de invertir en bolsa </w:t>
        </w:r>
      </w:ins>
      <w:ins w:id="1694" w:author="BENITO CASADO, ENRIQUE" w:date="2019-09-22T07:39:00Z">
        <w:r>
          <w:rPr>
            <w:lang w:eastAsia="es-ES"/>
          </w:rPr>
          <w:t>y ganar</w:t>
        </w:r>
      </w:ins>
      <w:ins w:id="1695" w:author="BENITO CASADO, ENRIQUE" w:date="2019-09-22T07:38:00Z">
        <w:r>
          <w:rPr>
            <w:lang w:eastAsia="es-ES"/>
          </w:rPr>
          <w:t xml:space="preserve"> dinero si somos capaces de identificar la </w:t>
        </w:r>
      </w:ins>
      <w:ins w:id="1696" w:author="BENITO CASADO, ENRIQUE" w:date="2019-09-22T07:39:00Z">
        <w:r>
          <w:rPr>
            <w:lang w:eastAsia="es-ES"/>
          </w:rPr>
          <w:t>información</w:t>
        </w:r>
      </w:ins>
      <w:ins w:id="1697" w:author="BENITO CASADO, ENRIQUE" w:date="2019-09-22T07:38:00Z">
        <w:r>
          <w:rPr>
            <w:lang w:eastAsia="es-ES"/>
          </w:rPr>
          <w:t xml:space="preserve"> </w:t>
        </w:r>
      </w:ins>
      <w:ins w:id="1698" w:author="BENITO CASADO, ENRIQUE" w:date="2019-09-22T07:39:00Z">
        <w:r>
          <w:rPr>
            <w:lang w:eastAsia="es-ES"/>
          </w:rPr>
          <w:t>correcta que está en internet.</w:t>
        </w:r>
      </w:ins>
      <w:ins w:id="1699" w:author="BENITO CASADO, ENRIQUE" w:date="2019-09-22T07:40:00Z">
        <w:r>
          <w:rPr>
            <w:lang w:eastAsia="es-ES"/>
          </w:rPr>
          <w:t xml:space="preserve"> </w:t>
        </w:r>
      </w:ins>
      <w:ins w:id="1700" w:author="BENITO CASADO, ENRIQUE" w:date="2019-09-22T07:47:00Z">
        <w:r w:rsidR="00F26C8B">
          <w:rPr>
            <w:lang w:eastAsia="es-ES"/>
          </w:rPr>
          <w:t xml:space="preserve"> </w:t>
        </w:r>
      </w:ins>
    </w:p>
    <w:p w14:paraId="09201B41" w14:textId="525C29D4" w:rsidR="00F26C8B" w:rsidRDefault="00F26C8B" w:rsidP="00C92038">
      <w:pPr>
        <w:rPr>
          <w:ins w:id="1701" w:author="BENITO CASADO, ENRIQUE" w:date="2019-09-22T07:47:00Z"/>
          <w:lang w:eastAsia="es-ES"/>
        </w:rPr>
      </w:pPr>
      <w:ins w:id="1702" w:author="BENITO CASADO, ENRIQUE" w:date="2019-09-22T07:47:00Z">
        <w:r>
          <w:rPr>
            <w:lang w:eastAsia="es-ES"/>
          </w:rPr>
          <w:t>Para realizar dichas inversiones va a enfocarse en 2 fuentes de datos</w:t>
        </w:r>
      </w:ins>
    </w:p>
    <w:p w14:paraId="34BD953D" w14:textId="49A633BD" w:rsidR="00F26C8B" w:rsidRDefault="00F26C8B">
      <w:pPr>
        <w:pStyle w:val="Listenabsatz"/>
        <w:numPr>
          <w:ilvl w:val="0"/>
          <w:numId w:val="41"/>
        </w:numPr>
        <w:rPr>
          <w:ins w:id="1703" w:author="BENITO CASADO, ENRIQUE" w:date="2019-09-22T07:48:00Z"/>
          <w:lang w:eastAsia="es-ES"/>
        </w:rPr>
        <w:pPrChange w:id="1704" w:author="BENITO CASADO, ENRIQUE" w:date="2019-09-22T07:48:00Z">
          <w:pPr/>
        </w:pPrChange>
      </w:pPr>
      <w:ins w:id="1705" w:author="BENITO CASADO, ENRIQUE" w:date="2019-09-22T07:48:00Z">
        <w:r>
          <w:rPr>
            <w:lang w:eastAsia="es-ES"/>
          </w:rPr>
          <w:t>Opiniones de los escritores de medios de economía</w:t>
        </w:r>
      </w:ins>
      <w:ins w:id="1706" w:author="BENITO CASADO, ENRIQUE" w:date="2019-09-22T07:49:00Z">
        <w:r>
          <w:rPr>
            <w:lang w:eastAsia="es-ES"/>
          </w:rPr>
          <w:t>.</w:t>
        </w:r>
      </w:ins>
    </w:p>
    <w:p w14:paraId="7E4FF769" w14:textId="338A47E3" w:rsidR="00F26C8B" w:rsidRDefault="00F26C8B">
      <w:pPr>
        <w:pStyle w:val="Listenabsatz"/>
        <w:numPr>
          <w:ilvl w:val="0"/>
          <w:numId w:val="41"/>
        </w:numPr>
        <w:rPr>
          <w:ins w:id="1707" w:author="BENITO CASADO, ENRIQUE" w:date="2019-09-22T07:49:00Z"/>
          <w:lang w:eastAsia="es-ES"/>
        </w:rPr>
        <w:pPrChange w:id="1708" w:author="BENITO CASADO, ENRIQUE" w:date="2019-09-22T07:48:00Z">
          <w:pPr/>
        </w:pPrChange>
      </w:pPr>
      <w:ins w:id="1709" w:author="BENITO CASADO, ENRIQUE" w:date="2019-09-22T07:48:00Z">
        <w:r>
          <w:rPr>
            <w:lang w:eastAsia="es-ES"/>
          </w:rPr>
          <w:t>Análisis de Twitter y redes sociales</w:t>
        </w:r>
      </w:ins>
      <w:ins w:id="1710" w:author="BENITO CASADO, ENRIQUE" w:date="2019-09-22T07:49:00Z">
        <w:r>
          <w:rPr>
            <w:lang w:eastAsia="es-ES"/>
          </w:rPr>
          <w:t>.</w:t>
        </w:r>
      </w:ins>
    </w:p>
    <w:p w14:paraId="5AF49A2B" w14:textId="1863B1CC" w:rsidR="00F26C8B" w:rsidRDefault="00F26C8B" w:rsidP="00A27C15">
      <w:pPr>
        <w:rPr>
          <w:ins w:id="1711" w:author="BENITO CASADO, ENRIQUE" w:date="2019-09-22T07:52:00Z"/>
          <w:lang w:eastAsia="es-ES"/>
        </w:rPr>
      </w:pPr>
      <w:ins w:id="1712" w:author="BENITO CASADO, ENRIQUE" w:date="2019-09-22T07:49:00Z">
        <w:r>
          <w:rPr>
            <w:lang w:eastAsia="es-ES"/>
          </w:rPr>
          <w:t xml:space="preserve">Una de las frases </w:t>
        </w:r>
      </w:ins>
      <w:ins w:id="1713" w:author="BENITO CASADO, ENRIQUE" w:date="2019-09-22T07:52:00Z">
        <w:r w:rsidR="00D76D3A">
          <w:rPr>
            <w:lang w:eastAsia="es-ES"/>
          </w:rPr>
          <w:t>más</w:t>
        </w:r>
      </w:ins>
      <w:ins w:id="1714" w:author="BENITO CASADO, ENRIQUE" w:date="2019-09-22T07:49:00Z">
        <w:r>
          <w:rPr>
            <w:lang w:eastAsia="es-ES"/>
          </w:rPr>
          <w:t xml:space="preserve"> repetidas en el mundo del Big Data es “Los datos son el nuevo petróleo” desde Enriis-Consulting realmente lo creemos, los datos (el </w:t>
        </w:r>
      </w:ins>
      <w:ins w:id="1715" w:author="BENITO CASADO, ENRIQUE" w:date="2019-09-22T07:50:00Z">
        <w:r>
          <w:rPr>
            <w:lang w:eastAsia="es-ES"/>
          </w:rPr>
          <w:t>petróleo</w:t>
        </w:r>
      </w:ins>
      <w:ins w:id="1716" w:author="BENITO CASADO, ENRIQUE" w:date="2019-09-22T07:49:00Z">
        <w:r>
          <w:rPr>
            <w:lang w:eastAsia="es-ES"/>
          </w:rPr>
          <w:t>)</w:t>
        </w:r>
      </w:ins>
      <w:ins w:id="1717" w:author="BENITO CASADO, ENRIQUE" w:date="2019-09-22T07:50:00Z">
        <w:r>
          <w:rPr>
            <w:lang w:eastAsia="es-ES"/>
          </w:rPr>
          <w:t xml:space="preserve"> están ahí, necesitamos simplemente </w:t>
        </w:r>
      </w:ins>
      <w:ins w:id="1718" w:author="BENITO CASADO, ENRIQUE" w:date="2019-09-22T07:51:00Z">
        <w:r w:rsidR="00D76D3A">
          <w:rPr>
            <w:lang w:eastAsia="es-ES"/>
          </w:rPr>
          <w:t>encontrarlos, recopilarlos y analizarlos.</w:t>
        </w:r>
      </w:ins>
      <w:ins w:id="1719" w:author="BENITO CASADO, ENRIQUE" w:date="2019-09-22T07:58:00Z">
        <w:r w:rsidR="00D76D3A">
          <w:rPr>
            <w:lang w:eastAsia="es-ES"/>
          </w:rPr>
          <w:t xml:space="preserve"> </w:t>
        </w:r>
      </w:ins>
    </w:p>
    <w:p w14:paraId="7FA38ECD" w14:textId="080A0B0D" w:rsidR="00D76D3A" w:rsidRDefault="00D76D3A">
      <w:pPr>
        <w:pStyle w:val="berschrift2"/>
        <w:rPr>
          <w:ins w:id="1720" w:author="BENITO CASADO, ENRIQUE" w:date="2019-09-22T07:53:00Z"/>
          <w:rFonts w:asciiTheme="minorHAnsi" w:hAnsiTheme="minorHAnsi" w:cstheme="minorHAnsi"/>
          <w:sz w:val="36"/>
        </w:rPr>
        <w:pPrChange w:id="1721" w:author="BENITO CASADO, ENRIQUE" w:date="2019-09-22T07:52:00Z">
          <w:pPr/>
        </w:pPrChange>
      </w:pPr>
      <w:bookmarkStart w:id="1722" w:name="_Toc20170511"/>
      <w:ins w:id="1723" w:author="BENITO CASADO, ENRIQUE" w:date="2019-09-22T07:52:00Z">
        <w:r w:rsidRPr="00D76D3A">
          <w:rPr>
            <w:rFonts w:asciiTheme="minorHAnsi" w:hAnsiTheme="minorHAnsi" w:cstheme="minorHAnsi"/>
            <w:sz w:val="36"/>
            <w:rPrChange w:id="1724" w:author="BENITO CASADO, ENRIQUE" w:date="2019-09-22T07:53:00Z">
              <w:rPr/>
            </w:rPrChange>
          </w:rPr>
          <w:t>Planteamiento del problema</w:t>
        </w:r>
      </w:ins>
      <w:bookmarkEnd w:id="1722"/>
    </w:p>
    <w:p w14:paraId="0456B96F" w14:textId="76ECE2B5" w:rsidR="00D76D3A" w:rsidRDefault="00D76D3A">
      <w:pPr>
        <w:rPr>
          <w:ins w:id="1725" w:author="BENITO CASADO, ENRIQUE" w:date="2019-09-22T07:53:00Z"/>
          <w:lang w:eastAsia="es-ES"/>
        </w:rPr>
      </w:pPr>
    </w:p>
    <w:p w14:paraId="3CD4B06F" w14:textId="31540429" w:rsidR="00D76D3A" w:rsidRDefault="00D76D3A">
      <w:pPr>
        <w:rPr>
          <w:ins w:id="1726" w:author="BENITO CASADO, ENRIQUE" w:date="2019-09-22T07:57:00Z"/>
          <w:lang w:eastAsia="es-ES"/>
        </w:rPr>
      </w:pPr>
      <w:ins w:id="1727" w:author="BENITO CASADO, ENRIQUE" w:date="2019-09-22T07:53:00Z">
        <w:r>
          <w:rPr>
            <w:lang w:eastAsia="es-ES"/>
          </w:rPr>
          <w:t xml:space="preserve">En este apartado </w:t>
        </w:r>
      </w:ins>
      <w:ins w:id="1728" w:author="BENITO CASADO, ENRIQUE" w:date="2019-09-22T07:55:00Z">
        <w:r>
          <w:rPr>
            <w:lang w:eastAsia="es-ES"/>
          </w:rPr>
          <w:t>queremos poner</w:t>
        </w:r>
      </w:ins>
      <w:ins w:id="1729" w:author="BENITO CASADO, ENRIQUE" w:date="2019-09-22T07:53:00Z">
        <w:r>
          <w:rPr>
            <w:lang w:eastAsia="es-ES"/>
          </w:rPr>
          <w:t xml:space="preserve"> el foco en que problema hemos venido a solucionar, que aporta nuestra </w:t>
        </w:r>
      </w:ins>
      <w:ins w:id="1730" w:author="BENITO CASADO, ENRIQUE" w:date="2019-09-22T07:54:00Z">
        <w:r>
          <w:rPr>
            <w:lang w:eastAsia="es-ES"/>
          </w:rPr>
          <w:t>empresa</w:t>
        </w:r>
      </w:ins>
      <w:ins w:id="1731" w:author="BENITO CASADO, ENRIQUE" w:date="2019-09-22T07:53:00Z">
        <w:r>
          <w:rPr>
            <w:lang w:eastAsia="es-ES"/>
          </w:rPr>
          <w:t xml:space="preserve"> </w:t>
        </w:r>
      </w:ins>
      <w:ins w:id="1732" w:author="BENITO CASADO, ENRIQUE" w:date="2019-09-22T07:54:00Z">
        <w:r>
          <w:rPr>
            <w:lang w:eastAsia="es-ES"/>
          </w:rPr>
          <w:t>al mundo, que valor aportamos.</w:t>
        </w:r>
      </w:ins>
      <w:ins w:id="1733" w:author="BENITO CASADO, ENRIQUE" w:date="2019-09-22T07:56:00Z">
        <w:r>
          <w:rPr>
            <w:lang w:eastAsia="es-ES"/>
          </w:rPr>
          <w:t xml:space="preserve"> </w:t>
        </w:r>
      </w:ins>
      <w:ins w:id="1734" w:author="BENITO CASADO, ENRIQUE" w:date="2019-09-22T07:54:00Z">
        <w:r>
          <w:rPr>
            <w:lang w:eastAsia="es-ES"/>
          </w:rPr>
          <w:t xml:space="preserve">Desde nuestra filosofía de empresa tenemos claro que no se puede ganar dinero sin aportar valor, </w:t>
        </w:r>
      </w:ins>
      <w:ins w:id="1735" w:author="BENITO CASADO, ENRIQUE" w:date="2019-09-22T07:55:00Z">
        <w:r>
          <w:rPr>
            <w:lang w:eastAsia="es-ES"/>
          </w:rPr>
          <w:t>es decir si queremos ganar dinero es porque estamos aportando un producto de calidad.</w:t>
        </w:r>
      </w:ins>
      <w:ins w:id="1736" w:author="BENITO CASADO, ENRIQUE" w:date="2019-09-22T07:57:00Z">
        <w:r>
          <w:rPr>
            <w:lang w:eastAsia="es-ES"/>
          </w:rPr>
          <w:t xml:space="preserve"> A continuación, presentamos los siguientes desafíos que han motivado la creación de esta empresa.</w:t>
        </w:r>
      </w:ins>
    </w:p>
    <w:p w14:paraId="42D5DB1B" w14:textId="77777777" w:rsidR="00D76D3A" w:rsidRDefault="00D76D3A">
      <w:pPr>
        <w:pStyle w:val="KeinLeerraum"/>
        <w:rPr>
          <w:ins w:id="1737" w:author="BENITO CASADO, ENRIQUE" w:date="2019-09-22T07:55:00Z"/>
          <w:lang w:eastAsia="es-ES"/>
        </w:rPr>
        <w:pPrChange w:id="1738" w:author="BENITO CASADO, ENRIQUE" w:date="2019-09-22T07:57:00Z">
          <w:pPr/>
        </w:pPrChange>
      </w:pPr>
    </w:p>
    <w:p w14:paraId="27842D72" w14:textId="058C9961" w:rsidR="00C92038" w:rsidRDefault="00C92038">
      <w:pPr>
        <w:rPr>
          <w:ins w:id="1739" w:author="BENITO CASADO, ENRIQUE" w:date="2019-09-22T07:59:00Z"/>
          <w:lang w:eastAsia="es-ES"/>
        </w:rPr>
      </w:pPr>
      <w:ins w:id="1740" w:author="BENITO CASADO, ENRIQUE" w:date="2019-09-22T07:40:00Z">
        <w:r>
          <w:rPr>
            <w:lang w:eastAsia="es-ES"/>
          </w:rPr>
          <w:t xml:space="preserve">Actualmente cualquier persona puede leer diferentes medios de economía y lanzarse a invertir en función de las opiniones que lea de los diferentes expertos, pero nos plantea los siguientes </w:t>
        </w:r>
      </w:ins>
      <w:ins w:id="1741" w:author="BENITO CASADO, ENRIQUE" w:date="2019-09-22T07:41:00Z">
        <w:r>
          <w:rPr>
            <w:lang w:eastAsia="es-ES"/>
          </w:rPr>
          <w:t>desafíos</w:t>
        </w:r>
      </w:ins>
      <w:ins w:id="1742" w:author="BENITO CASADO, ENRIQUE" w:date="2019-09-22T07:40:00Z">
        <w:r>
          <w:rPr>
            <w:lang w:eastAsia="es-ES"/>
          </w:rPr>
          <w:t>.</w:t>
        </w:r>
      </w:ins>
    </w:p>
    <w:p w14:paraId="7DE4CC17" w14:textId="77777777" w:rsidR="00D76D3A" w:rsidRDefault="00D76D3A" w:rsidP="00C92038">
      <w:pPr>
        <w:rPr>
          <w:ins w:id="1743" w:author="BENITO CASADO, ENRIQUE" w:date="2019-09-22T07:47:00Z"/>
          <w:lang w:eastAsia="es-ES"/>
        </w:rPr>
      </w:pPr>
    </w:p>
    <w:p w14:paraId="2479435C" w14:textId="58E788AA" w:rsidR="00F26C8B" w:rsidRDefault="00D76D3A">
      <w:pPr>
        <w:tabs>
          <w:tab w:val="left" w:pos="1950"/>
        </w:tabs>
        <w:rPr>
          <w:ins w:id="1744" w:author="BENITO CASADO, ENRIQUE" w:date="2019-09-22T07:59:00Z"/>
          <w:b/>
          <w:sz w:val="24"/>
          <w:lang w:eastAsia="es-ES"/>
        </w:rPr>
        <w:pPrChange w:id="1745" w:author="BENITO CASADO, ENRIQUE" w:date="2019-09-22T07:59:00Z">
          <w:pPr/>
        </w:pPrChange>
      </w:pPr>
      <w:ins w:id="1746" w:author="BENITO CASADO, ENRIQUE" w:date="2019-09-22T07:58:00Z">
        <w:r w:rsidRPr="00D76D3A">
          <w:rPr>
            <w:b/>
            <w:sz w:val="24"/>
            <w:lang w:eastAsia="es-ES"/>
            <w:rPrChange w:id="1747" w:author="BENITO CASADO, ENRIQUE" w:date="2019-09-22T07:58:00Z">
              <w:rPr>
                <w:lang w:eastAsia="es-ES"/>
              </w:rPr>
            </w:rPrChange>
          </w:rPr>
          <w:t>Prensa escrita</w:t>
        </w:r>
      </w:ins>
      <w:ins w:id="1748" w:author="BENITO CASADO, ENRIQUE" w:date="2019-09-22T07:59:00Z">
        <w:r>
          <w:rPr>
            <w:b/>
            <w:sz w:val="24"/>
            <w:lang w:eastAsia="es-ES"/>
          </w:rPr>
          <w:tab/>
        </w:r>
      </w:ins>
    </w:p>
    <w:p w14:paraId="4572BA8C" w14:textId="77777777" w:rsidR="00D76D3A" w:rsidRPr="00D76D3A" w:rsidRDefault="00D76D3A">
      <w:pPr>
        <w:tabs>
          <w:tab w:val="left" w:pos="1950"/>
        </w:tabs>
        <w:rPr>
          <w:ins w:id="1749" w:author="BENITO CASADO, ENRIQUE" w:date="2019-09-22T07:36:00Z"/>
          <w:b/>
          <w:sz w:val="24"/>
          <w:lang w:eastAsia="es-ES"/>
          <w:rPrChange w:id="1750" w:author="BENITO CASADO, ENRIQUE" w:date="2019-09-22T07:58:00Z">
            <w:rPr>
              <w:ins w:id="1751" w:author="BENITO CASADO, ENRIQUE" w:date="2019-09-22T07:36:00Z"/>
              <w:lang w:eastAsia="es-ES"/>
            </w:rPr>
          </w:rPrChange>
        </w:rPr>
        <w:pPrChange w:id="1752" w:author="BENITO CASADO, ENRIQUE" w:date="2019-09-22T07:59:00Z">
          <w:pPr/>
        </w:pPrChange>
      </w:pPr>
    </w:p>
    <w:p w14:paraId="245DCAC6" w14:textId="77777777" w:rsidR="00C92038" w:rsidRPr="00C92038" w:rsidRDefault="00C92038" w:rsidP="00C92038">
      <w:pPr>
        <w:rPr>
          <w:ins w:id="1753" w:author="BENITO CASADO, ENRIQUE" w:date="2019-09-22T07:36:00Z"/>
          <w:b/>
          <w:i/>
          <w:lang w:eastAsia="es-ES"/>
          <w:rPrChange w:id="1754" w:author="BENITO CASADO, ENRIQUE" w:date="2019-09-22T07:41:00Z">
            <w:rPr>
              <w:ins w:id="1755" w:author="BENITO CASADO, ENRIQUE" w:date="2019-09-22T07:36:00Z"/>
              <w:lang w:eastAsia="es-ES"/>
            </w:rPr>
          </w:rPrChange>
        </w:rPr>
      </w:pPr>
      <w:ins w:id="1756" w:author="BENITO CASADO, ENRIQUE" w:date="2019-09-22T07:36:00Z">
        <w:r w:rsidRPr="00C92038">
          <w:rPr>
            <w:b/>
            <w:i/>
            <w:lang w:eastAsia="es-ES"/>
            <w:rPrChange w:id="1757" w:author="BENITO CASADO, ENRIQUE" w:date="2019-09-22T07:41:00Z">
              <w:rPr>
                <w:lang w:eastAsia="es-ES"/>
              </w:rPr>
            </w:rPrChange>
          </w:rPr>
          <w:t xml:space="preserve">¿Qué fiabilidad tienen los llamados expertos financieros que escriben cada día en las secciones de economía? </w:t>
        </w:r>
      </w:ins>
    </w:p>
    <w:p w14:paraId="2BF1F267" w14:textId="242F05D2" w:rsidR="00F26C8B" w:rsidRDefault="00C92038" w:rsidP="00C92038">
      <w:pPr>
        <w:rPr>
          <w:ins w:id="1758" w:author="BENITO CASADO, ENRIQUE" w:date="2019-09-22T07:59:00Z"/>
          <w:lang w:eastAsia="es-ES"/>
        </w:rPr>
      </w:pPr>
      <w:ins w:id="1759" w:author="BENITO CASADO, ENRIQUE" w:date="2019-09-22T07:36:00Z">
        <w:r>
          <w:rPr>
            <w:lang w:eastAsia="es-ES"/>
          </w:rPr>
          <w:t xml:space="preserve">Desde los diferentes medios de prensa económica (lo que se conoce como prensa salmón), como el economista, el blog del salmón, merca2 etc… Se escribe diariamente artículos sobre la buena </w:t>
        </w:r>
        <w:r>
          <w:rPr>
            <w:lang w:eastAsia="es-ES"/>
          </w:rPr>
          <w:lastRenderedPageBreak/>
          <w:t xml:space="preserve">situación de ciertas empresas que luego se derrumban en bolsa y viceversa, entre tanta maraña de artículos realmente es </w:t>
        </w:r>
        <w:r w:rsidR="00F26C8B">
          <w:rPr>
            <w:lang w:eastAsia="es-ES"/>
          </w:rPr>
          <w:t xml:space="preserve">difícil saber de quién fiarse. </w:t>
        </w:r>
      </w:ins>
    </w:p>
    <w:p w14:paraId="3AFF01C9" w14:textId="77777777" w:rsidR="00D76D3A" w:rsidRDefault="00D76D3A" w:rsidP="00C92038">
      <w:pPr>
        <w:rPr>
          <w:ins w:id="1760" w:author="BENITO CASADO, ENRIQUE" w:date="2019-09-22T07:36:00Z"/>
          <w:lang w:eastAsia="es-ES"/>
        </w:rPr>
      </w:pPr>
    </w:p>
    <w:p w14:paraId="4CC85471" w14:textId="77777777" w:rsidR="001E76DB" w:rsidRPr="006B5C35" w:rsidRDefault="001E76DB" w:rsidP="001E76DB">
      <w:pPr>
        <w:rPr>
          <w:ins w:id="1761" w:author="BENITO CASADO, ENRIQUE" w:date="2019-09-22T08:03:00Z"/>
          <w:b/>
          <w:i/>
          <w:lang w:eastAsia="es-ES"/>
        </w:rPr>
      </w:pPr>
      <w:ins w:id="1762" w:author="BENITO CASADO, ENRIQUE" w:date="2019-09-22T08:03:00Z">
        <w:r w:rsidRPr="006B5C35">
          <w:rPr>
            <w:b/>
            <w:i/>
            <w:lang w:eastAsia="es-ES"/>
          </w:rPr>
          <w:t>¿Se puede invertir en mercados financieros guiándonos solo de la opinión de algunos escritores?</w:t>
        </w:r>
      </w:ins>
    </w:p>
    <w:p w14:paraId="3C5C63D2" w14:textId="77777777" w:rsidR="001E76DB" w:rsidRDefault="001E76DB" w:rsidP="001E76DB">
      <w:pPr>
        <w:rPr>
          <w:ins w:id="1763" w:author="BENITO CASADO, ENRIQUE" w:date="2019-09-22T08:03:00Z"/>
          <w:lang w:eastAsia="es-ES"/>
        </w:rPr>
      </w:pPr>
    </w:p>
    <w:p w14:paraId="3F6E30ED" w14:textId="072F2A25" w:rsidR="001E76DB" w:rsidRPr="006B5C35" w:rsidRDefault="001E76DB" w:rsidP="001E76DB">
      <w:pPr>
        <w:tabs>
          <w:tab w:val="left" w:pos="6400"/>
        </w:tabs>
        <w:rPr>
          <w:ins w:id="1764" w:author="BENITO CASADO, ENRIQUE" w:date="2019-09-22T08:03:00Z"/>
          <w:rStyle w:val="Hyperlink"/>
          <w:rFonts w:asciiTheme="minorHAnsi" w:hAnsiTheme="minorHAnsi" w:cstheme="minorHAnsi"/>
          <w:color w:val="auto"/>
          <w:u w:val="none"/>
        </w:rPr>
      </w:pPr>
      <w:ins w:id="1765" w:author="BENITO CASADO, ENRIQUE" w:date="2019-09-22T08:03:00Z">
        <w:r w:rsidRPr="006B5C35">
          <w:rPr>
            <w:rStyle w:val="Hyperlink"/>
            <w:rFonts w:asciiTheme="minorHAnsi" w:hAnsiTheme="minorHAnsi" w:cstheme="minorHAnsi"/>
            <w:color w:val="auto"/>
            <w:u w:val="none"/>
          </w:rPr>
          <w:t xml:space="preserve">La siguiente pregunta lógica que podríamos hacernos es, </w:t>
        </w:r>
      </w:ins>
      <w:ins w:id="1766" w:author="Jesús Carretero" w:date="2019-09-23T21:15:00Z">
        <w:r w:rsidR="00A332F4">
          <w:rPr>
            <w:rStyle w:val="Hyperlink"/>
            <w:rFonts w:asciiTheme="minorHAnsi" w:hAnsiTheme="minorHAnsi" w:cstheme="minorHAnsi"/>
            <w:color w:val="auto"/>
            <w:u w:val="none"/>
          </w:rPr>
          <w:t>¿</w:t>
        </w:r>
      </w:ins>
      <w:ins w:id="1767" w:author="BENITO CASADO, ENRIQUE" w:date="2019-09-22T08:03:00Z">
        <w:r w:rsidRPr="006B5C35">
          <w:rPr>
            <w:rStyle w:val="Hyperlink"/>
            <w:rFonts w:asciiTheme="minorHAnsi" w:hAnsiTheme="minorHAnsi" w:cstheme="minorHAnsi"/>
            <w:color w:val="auto"/>
            <w:u w:val="none"/>
          </w:rPr>
          <w:t>se podría llegar a ganar dinero invirtiendo en bolsa siguiendo solo los consejos de estos economistas más confiables</w:t>
        </w:r>
      </w:ins>
      <w:ins w:id="1768" w:author="Jesús Carretero" w:date="2019-09-23T21:15:00Z">
        <w:r w:rsidR="00A332F4">
          <w:rPr>
            <w:rStyle w:val="Hyperlink"/>
            <w:rFonts w:asciiTheme="minorHAnsi" w:hAnsiTheme="minorHAnsi" w:cstheme="minorHAnsi"/>
            <w:color w:val="auto"/>
            <w:u w:val="none"/>
          </w:rPr>
          <w:t>?</w:t>
        </w:r>
      </w:ins>
      <w:ins w:id="1769" w:author="BENITO CASADO, ENRIQUE" w:date="2019-09-22T08:03:00Z">
        <w:del w:id="1770" w:author="Jesús Carretero" w:date="2019-09-23T21:15:00Z">
          <w:r w:rsidRPr="006B5C35" w:rsidDel="00A332F4">
            <w:rPr>
              <w:rStyle w:val="Hyperlink"/>
              <w:rFonts w:asciiTheme="minorHAnsi" w:hAnsiTheme="minorHAnsi" w:cstheme="minorHAnsi"/>
              <w:color w:val="auto"/>
              <w:u w:val="none"/>
            </w:rPr>
            <w:delText>.</w:delText>
          </w:r>
        </w:del>
      </w:ins>
    </w:p>
    <w:p w14:paraId="0157D270" w14:textId="710F099C" w:rsidR="001E76DB" w:rsidRPr="006B5C35" w:rsidRDefault="001E76DB" w:rsidP="001E76DB">
      <w:pPr>
        <w:tabs>
          <w:tab w:val="left" w:pos="6400"/>
        </w:tabs>
        <w:rPr>
          <w:ins w:id="1771" w:author="BENITO CASADO, ENRIQUE" w:date="2019-09-22T08:03:00Z"/>
          <w:rStyle w:val="Hervorhebung"/>
          <w:rFonts w:asciiTheme="minorHAnsi" w:hAnsiTheme="minorHAnsi" w:cstheme="minorHAnsi"/>
          <w:i w:val="0"/>
          <w:color w:val="444444"/>
          <w:szCs w:val="26"/>
          <w:bdr w:val="none" w:sz="0" w:space="0" w:color="auto" w:frame="1"/>
          <w:shd w:val="clear" w:color="auto" w:fill="FFFFFF"/>
        </w:rPr>
      </w:pPr>
      <w:ins w:id="1772" w:author="BENITO CASADO, ENRIQUE" w:date="2019-09-22T08:03:00Z">
        <w:r w:rsidRPr="006B5C35">
          <w:rPr>
            <w:rStyle w:val="Hyperlink"/>
            <w:rFonts w:asciiTheme="minorHAnsi" w:hAnsiTheme="minorHAnsi" w:cstheme="minorHAnsi"/>
            <w:color w:val="auto"/>
            <w:u w:val="none"/>
          </w:rPr>
          <w:t xml:space="preserve">Hay un dato que nos ha animado a impulsar este proyecto de investigación y no es otro que el famoso experimento </w:t>
        </w:r>
      </w:ins>
      <w:ins w:id="1773" w:author="BENITO CASADO, ENRIQUE" w:date="2019-09-22T20:16:00Z">
        <w:r w:rsidR="00513F0B">
          <w:rPr>
            <w:rStyle w:val="Hyperlink"/>
            <w:rFonts w:asciiTheme="minorHAnsi" w:hAnsiTheme="minorHAnsi" w:cstheme="minorHAnsi"/>
            <w:color w:val="auto"/>
            <w:u w:val="none"/>
          </w:rPr>
          <w:t>“</w:t>
        </w:r>
      </w:ins>
      <w:ins w:id="1774" w:author="BENITO CASADO, ENRIQUE" w:date="2019-09-22T08:03:00Z">
        <w:r w:rsidRPr="006B5C35">
          <w:fldChar w:fldCharType="begin"/>
        </w:r>
        <w:r w:rsidRPr="006B5C35">
          <w:rPr>
            <w:rFonts w:asciiTheme="minorHAnsi" w:hAnsiTheme="minorHAnsi" w:cstheme="minorHAnsi"/>
          </w:rPr>
          <w:instrText xml:space="preserve"> HYPERLINK "https://elpais.com/diario/2007/09/23/economia/1190498402_850215.html" </w:instrText>
        </w:r>
        <w:r w:rsidRPr="006B5C35">
          <w:fldChar w:fldCharType="separate"/>
        </w:r>
        <w:r w:rsidRPr="006B5C35">
          <w:rPr>
            <w:rStyle w:val="Hyperlink"/>
            <w:rFonts w:asciiTheme="minorHAnsi" w:hAnsiTheme="minorHAnsi" w:cstheme="minorHAnsi"/>
            <w:color w:val="auto"/>
            <w:szCs w:val="26"/>
            <w:u w:val="none"/>
            <w:bdr w:val="none" w:sz="0" w:space="0" w:color="auto" w:frame="1"/>
            <w:shd w:val="clear" w:color="auto" w:fill="FFFFFF"/>
          </w:rPr>
          <w:t>Un paseo aleatorio por Wall Street</w:t>
        </w:r>
        <w:r w:rsidRPr="006B5C35">
          <w:rPr>
            <w:rStyle w:val="Hyperlink"/>
            <w:rFonts w:asciiTheme="minorHAnsi" w:hAnsiTheme="minorHAnsi" w:cstheme="minorHAnsi"/>
            <w:color w:val="auto"/>
            <w:szCs w:val="26"/>
            <w:u w:val="none"/>
            <w:bdr w:val="none" w:sz="0" w:space="0" w:color="auto" w:frame="1"/>
            <w:shd w:val="clear" w:color="auto" w:fill="FFFFFF"/>
          </w:rPr>
          <w:fldChar w:fldCharType="end"/>
        </w:r>
        <w:r w:rsidR="00513F0B">
          <w:rPr>
            <w:rStyle w:val="Hervorhebung"/>
            <w:rFonts w:asciiTheme="minorHAnsi" w:hAnsiTheme="minorHAnsi" w:cstheme="minorHAnsi"/>
            <w:szCs w:val="26"/>
            <w:bdr w:val="none" w:sz="0" w:space="0" w:color="auto" w:frame="1"/>
            <w:shd w:val="clear" w:color="auto" w:fill="FFFFFF"/>
          </w:rPr>
          <w:t xml:space="preserve"> </w:t>
        </w:r>
      </w:ins>
      <w:ins w:id="1775" w:author="BENITO CASADO, ENRIQUE" w:date="2019-09-22T20:16:00Z">
        <w:r w:rsidR="00513F0B">
          <w:rPr>
            <w:rStyle w:val="Hervorhebung"/>
            <w:rFonts w:asciiTheme="minorHAnsi" w:hAnsiTheme="minorHAnsi" w:cstheme="minorHAnsi"/>
            <w:szCs w:val="26"/>
            <w:bdr w:val="none" w:sz="0" w:space="0" w:color="auto" w:frame="1"/>
            <w:shd w:val="clear" w:color="auto" w:fill="FFFFFF"/>
          </w:rPr>
          <w:t>“</w:t>
        </w:r>
      </w:ins>
    </w:p>
    <w:p w14:paraId="65603FC0" w14:textId="53CD7DDB" w:rsidR="001E76DB" w:rsidRDefault="001E76DB">
      <w:pPr>
        <w:rPr>
          <w:ins w:id="1776" w:author="BENITO CASADO, ENRIQUE" w:date="2019-09-22T08:20:00Z"/>
          <w:shd w:val="clear" w:color="auto" w:fill="FFFFFF"/>
        </w:rPr>
        <w:pPrChange w:id="1777" w:author="Jesús Carretero" w:date="2019-09-23T21:15:00Z">
          <w:pPr>
            <w:tabs>
              <w:tab w:val="left" w:pos="6400"/>
            </w:tabs>
          </w:pPr>
        </w:pPrChange>
      </w:pPr>
      <w:ins w:id="1778" w:author="BENITO CASADO, ENRIQUE" w:date="2019-09-22T08:03:00Z">
        <w:r w:rsidRPr="006B5C35">
          <w:rPr>
            <w:rStyle w:val="Hervorhebung"/>
            <w:rFonts w:asciiTheme="minorHAnsi" w:hAnsiTheme="minorHAnsi" w:cstheme="minorHAnsi"/>
            <w:color w:val="444444"/>
            <w:szCs w:val="26"/>
            <w:bdr w:val="none" w:sz="0" w:space="0" w:color="auto" w:frame="1"/>
            <w:shd w:val="clear" w:color="auto" w:fill="FFFFFF"/>
          </w:rPr>
          <w:t xml:space="preserve"> “</w:t>
        </w:r>
        <w:r w:rsidRPr="006B5C35">
          <w:rPr>
            <w:shd w:val="clear" w:color="auto" w:fill="FFFFFF"/>
          </w:rPr>
          <w:t>Para comprobar si los aciertos de los expertos eran o no aleatorios debía hacerse, según Malkiel, un concurso entre profesionales y una elección de acciones completamente al azar. La metáfora de esta selección fortuita consistía en imaginar un mono con los ojos vendados lanzando dardos a la página con la lista de acciones del </w:t>
        </w:r>
        <w:r w:rsidRPr="006B5C35">
          <w:rPr>
            <w:rStyle w:val="Hervorhebung"/>
            <w:rFonts w:asciiTheme="minorHAnsi" w:hAnsiTheme="minorHAnsi" w:cstheme="minorHAnsi"/>
            <w:color w:val="444444"/>
            <w:szCs w:val="26"/>
            <w:bdr w:val="none" w:sz="0" w:space="0" w:color="auto" w:frame="1"/>
            <w:shd w:val="clear" w:color="auto" w:fill="FFFFFF"/>
          </w:rPr>
          <w:t>The Wall Street Journal</w:t>
        </w:r>
        <w:r w:rsidRPr="006B5C35">
          <w:rPr>
            <w:shd w:val="clear" w:color="auto" w:fill="FFFFFF"/>
          </w:rPr>
          <w:t>. Luego se compararían los rendimientos de las carteras de ambos contendientes…</w:t>
        </w:r>
        <w:r w:rsidRPr="006B5C35">
          <w:rPr>
            <w:sz w:val="26"/>
            <w:shd w:val="clear" w:color="auto" w:fill="FFFFFF"/>
          </w:rPr>
          <w:t xml:space="preserve"> </w:t>
        </w:r>
        <w:r w:rsidRPr="006B5C35">
          <w:rPr>
            <w:shd w:val="clear" w:color="auto" w:fill="FFFFFF"/>
          </w:rPr>
          <w:t>Lo sorprendente es que cuando se comparó el comportamiento anual de la cartera de valores elegida al azar por el mono, con el de los fondos de inversión referenciados al mercado estadounidense, la cartera del mono había superado al 85% de los fondos”</w:t>
        </w:r>
      </w:ins>
      <w:ins w:id="1779" w:author="BENITO CASADO, ENRIQUE" w:date="2019-09-22T08:20:00Z">
        <w:r w:rsidR="005A5099">
          <w:rPr>
            <w:shd w:val="clear" w:color="auto" w:fill="FFFFFF"/>
          </w:rPr>
          <w:t>.</w:t>
        </w:r>
      </w:ins>
    </w:p>
    <w:p w14:paraId="147C3DD5" w14:textId="77777777" w:rsidR="005A5099" w:rsidRPr="006B5C35" w:rsidRDefault="005A5099">
      <w:pPr>
        <w:pStyle w:val="KeinLeerraum"/>
        <w:rPr>
          <w:ins w:id="1780" w:author="BENITO CASADO, ENRIQUE" w:date="2019-09-22T08:03:00Z"/>
          <w:shd w:val="clear" w:color="auto" w:fill="FFFFFF"/>
        </w:rPr>
        <w:pPrChange w:id="1781" w:author="BENITO CASADO, ENRIQUE" w:date="2019-09-22T08:20:00Z">
          <w:pPr>
            <w:tabs>
              <w:tab w:val="left" w:pos="6400"/>
            </w:tabs>
          </w:pPr>
        </w:pPrChange>
      </w:pPr>
    </w:p>
    <w:p w14:paraId="387A98F5" w14:textId="77777777" w:rsidR="001E76DB" w:rsidRPr="006B5C35" w:rsidRDefault="001E76DB">
      <w:pPr>
        <w:rPr>
          <w:ins w:id="1782" w:author="BENITO CASADO, ENRIQUE" w:date="2019-09-22T08:03:00Z"/>
          <w:shd w:val="clear" w:color="auto" w:fill="FFFFFF"/>
        </w:rPr>
        <w:pPrChange w:id="1783" w:author="Jesús Carretero" w:date="2019-09-23T21:16:00Z">
          <w:pPr>
            <w:tabs>
              <w:tab w:val="left" w:pos="6400"/>
            </w:tabs>
          </w:pPr>
        </w:pPrChange>
      </w:pPr>
      <w:ins w:id="1784" w:author="BENITO CASADO, ENRIQUE" w:date="2019-09-22T08:03:00Z">
        <w:r w:rsidRPr="006B5C35">
          <w:rPr>
            <w:shd w:val="clear" w:color="auto" w:fill="FFFFFF"/>
          </w:rPr>
          <w:t>El principal problema de este experimento era que trataba a todos los gestores de inversión como un bloque, y esto no era así, habría gente cuyas predicciones siempre eran buenas y otros cuyas predicciones eran malas.</w:t>
        </w:r>
      </w:ins>
    </w:p>
    <w:p w14:paraId="63F3A0C4" w14:textId="0E42B694" w:rsidR="001E76DB" w:rsidRDefault="001E76DB" w:rsidP="00C92038">
      <w:pPr>
        <w:rPr>
          <w:ins w:id="1785" w:author="BENITO CASADO, ENRIQUE" w:date="2019-09-22T08:03:00Z"/>
          <w:b/>
          <w:lang w:eastAsia="es-ES"/>
        </w:rPr>
      </w:pPr>
    </w:p>
    <w:p w14:paraId="71E996E8" w14:textId="41F15FC3" w:rsidR="00C92038" w:rsidRPr="00F26C8B" w:rsidRDefault="00C92038" w:rsidP="00C92038">
      <w:pPr>
        <w:rPr>
          <w:ins w:id="1786" w:author="BENITO CASADO, ENRIQUE" w:date="2019-09-22T07:36:00Z"/>
          <w:b/>
          <w:lang w:eastAsia="es-ES"/>
          <w:rPrChange w:id="1787" w:author="BENITO CASADO, ENRIQUE" w:date="2019-09-22T07:47:00Z">
            <w:rPr>
              <w:ins w:id="1788" w:author="BENITO CASADO, ENRIQUE" w:date="2019-09-22T07:36:00Z"/>
              <w:lang w:eastAsia="es-ES"/>
            </w:rPr>
          </w:rPrChange>
        </w:rPr>
      </w:pPr>
      <w:ins w:id="1789" w:author="BENITO CASADO, ENRIQUE" w:date="2019-09-22T07:36:00Z">
        <w:r w:rsidRPr="00C92038">
          <w:rPr>
            <w:b/>
            <w:lang w:eastAsia="es-ES"/>
            <w:rPrChange w:id="1790" w:author="BENITO CASADO, ENRIQUE" w:date="2019-09-22T07:41:00Z">
              <w:rPr>
                <w:lang w:eastAsia="es-ES"/>
              </w:rPr>
            </w:rPrChange>
          </w:rPr>
          <w:t xml:space="preserve">¿Puede el ciudadano medio que lee noticias de economía fiarse de la opinión de estos expertos? </w:t>
        </w:r>
      </w:ins>
    </w:p>
    <w:p w14:paraId="5D918501" w14:textId="33ED51C4" w:rsidR="00C92038" w:rsidRDefault="00C92038">
      <w:pPr>
        <w:rPr>
          <w:ins w:id="1791" w:author="BENITO CASADO, ENRIQUE" w:date="2019-09-22T08:04:00Z"/>
          <w:lang w:eastAsia="es-ES"/>
        </w:rPr>
      </w:pPr>
      <w:ins w:id="1792" w:author="BENITO CASADO, ENRIQUE" w:date="2019-09-22T07:36:00Z">
        <w:r>
          <w:rPr>
            <w:lang w:eastAsia="es-ES"/>
          </w:rPr>
          <w:t>El ciudadano medio que lee estas noticias de economía no tiene realmente casi ninguna garantía de que aquello que está leyendo sobre economía vaya a ser cierto, La única manera que tendría de hacer esto sería seguir a un autor y ver si a lo largo del tiempo han ido</w:t>
        </w:r>
        <w:r w:rsidR="00EB780B">
          <w:rPr>
            <w:lang w:eastAsia="es-ES"/>
          </w:rPr>
          <w:t xml:space="preserve"> acertando en sus predicciones.</w:t>
        </w:r>
      </w:ins>
    </w:p>
    <w:p w14:paraId="3266ACC9" w14:textId="77777777" w:rsidR="00EB780B" w:rsidRDefault="00EB780B" w:rsidP="00C92038">
      <w:pPr>
        <w:rPr>
          <w:ins w:id="1793" w:author="BENITO CASADO, ENRIQUE" w:date="2019-09-22T07:36:00Z"/>
          <w:lang w:eastAsia="es-ES"/>
        </w:rPr>
      </w:pPr>
    </w:p>
    <w:p w14:paraId="29E4237D" w14:textId="0F36D805" w:rsidR="00EB780B" w:rsidRPr="00EB780B" w:rsidRDefault="00C92038" w:rsidP="00C92038">
      <w:pPr>
        <w:rPr>
          <w:ins w:id="1794" w:author="BENITO CASADO, ENRIQUE" w:date="2019-09-22T07:36:00Z"/>
          <w:b/>
          <w:i/>
          <w:lang w:eastAsia="es-ES"/>
          <w:rPrChange w:id="1795" w:author="BENITO CASADO, ENRIQUE" w:date="2019-09-22T08:04:00Z">
            <w:rPr>
              <w:ins w:id="1796" w:author="BENITO CASADO, ENRIQUE" w:date="2019-09-22T07:36:00Z"/>
              <w:lang w:eastAsia="es-ES"/>
            </w:rPr>
          </w:rPrChange>
        </w:rPr>
      </w:pPr>
      <w:ins w:id="1797" w:author="BENITO CASADO, ENRIQUE" w:date="2019-09-22T07:36:00Z">
        <w:r w:rsidRPr="00F26C8B">
          <w:rPr>
            <w:b/>
            <w:i/>
            <w:lang w:eastAsia="es-ES"/>
            <w:rPrChange w:id="1798" w:author="BENITO CASADO, ENRIQUE" w:date="2019-09-22T07:42:00Z">
              <w:rPr>
                <w:lang w:eastAsia="es-ES"/>
              </w:rPr>
            </w:rPrChange>
          </w:rPr>
          <w:t>¿Puede la inteligencia artificial gracias a la recopilación de miles de datos históricos y la ayuda del NLP (Natural Lenguage Procesing ) aportar claridad a esta cuestión ?</w:t>
        </w:r>
      </w:ins>
    </w:p>
    <w:p w14:paraId="539F3B5E" w14:textId="41DFFEE9" w:rsidR="00C92038" w:rsidRDefault="00C92038">
      <w:pPr>
        <w:rPr>
          <w:ins w:id="1799" w:author="BENITO CASADO, ENRIQUE" w:date="2019-09-22T07:36:00Z"/>
          <w:lang w:eastAsia="es-ES"/>
        </w:rPr>
      </w:pPr>
      <w:ins w:id="1800" w:author="BENITO CASADO, ENRIQUE" w:date="2019-09-22T07:36:00Z">
        <w:r>
          <w:rPr>
            <w:lang w:eastAsia="es-ES"/>
          </w:rPr>
          <w:t>Cuál sería la consecuencia de juntar cantidades ingentes de Datos con el poder</w:t>
        </w:r>
        <w:r w:rsidR="00F26C8B">
          <w:rPr>
            <w:lang w:eastAsia="es-ES"/>
          </w:rPr>
          <w:t xml:space="preserve"> de la Inteligencia artificial.</w:t>
        </w:r>
      </w:ins>
      <w:ins w:id="1801" w:author="BENITO CASADO, ENRIQUE" w:date="2019-09-22T07:43:00Z">
        <w:r w:rsidR="00F26C8B">
          <w:rPr>
            <w:lang w:eastAsia="es-ES"/>
          </w:rPr>
          <w:t xml:space="preserve"> </w:t>
        </w:r>
      </w:ins>
      <w:ins w:id="1802" w:author="BENITO CASADO, ENRIQUE" w:date="2019-09-22T07:36:00Z">
        <w:r>
          <w:rPr>
            <w:lang w:eastAsia="es-ES"/>
          </w:rPr>
          <w:t>Los datos vendrían a modo de Terabytes de la recopilación de artículos que se han escrito en internet en los apartados de prensa económica.</w:t>
        </w:r>
      </w:ins>
    </w:p>
    <w:p w14:paraId="1EB55E04" w14:textId="4E93BEFB" w:rsidR="00C92038" w:rsidRDefault="00C92038">
      <w:pPr>
        <w:rPr>
          <w:ins w:id="1803" w:author="BENITO CASADO, ENRIQUE" w:date="2019-09-22T08:21:00Z"/>
          <w:lang w:eastAsia="es-ES"/>
        </w:rPr>
      </w:pPr>
      <w:ins w:id="1804" w:author="BENITO CASADO, ENRIQUE" w:date="2019-09-22T07:36:00Z">
        <w:r>
          <w:rPr>
            <w:lang w:eastAsia="es-ES"/>
          </w:rPr>
          <w:lastRenderedPageBreak/>
          <w:t xml:space="preserve">El poder de NLP sería hacer un análisis de sentimiento, es decir poder responder a </w:t>
        </w:r>
        <w:r w:rsidR="005A5099">
          <w:rPr>
            <w:lang w:eastAsia="es-ES"/>
          </w:rPr>
          <w:t xml:space="preserve">la siguiente pregunta: ¿Esta </w:t>
        </w:r>
        <w:r w:rsidR="00F26C8B">
          <w:rPr>
            <w:lang w:eastAsia="es-ES"/>
          </w:rPr>
          <w:t>el</w:t>
        </w:r>
      </w:ins>
      <w:ins w:id="1805" w:author="BENITO CASADO, ENRIQUE" w:date="2019-09-22T08:21:00Z">
        <w:r w:rsidR="005A5099">
          <w:rPr>
            <w:lang w:eastAsia="es-ES"/>
          </w:rPr>
          <w:t xml:space="preserve"> </w:t>
        </w:r>
      </w:ins>
      <w:ins w:id="1806" w:author="BENITO CASADO, ENRIQUE" w:date="2019-09-22T07:36:00Z">
        <w:r w:rsidR="004E737D">
          <w:rPr>
            <w:lang w:eastAsia="es-ES"/>
          </w:rPr>
          <w:t xml:space="preserve">autor hablando </w:t>
        </w:r>
        <w:r>
          <w:rPr>
            <w:lang w:eastAsia="es-ES"/>
          </w:rPr>
          <w:t>positivamente/negativamente/neutro sobre la compañía/producto/valor en el futuro? De manera automática se podría responder a esta pregunta gracias a Maschine Learning y su análisis reconocedor de texto.</w:t>
        </w:r>
      </w:ins>
    </w:p>
    <w:p w14:paraId="5758DE53" w14:textId="77777777" w:rsidR="005A5099" w:rsidRDefault="005A5099">
      <w:pPr>
        <w:pStyle w:val="KeinLeerraum"/>
        <w:rPr>
          <w:ins w:id="1807" w:author="BENITO CASADO, ENRIQUE" w:date="2019-09-22T07:36:00Z"/>
          <w:lang w:eastAsia="es-ES"/>
        </w:rPr>
        <w:pPrChange w:id="1808" w:author="BENITO CASADO, ENRIQUE" w:date="2019-09-22T08:21:00Z">
          <w:pPr/>
        </w:pPrChange>
      </w:pPr>
    </w:p>
    <w:p w14:paraId="0D6D9597" w14:textId="603B04D5" w:rsidR="00F26C8B" w:rsidRDefault="00C92038">
      <w:pPr>
        <w:rPr>
          <w:ins w:id="1809" w:author="BENITO CASADO, ENRIQUE" w:date="2019-09-22T07:42:00Z"/>
          <w:lang w:eastAsia="es-ES"/>
        </w:rPr>
      </w:pPr>
      <w:ins w:id="1810" w:author="BENITO CASADO, ENRIQUE" w:date="2019-09-22T07:36:00Z">
        <w:r>
          <w:rPr>
            <w:lang w:eastAsia="es-ES"/>
          </w:rPr>
          <w:t>Una</w:t>
        </w:r>
        <w:r w:rsidR="00513F0B">
          <w:rPr>
            <w:lang w:eastAsia="es-ES"/>
          </w:rPr>
          <w:t xml:space="preserve"> vez hemos recopilado los datos y</w:t>
        </w:r>
        <w:r>
          <w:rPr>
            <w:lang w:eastAsia="es-ES"/>
          </w:rPr>
          <w:t xml:space="preserve"> los hemos procesado para saber si un autor hace una crítica positiva negativa o neutra de un producto falta la tercera pata que sería compararlo con cómo ha evolucionado en el mercado. De tal manera que se podría saber qué porcentaje de acierto tiene un escritor sobre economía. Posterior se puede seguir anali</w:t>
        </w:r>
        <w:r w:rsidR="00EB780B">
          <w:rPr>
            <w:lang w:eastAsia="es-ES"/>
          </w:rPr>
          <w:t>zando más en profundidad.</w:t>
        </w:r>
      </w:ins>
    </w:p>
    <w:p w14:paraId="1D94ABE8" w14:textId="235EF870" w:rsidR="00C92038" w:rsidRPr="00F26C8B" w:rsidRDefault="00C92038" w:rsidP="00C92038">
      <w:pPr>
        <w:rPr>
          <w:ins w:id="1811" w:author="BENITO CASADO, ENRIQUE" w:date="2019-09-22T07:36:00Z"/>
          <w:b/>
          <w:lang w:eastAsia="es-ES"/>
          <w:rPrChange w:id="1812" w:author="BENITO CASADO, ENRIQUE" w:date="2019-09-22T07:43:00Z">
            <w:rPr>
              <w:ins w:id="1813" w:author="BENITO CASADO, ENRIQUE" w:date="2019-09-22T07:36:00Z"/>
              <w:lang w:eastAsia="es-ES"/>
            </w:rPr>
          </w:rPrChange>
        </w:rPr>
      </w:pPr>
      <w:ins w:id="1814" w:author="BENITO CASADO, ENRIQUE" w:date="2019-09-22T07:36:00Z">
        <w:r w:rsidRPr="00F26C8B">
          <w:rPr>
            <w:b/>
            <w:lang w:eastAsia="es-ES"/>
            <w:rPrChange w:id="1815" w:author="BENITO CASADO, ENRIQUE" w:date="2019-09-22T07:43:00Z">
              <w:rPr>
                <w:lang w:eastAsia="es-ES"/>
              </w:rPr>
            </w:rPrChange>
          </w:rPr>
          <w:t xml:space="preserve">¿Qué porcentaje tiene de acierto sobre un tema en concreto? </w:t>
        </w:r>
      </w:ins>
    </w:p>
    <w:p w14:paraId="6B93B673" w14:textId="7F2F9AA9" w:rsidR="00C92038" w:rsidRDefault="00C92038" w:rsidP="00A27C15">
      <w:pPr>
        <w:rPr>
          <w:ins w:id="1816" w:author="BENITO CASADO, ENRIQUE" w:date="2019-09-22T08:20:00Z"/>
          <w:lang w:eastAsia="es-ES"/>
        </w:rPr>
      </w:pPr>
      <w:ins w:id="1817" w:author="BENITO CASADO, ENRIQUE" w:date="2019-09-22T07:36:00Z">
        <w:r>
          <w:rPr>
            <w:lang w:eastAsia="es-ES"/>
          </w:rPr>
          <w:t>Es posible que nuestro escritor no sea una persona fiable cuando habla de macroeconomía, pero sin embargo cada vez que habla blockchain siempre acierta, en este sentido sería interesante tenerle en cuenta solo cuando habla del tema que realmente entiende.</w:t>
        </w:r>
      </w:ins>
    </w:p>
    <w:p w14:paraId="604D3A5B" w14:textId="77777777" w:rsidR="005A5099" w:rsidRDefault="005A5099">
      <w:pPr>
        <w:pStyle w:val="KeinLeerraum"/>
        <w:rPr>
          <w:ins w:id="1818" w:author="BENITO CASADO, ENRIQUE" w:date="2019-09-22T07:36:00Z"/>
          <w:lang w:eastAsia="es-ES"/>
        </w:rPr>
        <w:pPrChange w:id="1819" w:author="BENITO CASADO, ENRIQUE" w:date="2019-09-22T08:20:00Z">
          <w:pPr/>
        </w:pPrChange>
      </w:pPr>
    </w:p>
    <w:p w14:paraId="3E1A1D05" w14:textId="6F9997AD" w:rsidR="00C92038" w:rsidRPr="00F26C8B" w:rsidRDefault="00C92038" w:rsidP="00C92038">
      <w:pPr>
        <w:rPr>
          <w:ins w:id="1820" w:author="BENITO CASADO, ENRIQUE" w:date="2019-09-22T07:36:00Z"/>
          <w:b/>
          <w:lang w:eastAsia="es-ES"/>
          <w:rPrChange w:id="1821" w:author="BENITO CASADO, ENRIQUE" w:date="2019-09-22T07:43:00Z">
            <w:rPr>
              <w:ins w:id="1822" w:author="BENITO CASADO, ENRIQUE" w:date="2019-09-22T07:36:00Z"/>
              <w:lang w:eastAsia="es-ES"/>
            </w:rPr>
          </w:rPrChange>
        </w:rPr>
      </w:pPr>
      <w:ins w:id="1823" w:author="BENITO CASADO, ENRIQUE" w:date="2019-09-22T07:36:00Z">
        <w:r w:rsidRPr="00F26C8B">
          <w:rPr>
            <w:b/>
            <w:lang w:eastAsia="es-ES"/>
            <w:rPrChange w:id="1824" w:author="BENITO CASADO, ENRIQUE" w:date="2019-09-22T07:43:00Z">
              <w:rPr>
                <w:lang w:eastAsia="es-ES"/>
              </w:rPr>
            </w:rPrChange>
          </w:rPr>
          <w:t xml:space="preserve">¿Qué fiabilidad tiene a X meses? </w:t>
        </w:r>
      </w:ins>
    </w:p>
    <w:p w14:paraId="7ADE66B2" w14:textId="6D473ED3" w:rsidR="00C92038" w:rsidRDefault="00C92038" w:rsidP="00C92038">
      <w:pPr>
        <w:rPr>
          <w:ins w:id="1825" w:author="BENITO CASADO, ENRIQUE" w:date="2019-09-22T07:36:00Z"/>
          <w:lang w:eastAsia="es-ES"/>
        </w:rPr>
      </w:pPr>
      <w:ins w:id="1826" w:author="BENITO CASADO, ENRIQUE" w:date="2019-09-22T07:36:00Z">
        <w:r>
          <w:rPr>
            <w:lang w:eastAsia="es-ES"/>
          </w:rPr>
          <w:t>Es posible que el escritor a corto plazo suele acertar, pero a larg</w:t>
        </w:r>
        <w:r w:rsidR="00F26C8B">
          <w:rPr>
            <w:lang w:eastAsia="es-ES"/>
          </w:rPr>
          <w:t>o y medio plazo no o viceversa.</w:t>
        </w:r>
      </w:ins>
    </w:p>
    <w:p w14:paraId="401D873C" w14:textId="13F7FC5A" w:rsidR="00C92038" w:rsidRDefault="00EB780B" w:rsidP="00C92038">
      <w:pPr>
        <w:rPr>
          <w:ins w:id="1827" w:author="BENITO CASADO, ENRIQUE" w:date="2019-09-22T08:05:00Z"/>
          <w:b/>
          <w:sz w:val="24"/>
          <w:lang w:eastAsia="es-ES"/>
        </w:rPr>
      </w:pPr>
      <w:ins w:id="1828" w:author="BENITO CASADO, ENRIQUE" w:date="2019-09-22T08:05:00Z">
        <w:r w:rsidRPr="00EB780B">
          <w:rPr>
            <w:b/>
            <w:sz w:val="24"/>
            <w:lang w:eastAsia="es-ES"/>
            <w:rPrChange w:id="1829" w:author="BENITO CASADO, ENRIQUE" w:date="2019-09-22T08:05:00Z">
              <w:rPr>
                <w:lang w:eastAsia="es-ES"/>
              </w:rPr>
            </w:rPrChange>
          </w:rPr>
          <w:t>Redes Sociales</w:t>
        </w:r>
      </w:ins>
    </w:p>
    <w:p w14:paraId="2B98CE28" w14:textId="69D07CE5" w:rsidR="00EB780B" w:rsidRDefault="00EB780B" w:rsidP="00A27C15">
      <w:pPr>
        <w:rPr>
          <w:ins w:id="1830" w:author="BENITO CASADO, ENRIQUE" w:date="2019-09-22T08:20:00Z"/>
          <w:lang w:eastAsia="es-ES"/>
        </w:rPr>
      </w:pPr>
      <w:ins w:id="1831" w:author="BENITO CASADO, ENRIQUE" w:date="2019-09-22T08:06:00Z">
        <w:r>
          <w:rPr>
            <w:lang w:eastAsia="es-ES"/>
          </w:rPr>
          <w:t>En el caso de las redes sociales en nuestro caso Twitter, nos plantea otra serie de desafíos</w:t>
        </w:r>
        <w:r w:rsidR="000B3C36">
          <w:rPr>
            <w:lang w:eastAsia="es-ES"/>
          </w:rPr>
          <w:t>, por un</w:t>
        </w:r>
        <w:r>
          <w:rPr>
            <w:lang w:eastAsia="es-ES"/>
          </w:rPr>
          <w:t xml:space="preserve"> lado podríamos plantearnos las mismas preguntas que en el apartado anterior sobre diferentes personajes que escriben sobre </w:t>
        </w:r>
      </w:ins>
      <w:ins w:id="1832" w:author="BENITO CASADO, ENRIQUE" w:date="2019-09-22T08:08:00Z">
        <w:r>
          <w:rPr>
            <w:lang w:eastAsia="es-ES"/>
          </w:rPr>
          <w:t>economías</w:t>
        </w:r>
      </w:ins>
      <w:ins w:id="1833" w:author="BENITO CASADO, ENRIQUE" w:date="2019-09-22T08:13:00Z">
        <w:r w:rsidR="005A5099">
          <w:rPr>
            <w:lang w:eastAsia="es-ES"/>
          </w:rPr>
          <w:t xml:space="preserve"> a analizar si sus opiniones son relevantes o no</w:t>
        </w:r>
      </w:ins>
      <w:ins w:id="1834" w:author="BENITO CASADO, ENRIQUE" w:date="2019-09-22T08:06:00Z">
        <w:r>
          <w:rPr>
            <w:lang w:eastAsia="es-ES"/>
          </w:rPr>
          <w:t>,</w:t>
        </w:r>
      </w:ins>
      <w:ins w:id="1835" w:author="BENITO CASADO, ENRIQUE" w:date="2019-09-22T08:08:00Z">
        <w:r>
          <w:rPr>
            <w:lang w:eastAsia="es-ES"/>
          </w:rPr>
          <w:t xml:space="preserve"> pero además nos abre la posibilidad de análisis masivo de sentimientos, tendencias etc.</w:t>
        </w:r>
      </w:ins>
      <w:ins w:id="1836" w:author="BENITO CASADO, ENRIQUE" w:date="2019-09-22T20:17:00Z">
        <w:r w:rsidR="00513F0B">
          <w:rPr>
            <w:lang w:eastAsia="es-ES"/>
          </w:rPr>
          <w:t>.</w:t>
        </w:r>
      </w:ins>
      <w:ins w:id="1837" w:author="BENITO CASADO, ENRIQUE" w:date="2019-09-22T08:08:00Z">
        <w:r>
          <w:rPr>
            <w:lang w:eastAsia="es-ES"/>
          </w:rPr>
          <w:t>.</w:t>
        </w:r>
      </w:ins>
    </w:p>
    <w:p w14:paraId="778100D2" w14:textId="77777777" w:rsidR="005A5099" w:rsidRDefault="005A5099">
      <w:pPr>
        <w:pStyle w:val="KeinLeerraum"/>
        <w:rPr>
          <w:ins w:id="1838" w:author="BENITO CASADO, ENRIQUE" w:date="2019-09-22T08:08:00Z"/>
          <w:lang w:eastAsia="es-ES"/>
        </w:rPr>
        <w:pPrChange w:id="1839" w:author="BENITO CASADO, ENRIQUE" w:date="2019-09-22T08:20:00Z">
          <w:pPr/>
        </w:pPrChange>
      </w:pPr>
    </w:p>
    <w:p w14:paraId="647AD8DE" w14:textId="1937C5DD" w:rsidR="00EB780B" w:rsidRDefault="005A5099">
      <w:pPr>
        <w:rPr>
          <w:ins w:id="1840" w:author="BENITO CASADO, ENRIQUE" w:date="2019-09-22T08:20:00Z"/>
          <w:lang w:eastAsia="es-ES"/>
        </w:rPr>
      </w:pPr>
      <w:ins w:id="1841" w:author="BENITO CASADO, ENRIQUE" w:date="2019-09-22T08:09:00Z">
        <w:r>
          <w:rPr>
            <w:lang w:eastAsia="es-ES"/>
          </w:rPr>
          <w:t xml:space="preserve">Nuestro equipo de </w:t>
        </w:r>
      </w:ins>
      <w:ins w:id="1842" w:author="BENITO CASADO, ENRIQUE" w:date="2019-09-22T08:19:00Z">
        <w:r>
          <w:rPr>
            <w:lang w:eastAsia="es-ES"/>
          </w:rPr>
          <w:t>científicos</w:t>
        </w:r>
      </w:ins>
      <w:ins w:id="1843" w:author="BENITO CASADO, ENRIQUE" w:date="2019-09-22T08:09:00Z">
        <w:r>
          <w:rPr>
            <w:lang w:eastAsia="es-ES"/>
          </w:rPr>
          <w:t xml:space="preserve"> </w:t>
        </w:r>
      </w:ins>
      <w:ins w:id="1844" w:author="BENITO CASADO, ENRIQUE" w:date="2019-09-22T08:19:00Z">
        <w:r>
          <w:rPr>
            <w:lang w:eastAsia="es-ES"/>
          </w:rPr>
          <w:t>de datos</w:t>
        </w:r>
      </w:ins>
      <w:ins w:id="1845" w:author="BENITO CASADO, ENRIQUE" w:date="2019-09-22T08:09:00Z">
        <w:r w:rsidR="00EB780B">
          <w:rPr>
            <w:lang w:eastAsia="es-ES"/>
          </w:rPr>
          <w:t xml:space="preserve"> será el encargado de encontrar estas correlaciones entre </w:t>
        </w:r>
      </w:ins>
      <w:ins w:id="1846" w:author="BENITO CASADO, ENRIQUE" w:date="2019-09-22T08:14:00Z">
        <w:r>
          <w:rPr>
            <w:lang w:eastAsia="es-ES"/>
          </w:rPr>
          <w:t xml:space="preserve">datos y comportamiento del mercado de valores. </w:t>
        </w:r>
      </w:ins>
      <w:ins w:id="1847" w:author="BENITO CASADO, ENRIQUE" w:date="2019-09-22T08:17:00Z">
        <w:r>
          <w:rPr>
            <w:lang w:eastAsia="es-ES"/>
          </w:rPr>
          <w:t>Además,</w:t>
        </w:r>
      </w:ins>
      <w:ins w:id="1848" w:author="BENITO CASADO, ENRIQUE" w:date="2019-09-22T08:14:00Z">
        <w:r>
          <w:rPr>
            <w:lang w:eastAsia="es-ES"/>
          </w:rPr>
          <w:t xml:space="preserve"> no es un tema </w:t>
        </w:r>
      </w:ins>
      <w:ins w:id="1849" w:author="BENITO CASADO, ENRIQUE" w:date="2019-09-22T08:19:00Z">
        <w:r>
          <w:rPr>
            <w:lang w:eastAsia="es-ES"/>
          </w:rPr>
          <w:t>nuevo,</w:t>
        </w:r>
      </w:ins>
      <w:ins w:id="1850" w:author="BENITO CASADO, ENRIQUE" w:date="2019-09-22T08:14:00Z">
        <w:r>
          <w:rPr>
            <w:lang w:eastAsia="es-ES"/>
          </w:rPr>
          <w:t xml:space="preserve"> sino que se tiene constancia de estudios </w:t>
        </w:r>
      </w:ins>
      <w:ins w:id="1851" w:author="BENITO CASADO, ENRIQUE" w:date="2019-09-22T08:19:00Z">
        <w:r>
          <w:rPr>
            <w:lang w:eastAsia="es-ES"/>
          </w:rPr>
          <w:t>realizados sobre</w:t>
        </w:r>
      </w:ins>
      <w:ins w:id="1852" w:author="BENITO CASADO, ENRIQUE" w:date="2019-09-22T08:17:00Z">
        <w:r>
          <w:rPr>
            <w:lang w:eastAsia="es-ES"/>
          </w:rPr>
          <w:t xml:space="preserve"> dicho tema, y nos consta que es posible.</w:t>
        </w:r>
      </w:ins>
    </w:p>
    <w:p w14:paraId="0BAE72B9" w14:textId="77777777" w:rsidR="005A5099" w:rsidRDefault="005A5099">
      <w:pPr>
        <w:pStyle w:val="KeinLeerraum"/>
        <w:rPr>
          <w:ins w:id="1853" w:author="BENITO CASADO, ENRIQUE" w:date="2019-09-22T08:18:00Z"/>
          <w:lang w:eastAsia="es-ES"/>
        </w:rPr>
        <w:pPrChange w:id="1854" w:author="BENITO CASADO, ENRIQUE" w:date="2019-09-22T08:20:00Z">
          <w:pPr/>
        </w:pPrChange>
      </w:pPr>
    </w:p>
    <w:p w14:paraId="58BEE95C" w14:textId="5B1B90FB" w:rsidR="005A5099" w:rsidRPr="005A5099" w:rsidRDefault="005A5099">
      <w:pPr>
        <w:pStyle w:val="berschrift2"/>
        <w:rPr>
          <w:ins w:id="1855" w:author="BENITO CASADO, ENRIQUE" w:date="2019-09-22T08:18:00Z"/>
          <w:rFonts w:asciiTheme="minorHAnsi" w:hAnsiTheme="minorHAnsi" w:cstheme="minorHAnsi"/>
          <w:rPrChange w:id="1856" w:author="BENITO CASADO, ENRIQUE" w:date="2019-09-22T08:19:00Z">
            <w:rPr>
              <w:ins w:id="1857" w:author="BENITO CASADO, ENRIQUE" w:date="2019-09-22T08:18:00Z"/>
            </w:rPr>
          </w:rPrChange>
        </w:rPr>
        <w:pPrChange w:id="1858" w:author="BENITO CASADO, ENRIQUE" w:date="2019-09-22T08:19:00Z">
          <w:pPr/>
        </w:pPrChange>
      </w:pPr>
      <w:bookmarkStart w:id="1859" w:name="_Toc20170512"/>
      <w:ins w:id="1860" w:author="BENITO CASADO, ENRIQUE" w:date="2019-09-22T08:18:00Z">
        <w:r w:rsidRPr="005A5099">
          <w:rPr>
            <w:rFonts w:asciiTheme="minorHAnsi" w:hAnsiTheme="minorHAnsi" w:cstheme="minorHAnsi"/>
            <w:sz w:val="36"/>
            <w:rPrChange w:id="1861" w:author="BENITO CASADO, ENRIQUE" w:date="2019-09-22T08:19:00Z">
              <w:rPr/>
            </w:rPrChange>
          </w:rPr>
          <w:t>Modelo de negocio</w:t>
        </w:r>
        <w:bookmarkEnd w:id="1859"/>
      </w:ins>
    </w:p>
    <w:p w14:paraId="0A6691CD" w14:textId="77777777" w:rsidR="005A5099" w:rsidRPr="00EB780B" w:rsidRDefault="005A5099" w:rsidP="00C92038">
      <w:pPr>
        <w:rPr>
          <w:ins w:id="1862" w:author="BENITO CASADO, ENRIQUE" w:date="2019-09-22T07:36:00Z"/>
          <w:sz w:val="24"/>
          <w:lang w:eastAsia="es-ES"/>
          <w:rPrChange w:id="1863" w:author="BENITO CASADO, ENRIQUE" w:date="2019-09-22T08:05:00Z">
            <w:rPr>
              <w:ins w:id="1864" w:author="BENITO CASADO, ENRIQUE" w:date="2019-09-22T07:36:00Z"/>
              <w:lang w:eastAsia="es-ES"/>
            </w:rPr>
          </w:rPrChange>
        </w:rPr>
      </w:pPr>
    </w:p>
    <w:p w14:paraId="34BF90CE" w14:textId="0D47F9B7" w:rsidR="00E17E99" w:rsidRPr="00513F0B" w:rsidRDefault="005A5099">
      <w:pPr>
        <w:rPr>
          <w:ins w:id="1865" w:author="BENITO CASADO, ENRIQUE" w:date="2019-09-22T08:48:00Z"/>
          <w:b/>
          <w:lang w:eastAsia="es-ES"/>
          <w:rPrChange w:id="1866" w:author="BENITO CASADO, ENRIQUE" w:date="2019-09-22T20:18:00Z">
            <w:rPr>
              <w:ins w:id="1867" w:author="BENITO CASADO, ENRIQUE" w:date="2019-09-22T08:48:00Z"/>
              <w:b w:val="0"/>
              <w:sz w:val="28"/>
              <w:lang w:eastAsia="es-ES"/>
            </w:rPr>
          </w:rPrChange>
        </w:rPr>
        <w:pPrChange w:id="1868" w:author="BENITO CASADO, ENRIQUE" w:date="2019-09-22T08:22:00Z">
          <w:pPr>
            <w:pStyle w:val="berschrift1"/>
          </w:pPr>
        </w:pPrChange>
      </w:pPr>
      <w:ins w:id="1869" w:author="BENITO CASADO, ENRIQUE" w:date="2019-09-22T08:22:00Z">
        <w:r>
          <w:rPr>
            <w:lang w:eastAsia="es-ES"/>
          </w:rPr>
          <w:t>Desde Enriis-Consulting tenemos dos modelos de negocio.</w:t>
        </w:r>
      </w:ins>
    </w:p>
    <w:p w14:paraId="343D75EB" w14:textId="35E1DBF2" w:rsidR="005A5099" w:rsidRDefault="005A5099">
      <w:pPr>
        <w:rPr>
          <w:ins w:id="1870" w:author="BENITO CASADO, ENRIQUE" w:date="2019-09-22T08:23:00Z"/>
          <w:sz w:val="28"/>
          <w:lang w:eastAsia="es-ES"/>
        </w:rPr>
        <w:pPrChange w:id="1871" w:author="BENITO CASADO, ENRIQUE" w:date="2019-09-22T08:22:00Z">
          <w:pPr>
            <w:pStyle w:val="berschrift1"/>
          </w:pPr>
        </w:pPrChange>
      </w:pPr>
      <w:ins w:id="1872" w:author="BENITO CASADO, ENRIQUE" w:date="2019-09-22T08:22:00Z">
        <w:r w:rsidRPr="005A5099">
          <w:rPr>
            <w:b/>
            <w:sz w:val="28"/>
            <w:lang w:eastAsia="es-ES"/>
            <w:rPrChange w:id="1873" w:author="BENITO CASADO, ENRIQUE" w:date="2019-09-22T08:23:00Z">
              <w:rPr>
                <w:lang w:eastAsia="es-ES"/>
              </w:rPr>
            </w:rPrChange>
          </w:rPr>
          <w:t>Invertir nuestro dinero.</w:t>
        </w:r>
      </w:ins>
    </w:p>
    <w:p w14:paraId="0D165529" w14:textId="50C411AE" w:rsidR="00F32CB3" w:rsidRDefault="005A5099">
      <w:pPr>
        <w:rPr>
          <w:ins w:id="1874" w:author="BENITO CASADO, ENRIQUE" w:date="2019-09-22T08:48:00Z"/>
          <w:lang w:eastAsia="es-ES"/>
        </w:rPr>
        <w:pPrChange w:id="1875" w:author="BENITO CASADO, ENRIQUE" w:date="2019-09-22T08:46:00Z">
          <w:pPr>
            <w:pStyle w:val="berschrift1"/>
          </w:pPr>
        </w:pPrChange>
      </w:pPr>
      <w:ins w:id="1876" w:author="BENITO CASADO, ENRIQUE" w:date="2019-09-22T08:23:00Z">
        <w:r>
          <w:rPr>
            <w:lang w:eastAsia="es-ES"/>
          </w:rPr>
          <w:t>Nosotros realmente creemos en nuest</w:t>
        </w:r>
        <w:r w:rsidR="00AE6DAD">
          <w:rPr>
            <w:lang w:eastAsia="es-ES"/>
          </w:rPr>
          <w:t>r</w:t>
        </w:r>
        <w:r>
          <w:rPr>
            <w:lang w:eastAsia="es-ES"/>
          </w:rPr>
          <w:t xml:space="preserve">o producto y por tanto </w:t>
        </w:r>
        <w:r w:rsidR="00AE6DAD">
          <w:rPr>
            <w:lang w:eastAsia="es-ES"/>
          </w:rPr>
          <w:t>somos los primeros que vamos a</w:t>
        </w:r>
      </w:ins>
      <w:ins w:id="1877" w:author="BENITO CASADO, ENRIQUE" w:date="2019-09-22T08:24:00Z">
        <w:r w:rsidR="00AE6DAD">
          <w:rPr>
            <w:lang w:eastAsia="es-ES"/>
          </w:rPr>
          <w:t xml:space="preserve"> </w:t>
        </w:r>
      </w:ins>
      <w:ins w:id="1878" w:author="BENITO CASADO, ENRIQUE" w:date="2019-09-22T08:23:00Z">
        <w:r w:rsidR="00AE6DAD">
          <w:rPr>
            <w:lang w:eastAsia="es-ES"/>
          </w:rPr>
          <w:t>utilizar nuestro dinero par</w:t>
        </w:r>
      </w:ins>
      <w:ins w:id="1879" w:author="BENITO CASADO, ENRIQUE" w:date="2019-09-22T08:24:00Z">
        <w:r w:rsidR="00AE6DAD">
          <w:rPr>
            <w:lang w:eastAsia="es-ES"/>
          </w:rPr>
          <w:t>a</w:t>
        </w:r>
      </w:ins>
      <w:ins w:id="1880" w:author="BENITO CASADO, ENRIQUE" w:date="2019-09-22T08:23:00Z">
        <w:r w:rsidR="00AE6DAD">
          <w:rPr>
            <w:lang w:eastAsia="es-ES"/>
          </w:rPr>
          <w:t xml:space="preserve"> invertir </w:t>
        </w:r>
      </w:ins>
      <w:ins w:id="1881" w:author="BENITO CASADO, ENRIQUE" w:date="2019-09-22T08:24:00Z">
        <w:r w:rsidR="00AE6DAD">
          <w:rPr>
            <w:lang w:eastAsia="es-ES"/>
          </w:rPr>
          <w:t xml:space="preserve">en bolsa basándonos en las recomendaciones de nuestro sistema somos nosotros. </w:t>
        </w:r>
      </w:ins>
      <w:ins w:id="1882" w:author="BENITO CASADO, ENRIQUE" w:date="2019-09-22T08:25:00Z">
        <w:r w:rsidR="00AE6DAD">
          <w:rPr>
            <w:lang w:eastAsia="es-ES"/>
          </w:rPr>
          <w:t xml:space="preserve"> Una vez hemos identificado que autores tiene credibilidad y sobre </w:t>
        </w:r>
      </w:ins>
      <w:ins w:id="1883" w:author="BENITO CASADO, ENRIQUE" w:date="2019-09-22T08:30:00Z">
        <w:r w:rsidR="00AE6DAD">
          <w:rPr>
            <w:lang w:eastAsia="es-ES"/>
          </w:rPr>
          <w:t>qué</w:t>
        </w:r>
      </w:ins>
      <w:ins w:id="1884" w:author="BENITO CASADO, ENRIQUE" w:date="2019-09-22T08:25:00Z">
        <w:r w:rsidR="00AE6DAD">
          <w:rPr>
            <w:lang w:eastAsia="es-ES"/>
          </w:rPr>
          <w:t xml:space="preserve"> temas contamos un porcentaje de acierto para invertir en los productos de los que </w:t>
        </w:r>
      </w:ins>
      <w:ins w:id="1885" w:author="BENITO CASADO, ENRIQUE" w:date="2019-09-22T08:30:00Z">
        <w:r w:rsidR="00AE6DAD">
          <w:rPr>
            <w:lang w:eastAsia="es-ES"/>
          </w:rPr>
          <w:t>está</w:t>
        </w:r>
      </w:ins>
      <w:ins w:id="1886" w:author="BENITO CASADO, ENRIQUE" w:date="2019-09-22T08:25:00Z">
        <w:r w:rsidR="00AE6DAD">
          <w:rPr>
            <w:lang w:eastAsia="es-ES"/>
          </w:rPr>
          <w:t xml:space="preserve"> </w:t>
        </w:r>
        <w:r w:rsidR="00AE6DAD">
          <w:rPr>
            <w:lang w:eastAsia="es-ES"/>
          </w:rPr>
          <w:lastRenderedPageBreak/>
          <w:t xml:space="preserve">hablando, nuestra idea es invertir en dichos productos y obtener un retorno </w:t>
        </w:r>
      </w:ins>
      <w:ins w:id="1887" w:author="BENITO CASADO, ENRIQUE" w:date="2019-09-22T08:26:00Z">
        <w:r w:rsidR="00AE6DAD">
          <w:rPr>
            <w:lang w:eastAsia="es-ES"/>
          </w:rPr>
          <w:t>económico</w:t>
        </w:r>
      </w:ins>
      <w:ins w:id="1888" w:author="BENITO CASADO, ENRIQUE" w:date="2019-09-22T08:25:00Z">
        <w:r w:rsidR="00AE6DAD">
          <w:rPr>
            <w:lang w:eastAsia="es-ES"/>
          </w:rPr>
          <w:t>.</w:t>
        </w:r>
      </w:ins>
      <w:ins w:id="1889" w:author="BENITO CASADO, ENRIQUE" w:date="2019-09-22T08:48:00Z">
        <w:r w:rsidR="00E17E99">
          <w:rPr>
            <w:lang w:eastAsia="es-ES"/>
          </w:rPr>
          <w:t xml:space="preserve"> </w:t>
        </w:r>
      </w:ins>
      <w:ins w:id="1890" w:author="BENITO CASADO, ENRIQUE" w:date="2019-09-22T09:17:00Z">
        <w:r w:rsidR="006F0204">
          <w:rPr>
            <w:lang w:eastAsia="es-ES"/>
          </w:rPr>
          <w:t xml:space="preserve"> Este es realmente el núcleo de nuestro negocio pues si no somos capaces de hacer análisis correctos </w:t>
        </w:r>
      </w:ins>
      <w:ins w:id="1891" w:author="BENITO CASADO, ENRIQUE" w:date="2019-09-22T09:20:00Z">
        <w:r w:rsidR="006F0204">
          <w:rPr>
            <w:lang w:eastAsia="es-ES"/>
          </w:rPr>
          <w:t>y ganar dinero de nuestras inversiones no vamos a poder vender nuestra cartera de inversión a los clientes.</w:t>
        </w:r>
      </w:ins>
    </w:p>
    <w:p w14:paraId="61A3E142" w14:textId="578F6BCF" w:rsidR="00F32CB3" w:rsidRDefault="00F32CB3">
      <w:pPr>
        <w:pStyle w:val="KeinLeerraum"/>
        <w:rPr>
          <w:ins w:id="1892" w:author="BENITO CASADO, ENRIQUE" w:date="2019-09-22T08:26:00Z"/>
          <w:lang w:eastAsia="es-ES"/>
        </w:rPr>
        <w:pPrChange w:id="1893" w:author="BENITO CASADO, ENRIQUE" w:date="2019-09-22T08:23:00Z">
          <w:pPr>
            <w:pStyle w:val="berschrift1"/>
          </w:pPr>
        </w:pPrChange>
      </w:pPr>
    </w:p>
    <w:p w14:paraId="496EFACE" w14:textId="38ABDFAB" w:rsidR="00AE6DAD" w:rsidRPr="00AE6DAD" w:rsidRDefault="00AE6DAD">
      <w:pPr>
        <w:pStyle w:val="KeinLeerraum"/>
        <w:rPr>
          <w:ins w:id="1894" w:author="BENITO CASADO, ENRIQUE" w:date="2019-09-22T08:22:00Z"/>
          <w:sz w:val="28"/>
          <w:lang w:eastAsia="es-ES"/>
          <w:rPrChange w:id="1895" w:author="BENITO CASADO, ENRIQUE" w:date="2019-09-22T08:26:00Z">
            <w:rPr>
              <w:ins w:id="1896" w:author="BENITO CASADO, ENRIQUE" w:date="2019-09-22T08:22:00Z"/>
              <w:lang w:eastAsia="es-ES"/>
            </w:rPr>
          </w:rPrChange>
        </w:rPr>
        <w:pPrChange w:id="1897" w:author="BENITO CASADO, ENRIQUE" w:date="2019-09-22T08:23:00Z">
          <w:pPr>
            <w:pStyle w:val="berschrift1"/>
          </w:pPr>
        </w:pPrChange>
      </w:pPr>
      <w:ins w:id="1898" w:author="BENITO CASADO, ENRIQUE" w:date="2019-09-22T08:26:00Z">
        <w:r w:rsidRPr="00AE6DAD">
          <w:rPr>
            <w:b/>
            <w:sz w:val="28"/>
            <w:lang w:eastAsia="es-ES"/>
            <w:rPrChange w:id="1899" w:author="BENITO CASADO, ENRIQUE" w:date="2019-09-22T08:26:00Z">
              <w:rPr>
                <w:lang w:eastAsia="es-ES"/>
              </w:rPr>
            </w:rPrChange>
          </w:rPr>
          <w:t>Cartera de inversión para clientes.</w:t>
        </w:r>
      </w:ins>
    </w:p>
    <w:p w14:paraId="49D6E8E7" w14:textId="1A4C3B90" w:rsidR="005A5099" w:rsidRDefault="005A5099">
      <w:pPr>
        <w:rPr>
          <w:ins w:id="1900" w:author="BENITO CASADO, ENRIQUE" w:date="2019-09-22T08:26:00Z"/>
          <w:lang w:eastAsia="es-ES"/>
        </w:rPr>
        <w:pPrChange w:id="1901" w:author="BENITO CASADO, ENRIQUE" w:date="2019-09-22T08:26:00Z">
          <w:pPr>
            <w:pStyle w:val="berschrift1"/>
          </w:pPr>
        </w:pPrChange>
      </w:pPr>
    </w:p>
    <w:p w14:paraId="250259AC" w14:textId="3DE770F5" w:rsidR="006F0204" w:rsidRDefault="00AE6DAD">
      <w:pPr>
        <w:rPr>
          <w:ins w:id="1902" w:author="BENITO CASADO, ENRIQUE" w:date="2019-09-22T08:29:00Z"/>
          <w:lang w:eastAsia="es-ES"/>
        </w:rPr>
        <w:pPrChange w:id="1903" w:author="BENITO CASADO, ENRIQUE" w:date="2019-09-22T08:26:00Z">
          <w:pPr>
            <w:pStyle w:val="berschrift1"/>
          </w:pPr>
        </w:pPrChange>
      </w:pPr>
      <w:ins w:id="1904" w:author="BENITO CASADO, ENRIQUE" w:date="2019-09-22T08:26:00Z">
        <w:r>
          <w:rPr>
            <w:lang w:eastAsia="es-ES"/>
          </w:rPr>
          <w:t xml:space="preserve">Nuestro modelo de negocio pasa también por ofrecer nuestros servicios a los </w:t>
        </w:r>
      </w:ins>
      <w:ins w:id="1905" w:author="BENITO CASADO, ENRIQUE" w:date="2019-09-22T08:27:00Z">
        <w:r>
          <w:rPr>
            <w:lang w:eastAsia="es-ES"/>
          </w:rPr>
          <w:t>clientes</w:t>
        </w:r>
      </w:ins>
      <w:ins w:id="1906" w:author="BENITO CASADO, ENRIQUE" w:date="2019-09-22T08:26:00Z">
        <w:r>
          <w:rPr>
            <w:lang w:eastAsia="es-ES"/>
          </w:rPr>
          <w:t xml:space="preserve"> </w:t>
        </w:r>
      </w:ins>
      <w:ins w:id="1907" w:author="BENITO CASADO, ENRIQUE" w:date="2019-09-22T08:27:00Z">
        <w:r>
          <w:rPr>
            <w:lang w:eastAsia="es-ES"/>
          </w:rPr>
          <w:t xml:space="preserve">que quieran depositar su confianza con </w:t>
        </w:r>
      </w:ins>
      <w:ins w:id="1908" w:author="BENITO CASADO, ENRIQUE" w:date="2019-09-22T08:28:00Z">
        <w:r>
          <w:rPr>
            <w:lang w:eastAsia="es-ES"/>
          </w:rPr>
          <w:t>nosotros</w:t>
        </w:r>
      </w:ins>
      <w:ins w:id="1909" w:author="BENITO CASADO, ENRIQUE" w:date="2019-09-22T08:27:00Z">
        <w:r>
          <w:rPr>
            <w:lang w:eastAsia="es-ES"/>
          </w:rPr>
          <w:t xml:space="preserve">, de los beneficios de estos clientes </w:t>
        </w:r>
      </w:ins>
      <w:ins w:id="1910" w:author="BENITO CASADO, ENRIQUE" w:date="2019-09-22T08:29:00Z">
        <w:r>
          <w:rPr>
            <w:lang w:eastAsia="es-ES"/>
          </w:rPr>
          <w:t>obtendríamos</w:t>
        </w:r>
        <w:r w:rsidR="00513F0B">
          <w:rPr>
            <w:lang w:eastAsia="es-ES"/>
          </w:rPr>
          <w:t xml:space="preserve"> un porcentaje</w:t>
        </w:r>
      </w:ins>
      <w:ins w:id="1911" w:author="BENITO CASADO, ENRIQUE" w:date="2019-09-22T22:05:00Z">
        <w:r w:rsidR="000B3C36">
          <w:rPr>
            <w:lang w:eastAsia="es-ES"/>
          </w:rPr>
          <w:t xml:space="preserve">. </w:t>
        </w:r>
      </w:ins>
      <w:ins w:id="1912" w:author="BENITO CASADO, ENRIQUE" w:date="2019-09-22T09:16:00Z">
        <w:r w:rsidR="006F0204">
          <w:rPr>
            <w:lang w:eastAsia="es-ES"/>
          </w:rPr>
          <w:t xml:space="preserve">Enriis-Consulting cuenta con </w:t>
        </w:r>
      </w:ins>
      <w:ins w:id="1913" w:author="BENITO CASADO, ENRIQUE" w:date="2019-09-22T09:21:00Z">
        <w:r w:rsidR="006F0204">
          <w:rPr>
            <w:lang w:eastAsia="es-ES"/>
          </w:rPr>
          <w:t>una página</w:t>
        </w:r>
      </w:ins>
      <w:ins w:id="1914" w:author="BENITO CASADO, ENRIQUE" w:date="2019-09-22T09:14:00Z">
        <w:r w:rsidR="006F0204">
          <w:rPr>
            <w:lang w:eastAsia="es-ES"/>
          </w:rPr>
          <w:t xml:space="preserve"> web de empresa </w:t>
        </w:r>
      </w:ins>
      <w:ins w:id="1915" w:author="BENITO CASADO, ENRIQUE" w:date="2019-09-22T09:21:00Z">
        <w:r w:rsidR="006F0204">
          <w:rPr>
            <w:lang w:eastAsia="es-ES"/>
          </w:rPr>
          <w:t>donde ofrecemos</w:t>
        </w:r>
      </w:ins>
      <w:ins w:id="1916" w:author="BENITO CASADO, ENRIQUE" w:date="2019-09-22T09:15:00Z">
        <w:r w:rsidR="006F0204">
          <w:rPr>
            <w:lang w:eastAsia="es-ES"/>
          </w:rPr>
          <w:t xml:space="preserve"> nuestros servicios </w:t>
        </w:r>
      </w:ins>
      <w:ins w:id="1917" w:author="BENITO CASADO, ENRIQUE" w:date="2019-09-22T09:16:00Z">
        <w:r w:rsidR="006F0204">
          <w:rPr>
            <w:lang w:eastAsia="es-ES"/>
          </w:rPr>
          <w:t xml:space="preserve">de inversión </w:t>
        </w:r>
      </w:ins>
      <w:ins w:id="1918" w:author="BENITO CASADO, ENRIQUE" w:date="2019-09-22T09:15:00Z">
        <w:r w:rsidR="006F0204">
          <w:rPr>
            <w:lang w:eastAsia="es-ES"/>
          </w:rPr>
          <w:t xml:space="preserve">a clientes particulares. </w:t>
        </w:r>
      </w:ins>
    </w:p>
    <w:p w14:paraId="110DFD0B" w14:textId="0701300E" w:rsidR="00AE6DAD" w:rsidRDefault="00AE6DAD">
      <w:pPr>
        <w:rPr>
          <w:ins w:id="1919" w:author="BENITO CASADO, ENRIQUE" w:date="2019-09-22T08:58:00Z"/>
          <w:lang w:eastAsia="es-ES"/>
        </w:rPr>
        <w:pPrChange w:id="1920" w:author="BENITO CASADO, ENRIQUE" w:date="2019-09-22T08:26:00Z">
          <w:pPr>
            <w:pStyle w:val="berschrift1"/>
          </w:pPr>
        </w:pPrChange>
      </w:pPr>
    </w:p>
    <w:p w14:paraId="310FFCA0" w14:textId="77777777" w:rsidR="00513F0B" w:rsidRDefault="003D2B63">
      <w:pPr>
        <w:keepNext/>
        <w:rPr>
          <w:ins w:id="1921" w:author="BENITO CASADO, ENRIQUE" w:date="2019-09-22T20:20:00Z"/>
        </w:rPr>
        <w:pPrChange w:id="1922" w:author="BENITO CASADO, ENRIQUE" w:date="2019-09-22T20:20:00Z">
          <w:pPr/>
        </w:pPrChange>
      </w:pPr>
      <w:ins w:id="1923" w:author="BENITO CASADO, ENRIQUE" w:date="2019-09-22T09:36:00Z">
        <w:r>
          <w:rPr>
            <w:noProof/>
            <w:lang w:eastAsia="es-ES"/>
          </w:rPr>
          <w:drawing>
            <wp:inline distT="0" distB="0" distL="0" distR="0" wp14:anchorId="7ECA259F" wp14:editId="60E1DF9A">
              <wp:extent cx="5400040" cy="25615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1590"/>
                      </a:xfrm>
                      <a:prstGeom prst="rect">
                        <a:avLst/>
                      </a:prstGeom>
                    </pic:spPr>
                  </pic:pic>
                </a:graphicData>
              </a:graphic>
            </wp:inline>
          </w:drawing>
        </w:r>
      </w:ins>
    </w:p>
    <w:p w14:paraId="539D39CA" w14:textId="27FD919C" w:rsidR="00D571A9" w:rsidRPr="00746E0D" w:rsidRDefault="00513F0B">
      <w:pPr>
        <w:pStyle w:val="Beschriftung"/>
        <w:jc w:val="center"/>
        <w:rPr>
          <w:ins w:id="1924" w:author="BENITO CASADO, ENRIQUE" w:date="2019-09-22T09:36:00Z"/>
          <w:rPrChange w:id="1925" w:author="BENITO CASADO, ENRIQUE" w:date="2019-09-23T22:46:00Z">
            <w:rPr>
              <w:ins w:id="1926" w:author="BENITO CASADO, ENRIQUE" w:date="2019-09-22T09:36:00Z"/>
              <w:lang w:eastAsia="es-ES"/>
            </w:rPr>
          </w:rPrChange>
        </w:rPr>
        <w:pPrChange w:id="1927" w:author="Jesús Carretero" w:date="2019-09-23T21:16:00Z">
          <w:pPr>
            <w:pStyle w:val="berschrift1"/>
          </w:pPr>
        </w:pPrChange>
      </w:pPr>
      <w:bookmarkStart w:id="1928" w:name="_Toc20171415"/>
      <w:ins w:id="1929" w:author="BENITO CASADO, ENRIQUE" w:date="2019-09-22T20:20:00Z">
        <w:r w:rsidRPr="00746E0D">
          <w:rPr>
            <w:i w:val="0"/>
            <w:color w:val="auto"/>
            <w:rPrChange w:id="1930" w:author="BENITO CASADO, ENRIQUE" w:date="2019-09-23T22:46:00Z">
              <w:rPr/>
            </w:rPrChange>
          </w:rPr>
          <w:t xml:space="preserve">Figura </w:t>
        </w:r>
        <w:r w:rsidRPr="00746E0D">
          <w:rPr>
            <w:i w:val="0"/>
            <w:color w:val="auto"/>
            <w:rPrChange w:id="1931" w:author="BENITO CASADO, ENRIQUE" w:date="2019-09-23T22:46:00Z">
              <w:rPr/>
            </w:rPrChange>
          </w:rPr>
          <w:fldChar w:fldCharType="begin"/>
        </w:r>
        <w:r w:rsidRPr="00746E0D">
          <w:rPr>
            <w:i w:val="0"/>
            <w:color w:val="auto"/>
            <w:rPrChange w:id="1932" w:author="BENITO CASADO, ENRIQUE" w:date="2019-09-23T22:46:00Z">
              <w:rPr/>
            </w:rPrChange>
          </w:rPr>
          <w:instrText xml:space="preserve"> SEQ Figura \* ARABIC </w:instrText>
        </w:r>
      </w:ins>
      <w:r w:rsidRPr="00746E0D">
        <w:rPr>
          <w:i w:val="0"/>
          <w:color w:val="auto"/>
          <w:rPrChange w:id="1933" w:author="BENITO CASADO, ENRIQUE" w:date="2019-09-23T22:46:00Z">
            <w:rPr/>
          </w:rPrChange>
        </w:rPr>
        <w:fldChar w:fldCharType="separate"/>
      </w:r>
      <w:ins w:id="1934" w:author="BENITO CASADO, ENRIQUE" w:date="2019-09-23T22:45:00Z">
        <w:r w:rsidR="00746E0D" w:rsidRPr="00746E0D">
          <w:rPr>
            <w:i w:val="0"/>
            <w:color w:val="auto"/>
            <w:rPrChange w:id="1935" w:author="BENITO CASADO, ENRIQUE" w:date="2019-09-23T22:46:00Z">
              <w:rPr>
                <w:b w:val="0"/>
                <w:iCs/>
                <w:noProof/>
              </w:rPr>
            </w:rPrChange>
          </w:rPr>
          <w:t>2</w:t>
        </w:r>
      </w:ins>
      <w:ins w:id="1936" w:author="BENITO CASADO, ENRIQUE" w:date="2019-09-22T20:20:00Z">
        <w:r w:rsidRPr="00746E0D">
          <w:rPr>
            <w:i w:val="0"/>
            <w:color w:val="auto"/>
            <w:rPrChange w:id="1937" w:author="BENITO CASADO, ENRIQUE" w:date="2019-09-23T22:46:00Z">
              <w:rPr/>
            </w:rPrChange>
          </w:rPr>
          <w:fldChar w:fldCharType="end"/>
        </w:r>
        <w:r w:rsidRPr="00746E0D">
          <w:rPr>
            <w:i w:val="0"/>
            <w:color w:val="auto"/>
            <w:rPrChange w:id="1938" w:author="BENITO CASADO, ENRIQUE" w:date="2019-09-23T22:46:00Z">
              <w:rPr/>
            </w:rPrChange>
          </w:rPr>
          <w:t>: Idea de negocio</w:t>
        </w:r>
      </w:ins>
      <w:bookmarkEnd w:id="1928"/>
    </w:p>
    <w:p w14:paraId="23E26C82" w14:textId="2B0B21C2" w:rsidR="00D571A9" w:rsidRDefault="00D571A9">
      <w:pPr>
        <w:rPr>
          <w:ins w:id="1939" w:author="BENITO CASADO, ENRIQUE" w:date="2019-09-22T08:58:00Z"/>
          <w:lang w:eastAsia="es-ES"/>
        </w:rPr>
        <w:pPrChange w:id="1940" w:author="BENITO CASADO, ENRIQUE" w:date="2019-09-22T08:26:00Z">
          <w:pPr>
            <w:pStyle w:val="berschrift1"/>
          </w:pPr>
        </w:pPrChange>
      </w:pPr>
    </w:p>
    <w:p w14:paraId="651ADF20" w14:textId="3F0E45CB" w:rsidR="00565157" w:rsidRDefault="00565157">
      <w:pPr>
        <w:spacing w:after="0" w:line="240" w:lineRule="auto"/>
        <w:jc w:val="left"/>
        <w:rPr>
          <w:ins w:id="1941" w:author="Jesús Carretero" w:date="2019-09-23T21:17:00Z"/>
          <w:lang w:eastAsia="es-ES"/>
        </w:rPr>
      </w:pPr>
      <w:ins w:id="1942" w:author="Jesús Carretero" w:date="2019-09-23T21:17:00Z">
        <w:r>
          <w:rPr>
            <w:lang w:eastAsia="es-ES"/>
          </w:rPr>
          <w:br w:type="page"/>
        </w:r>
      </w:ins>
    </w:p>
    <w:p w14:paraId="21985FF4" w14:textId="6DA5D9FF" w:rsidR="00D571A9" w:rsidDel="00565157" w:rsidRDefault="00D571A9">
      <w:pPr>
        <w:rPr>
          <w:ins w:id="1943" w:author="BENITO CASADO, ENRIQUE" w:date="2019-09-22T08:58:00Z"/>
          <w:del w:id="1944" w:author="Jesús Carretero" w:date="2019-09-23T21:17:00Z"/>
          <w:lang w:eastAsia="es-ES"/>
        </w:rPr>
        <w:pPrChange w:id="1945" w:author="BENITO CASADO, ENRIQUE" w:date="2019-09-22T08:26:00Z">
          <w:pPr>
            <w:pStyle w:val="berschrift1"/>
          </w:pPr>
        </w:pPrChange>
      </w:pPr>
    </w:p>
    <w:p w14:paraId="6DE7FA31" w14:textId="0EA8FAFC" w:rsidR="00D571A9" w:rsidDel="00565157" w:rsidRDefault="00D571A9">
      <w:pPr>
        <w:rPr>
          <w:ins w:id="1946" w:author="BENITO CASADO, ENRIQUE" w:date="2019-09-22T08:58:00Z"/>
          <w:del w:id="1947" w:author="Jesús Carretero" w:date="2019-09-23T21:17:00Z"/>
          <w:lang w:eastAsia="es-ES"/>
        </w:rPr>
        <w:pPrChange w:id="1948" w:author="BENITO CASADO, ENRIQUE" w:date="2019-09-22T08:26:00Z">
          <w:pPr>
            <w:pStyle w:val="berschrift1"/>
          </w:pPr>
        </w:pPrChange>
      </w:pPr>
    </w:p>
    <w:p w14:paraId="23A092BB" w14:textId="03B14608" w:rsidR="00D571A9" w:rsidDel="00565157" w:rsidRDefault="00D571A9">
      <w:pPr>
        <w:rPr>
          <w:ins w:id="1949" w:author="BENITO CASADO, ENRIQUE" w:date="2019-09-22T08:58:00Z"/>
          <w:del w:id="1950" w:author="Jesús Carretero" w:date="2019-09-23T21:17:00Z"/>
          <w:lang w:eastAsia="es-ES"/>
        </w:rPr>
        <w:pPrChange w:id="1951" w:author="BENITO CASADO, ENRIQUE" w:date="2019-09-22T08:26:00Z">
          <w:pPr>
            <w:pStyle w:val="berschrift1"/>
          </w:pPr>
        </w:pPrChange>
      </w:pPr>
    </w:p>
    <w:p w14:paraId="06BD3301" w14:textId="42D84206" w:rsidR="00D571A9" w:rsidDel="00565157" w:rsidRDefault="00D571A9">
      <w:pPr>
        <w:rPr>
          <w:ins w:id="1952" w:author="BENITO CASADO, ENRIQUE" w:date="2019-09-22T08:58:00Z"/>
          <w:del w:id="1953" w:author="Jesús Carretero" w:date="2019-09-23T21:17:00Z"/>
          <w:lang w:eastAsia="es-ES"/>
        </w:rPr>
        <w:pPrChange w:id="1954" w:author="BENITO CASADO, ENRIQUE" w:date="2019-09-22T08:26:00Z">
          <w:pPr>
            <w:pStyle w:val="berschrift1"/>
          </w:pPr>
        </w:pPrChange>
      </w:pPr>
    </w:p>
    <w:p w14:paraId="699BF089" w14:textId="7D69C4F4" w:rsidR="00D571A9" w:rsidDel="00565157" w:rsidRDefault="00D571A9">
      <w:pPr>
        <w:rPr>
          <w:ins w:id="1955" w:author="BENITO CASADO, ENRIQUE" w:date="2019-09-22T08:58:00Z"/>
          <w:del w:id="1956" w:author="Jesús Carretero" w:date="2019-09-23T21:17:00Z"/>
          <w:lang w:eastAsia="es-ES"/>
        </w:rPr>
        <w:pPrChange w:id="1957" w:author="BENITO CASADO, ENRIQUE" w:date="2019-09-22T08:26:00Z">
          <w:pPr>
            <w:pStyle w:val="berschrift1"/>
          </w:pPr>
        </w:pPrChange>
      </w:pPr>
    </w:p>
    <w:p w14:paraId="2F3CF458" w14:textId="5DB5D09B" w:rsidR="00D571A9" w:rsidDel="00565157" w:rsidRDefault="00D571A9">
      <w:pPr>
        <w:rPr>
          <w:ins w:id="1958" w:author="BENITO CASADO, ENRIQUE" w:date="2019-09-22T08:58:00Z"/>
          <w:del w:id="1959" w:author="Jesús Carretero" w:date="2019-09-23T21:17:00Z"/>
          <w:lang w:eastAsia="es-ES"/>
        </w:rPr>
        <w:pPrChange w:id="1960" w:author="BENITO CASADO, ENRIQUE" w:date="2019-09-22T08:26:00Z">
          <w:pPr>
            <w:pStyle w:val="berschrift1"/>
          </w:pPr>
        </w:pPrChange>
      </w:pPr>
    </w:p>
    <w:p w14:paraId="461E8B5D" w14:textId="2310AFD7" w:rsidR="00D571A9" w:rsidDel="00565157" w:rsidRDefault="00D571A9">
      <w:pPr>
        <w:rPr>
          <w:ins w:id="1961" w:author="BENITO CASADO, ENRIQUE" w:date="2019-09-22T08:58:00Z"/>
          <w:del w:id="1962" w:author="Jesús Carretero" w:date="2019-09-23T21:17:00Z"/>
          <w:lang w:eastAsia="es-ES"/>
        </w:rPr>
        <w:pPrChange w:id="1963" w:author="BENITO CASADO, ENRIQUE" w:date="2019-09-22T08:26:00Z">
          <w:pPr>
            <w:pStyle w:val="berschrift1"/>
          </w:pPr>
        </w:pPrChange>
      </w:pPr>
    </w:p>
    <w:p w14:paraId="5AAA4EA6" w14:textId="5236834D" w:rsidR="00D571A9" w:rsidDel="00565157" w:rsidRDefault="00D571A9">
      <w:pPr>
        <w:rPr>
          <w:ins w:id="1964" w:author="BENITO CASADO, ENRIQUE" w:date="2019-09-22T08:58:00Z"/>
          <w:del w:id="1965" w:author="Jesús Carretero" w:date="2019-09-23T21:17:00Z"/>
          <w:lang w:eastAsia="es-ES"/>
        </w:rPr>
        <w:pPrChange w:id="1966" w:author="BENITO CASADO, ENRIQUE" w:date="2019-09-22T08:26:00Z">
          <w:pPr>
            <w:pStyle w:val="berschrift1"/>
          </w:pPr>
        </w:pPrChange>
      </w:pPr>
    </w:p>
    <w:p w14:paraId="4B8FA449" w14:textId="105803A8" w:rsidR="00A27C15" w:rsidDel="00565157" w:rsidRDefault="00A27C15">
      <w:pPr>
        <w:rPr>
          <w:ins w:id="1967" w:author="BENITO CASADO, ENRIQUE" w:date="2019-09-22T14:07:00Z"/>
          <w:del w:id="1968" w:author="Jesús Carretero" w:date="2019-09-23T21:17:00Z"/>
          <w:lang w:eastAsia="es-ES"/>
        </w:rPr>
        <w:pPrChange w:id="1969" w:author="BENITO CASADO, ENRIQUE" w:date="2019-09-22T07:29:00Z">
          <w:pPr>
            <w:pStyle w:val="berschrift1"/>
          </w:pPr>
        </w:pPrChange>
      </w:pPr>
    </w:p>
    <w:p w14:paraId="59E16BC7" w14:textId="70BADBD0" w:rsidR="005C3DC8" w:rsidRPr="005C3DC8" w:rsidRDefault="00850008">
      <w:pPr>
        <w:rPr>
          <w:ins w:id="1970" w:author="BENITO CASADO, ENRIQUE" w:date="2019-09-22T07:29:00Z"/>
          <w:rPrChange w:id="1971" w:author="BENITO CASADO, ENRIQUE" w:date="2019-09-22T07:29:00Z">
            <w:rPr>
              <w:ins w:id="1972" w:author="BENITO CASADO, ENRIQUE" w:date="2019-09-22T07:29:00Z"/>
              <w:rFonts w:asciiTheme="minorHAnsi" w:hAnsiTheme="minorHAnsi" w:cstheme="minorHAnsi"/>
            </w:rPr>
          </w:rPrChange>
        </w:rPr>
        <w:pPrChange w:id="1973" w:author="BENITO CASADO, ENRIQUE" w:date="2019-09-22T07:29:00Z">
          <w:pPr>
            <w:pStyle w:val="berschrift1"/>
          </w:pPr>
        </w:pPrChange>
      </w:pPr>
      <w:del w:id="1974" w:author="BENITO CASADO, ENRIQUE" w:date="2019-09-22T07:30:00Z">
        <w:r w:rsidDel="005C3DC8">
          <w:rPr>
            <w:rFonts w:asciiTheme="minorHAnsi" w:hAnsiTheme="minorHAnsi" w:cstheme="minorHAnsi"/>
          </w:rPr>
          <w:delText>C</w:delText>
        </w:r>
      </w:del>
      <w:del w:id="1975" w:author="BENITO CASADO, ENRIQUE" w:date="2019-09-22T07:29:00Z">
        <w:r w:rsidDel="005C3DC8">
          <w:rPr>
            <w:rFonts w:asciiTheme="minorHAnsi" w:hAnsiTheme="minorHAnsi" w:cstheme="minorHAnsi"/>
          </w:rPr>
          <w:delText>APTURA DE DATOS, WEB-CRAWL</w:delText>
        </w:r>
      </w:del>
    </w:p>
    <w:p w14:paraId="13DB37F7" w14:textId="04CBCA9B" w:rsidR="005C3DC8" w:rsidRPr="00A27C15" w:rsidRDefault="005C3DC8">
      <w:pPr>
        <w:pStyle w:val="berschrift1"/>
        <w:rPr>
          <w:rFonts w:asciiTheme="minorHAnsi" w:hAnsiTheme="minorHAnsi" w:cstheme="minorHAnsi"/>
        </w:rPr>
      </w:pPr>
      <w:ins w:id="1976" w:author="BENITO CASADO, ENRIQUE" w:date="2019-09-22T07:29:00Z">
        <w:r>
          <w:rPr>
            <w:rFonts w:asciiTheme="minorHAnsi" w:hAnsiTheme="minorHAnsi" w:cstheme="minorHAnsi"/>
          </w:rPr>
          <w:t xml:space="preserve"> </w:t>
        </w:r>
        <w:bookmarkStart w:id="1977" w:name="_Toc20170513"/>
        <w:r>
          <w:rPr>
            <w:rFonts w:asciiTheme="minorHAnsi" w:hAnsiTheme="minorHAnsi" w:cstheme="minorHAnsi"/>
          </w:rPr>
          <w:t>CAPTURA DE DATOS, WEB-CRAWLER</w:t>
        </w:r>
      </w:ins>
      <w:bookmarkEnd w:id="1977"/>
      <w:del w:id="1978" w:author="BENITO CASADO, ENRIQUE" w:date="2019-09-22T07:28:00Z">
        <w:r w:rsidR="00850008" w:rsidDel="005C3DC8">
          <w:rPr>
            <w:rFonts w:asciiTheme="minorHAnsi" w:hAnsiTheme="minorHAnsi" w:cstheme="minorHAnsi"/>
          </w:rPr>
          <w:delText>ER</w:delText>
        </w:r>
      </w:del>
    </w:p>
    <w:p w14:paraId="71618129" w14:textId="77777777" w:rsidR="000E2725" w:rsidRPr="00BB3A41" w:rsidRDefault="000E2725" w:rsidP="000E2725">
      <w:pPr>
        <w:pStyle w:val="KeinLeerraum"/>
        <w:jc w:val="both"/>
        <w:rPr>
          <w:rFonts w:asciiTheme="minorHAnsi" w:hAnsiTheme="minorHAnsi" w:cstheme="minorHAnsi"/>
        </w:rPr>
      </w:pPr>
    </w:p>
    <w:p w14:paraId="44A4E579" w14:textId="62749996" w:rsidR="000E2725" w:rsidRDefault="00D966D4" w:rsidP="00A27C15">
      <w:r>
        <w:t xml:space="preserve">Los datos con los cuales nos vamos a </w:t>
      </w:r>
      <w:r w:rsidRPr="00A27C15">
        <w:t>nutrir</w:t>
      </w:r>
      <w:r>
        <w:t xml:space="preserve"> en este proyecto </w:t>
      </w:r>
      <w:del w:id="1979" w:author="Jesús Carretero" w:date="2019-09-23T21:18:00Z">
        <w:r w:rsidDel="00565157">
          <w:delText>proviene</w:delText>
        </w:r>
      </w:del>
      <w:ins w:id="1980" w:author="Jesús Carretero" w:date="2019-09-23T21:18:00Z">
        <w:r w:rsidR="00565157">
          <w:t>provienen</w:t>
        </w:r>
      </w:ins>
      <w:r>
        <w:t xml:space="preserve"> de la prensa económica </w:t>
      </w:r>
      <w:r w:rsidR="000905DB">
        <w:t xml:space="preserve">escrita, más en </w:t>
      </w:r>
      <w:r>
        <w:t>concreto de la conocida como</w:t>
      </w:r>
      <w:r w:rsidR="000905DB">
        <w:t xml:space="preserve"> prensa </w:t>
      </w:r>
      <w:r>
        <w:t>salmón</w:t>
      </w:r>
      <w:r w:rsidR="000905DB">
        <w:t xml:space="preserve"> </w:t>
      </w:r>
      <w:r>
        <w:t>(merca2,</w:t>
      </w:r>
      <w:r w:rsidR="000905DB">
        <w:t xml:space="preserve"> el Economista, Expansión, Cinco Días, El Blog Salmon)</w:t>
      </w:r>
      <w:ins w:id="1981" w:author="BENITO CASADO, ENRIQUE" w:date="2019-09-22T20:21:00Z">
        <w:r w:rsidR="00513F0B">
          <w:t>.</w:t>
        </w:r>
      </w:ins>
    </w:p>
    <w:p w14:paraId="40C2091F" w14:textId="77777777" w:rsidR="000905DB" w:rsidRDefault="000905DB" w:rsidP="000E2725">
      <w:pPr>
        <w:pStyle w:val="KeinLeerraum"/>
        <w:jc w:val="both"/>
        <w:rPr>
          <w:rFonts w:asciiTheme="minorHAnsi" w:hAnsiTheme="minorHAnsi" w:cstheme="minorHAnsi"/>
        </w:rPr>
      </w:pPr>
    </w:p>
    <w:p w14:paraId="01959F62" w14:textId="08589988" w:rsidR="00513F0B" w:rsidRDefault="000905DB">
      <w:pPr>
        <w:pStyle w:val="KeinLeerraum"/>
        <w:keepNext/>
        <w:jc w:val="center"/>
        <w:rPr>
          <w:ins w:id="1982" w:author="BENITO CASADO, ENRIQUE" w:date="2019-09-23T22:46:00Z"/>
        </w:rPr>
        <w:pPrChange w:id="1983" w:author="BENITO CASADO, ENRIQUE" w:date="2019-09-22T20:21:00Z">
          <w:pPr>
            <w:pStyle w:val="KeinLeerraum"/>
            <w:jc w:val="center"/>
          </w:pPr>
        </w:pPrChange>
      </w:pPr>
      <w:r>
        <w:rPr>
          <w:noProof/>
          <w:lang w:eastAsia="es-ES"/>
        </w:rPr>
        <w:drawing>
          <wp:inline distT="0" distB="0" distL="0" distR="0" wp14:anchorId="0A1302DB" wp14:editId="5C90BA5F">
            <wp:extent cx="3070083" cy="942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2577" cy="952956"/>
                    </a:xfrm>
                    <a:prstGeom prst="rect">
                      <a:avLst/>
                    </a:prstGeom>
                  </pic:spPr>
                </pic:pic>
              </a:graphicData>
            </a:graphic>
          </wp:inline>
        </w:drawing>
      </w:r>
    </w:p>
    <w:p w14:paraId="4A0699EC" w14:textId="77777777" w:rsidR="00746E0D" w:rsidRDefault="00746E0D">
      <w:pPr>
        <w:pStyle w:val="KeinLeerraum"/>
        <w:keepNext/>
        <w:jc w:val="center"/>
        <w:rPr>
          <w:ins w:id="1984" w:author="BENITO CASADO, ENRIQUE" w:date="2019-09-22T20:21:00Z"/>
        </w:rPr>
        <w:pPrChange w:id="1985" w:author="BENITO CASADO, ENRIQUE" w:date="2019-09-22T20:21:00Z">
          <w:pPr>
            <w:pStyle w:val="KeinLeerraum"/>
            <w:jc w:val="center"/>
          </w:pPr>
        </w:pPrChange>
      </w:pPr>
    </w:p>
    <w:p w14:paraId="0C9EB02D" w14:textId="243ED6B1" w:rsidR="000905DB" w:rsidRPr="002B7F22" w:rsidRDefault="00513F0B">
      <w:pPr>
        <w:pStyle w:val="Beschriftung"/>
        <w:jc w:val="center"/>
        <w:rPr>
          <w:rFonts w:asciiTheme="minorHAnsi" w:hAnsiTheme="minorHAnsi" w:cstheme="minorHAnsi"/>
        </w:rPr>
        <w:pPrChange w:id="1986" w:author="BENITO CASADO, ENRIQUE" w:date="2019-09-22T20:21:00Z">
          <w:pPr>
            <w:pStyle w:val="KeinLeerraum"/>
            <w:jc w:val="both"/>
          </w:pPr>
        </w:pPrChange>
      </w:pPr>
      <w:bookmarkStart w:id="1987" w:name="_Toc20171416"/>
      <w:ins w:id="1988" w:author="BENITO CASADO, ENRIQUE" w:date="2019-09-22T20:21:00Z">
        <w:r w:rsidRPr="00513F0B">
          <w:rPr>
            <w:i w:val="0"/>
            <w:color w:val="auto"/>
            <w:rPrChange w:id="1989" w:author="BENITO CASADO, ENRIQUE" w:date="2019-09-22T20:21:00Z">
              <w:rPr/>
            </w:rPrChange>
          </w:rPr>
          <w:t xml:space="preserve">Figura </w:t>
        </w:r>
        <w:r w:rsidRPr="00513F0B">
          <w:rPr>
            <w:i w:val="0"/>
            <w:color w:val="auto"/>
            <w:rPrChange w:id="1990" w:author="BENITO CASADO, ENRIQUE" w:date="2019-09-22T20:21:00Z">
              <w:rPr/>
            </w:rPrChange>
          </w:rPr>
          <w:fldChar w:fldCharType="begin"/>
        </w:r>
        <w:r w:rsidRPr="00513F0B">
          <w:rPr>
            <w:i w:val="0"/>
            <w:color w:val="auto"/>
            <w:rPrChange w:id="1991" w:author="BENITO CASADO, ENRIQUE" w:date="2019-09-22T20:21:00Z">
              <w:rPr/>
            </w:rPrChange>
          </w:rPr>
          <w:instrText xml:space="preserve"> SEQ Figura \* ARABIC </w:instrText>
        </w:r>
      </w:ins>
      <w:r w:rsidRPr="00513F0B">
        <w:rPr>
          <w:i w:val="0"/>
          <w:color w:val="auto"/>
          <w:rPrChange w:id="1992" w:author="BENITO CASADO, ENRIQUE" w:date="2019-09-22T20:21:00Z">
            <w:rPr/>
          </w:rPrChange>
        </w:rPr>
        <w:fldChar w:fldCharType="separate"/>
      </w:r>
      <w:ins w:id="1993" w:author="BENITO CASADO, ENRIQUE" w:date="2019-09-23T22:45:00Z">
        <w:r w:rsidR="00746E0D">
          <w:rPr>
            <w:i w:val="0"/>
            <w:noProof/>
            <w:color w:val="auto"/>
          </w:rPr>
          <w:t>3</w:t>
        </w:r>
      </w:ins>
      <w:ins w:id="1994" w:author="BENITO CASADO, ENRIQUE" w:date="2019-09-22T20:21:00Z">
        <w:r w:rsidRPr="00513F0B">
          <w:rPr>
            <w:i w:val="0"/>
            <w:color w:val="auto"/>
            <w:rPrChange w:id="1995" w:author="BENITO CASADO, ENRIQUE" w:date="2019-09-22T20:21:00Z">
              <w:rPr/>
            </w:rPrChange>
          </w:rPr>
          <w:fldChar w:fldCharType="end"/>
        </w:r>
        <w:r w:rsidRPr="00513F0B">
          <w:rPr>
            <w:i w:val="0"/>
            <w:color w:val="auto"/>
            <w:rPrChange w:id="1996" w:author="BENITO CASADO, ENRIQUE" w:date="2019-09-22T20:21:00Z">
              <w:rPr/>
            </w:rPrChange>
          </w:rPr>
          <w:t>:Prensa salmón</w:t>
        </w:r>
      </w:ins>
      <w:bookmarkEnd w:id="1987"/>
    </w:p>
    <w:p w14:paraId="5D77AF3D" w14:textId="2F6609B0" w:rsidR="000905DB" w:rsidRPr="00485FB5" w:rsidRDefault="000905DB" w:rsidP="000E2725">
      <w:pPr>
        <w:pStyle w:val="KeinLeerraum"/>
        <w:jc w:val="both"/>
        <w:rPr>
          <w:rFonts w:asciiTheme="minorHAnsi" w:hAnsiTheme="minorHAnsi" w:cstheme="minorHAnsi"/>
          <w:sz w:val="18"/>
          <w:szCs w:val="18"/>
        </w:rPr>
      </w:pPr>
      <w:r>
        <w:rPr>
          <w:rFonts w:asciiTheme="minorHAnsi" w:hAnsiTheme="minorHAnsi" w:cstheme="minorHAnsi"/>
        </w:rPr>
        <w:t xml:space="preserve">                        </w:t>
      </w:r>
      <w:r w:rsidR="00111842">
        <w:rPr>
          <w:rFonts w:asciiTheme="minorHAnsi" w:hAnsiTheme="minorHAnsi" w:cstheme="minorHAnsi"/>
        </w:rPr>
        <w:t xml:space="preserve">       </w:t>
      </w:r>
      <w:r>
        <w:rPr>
          <w:rFonts w:asciiTheme="minorHAnsi" w:hAnsiTheme="minorHAnsi" w:cstheme="minorHAnsi"/>
        </w:rPr>
        <w:t xml:space="preserve"> </w:t>
      </w:r>
      <w:r w:rsidR="00485FB5">
        <w:rPr>
          <w:rFonts w:asciiTheme="minorHAnsi" w:hAnsiTheme="minorHAnsi" w:cstheme="minorHAnsi"/>
        </w:rPr>
        <w:t xml:space="preserve">        </w:t>
      </w:r>
      <w:r>
        <w:rPr>
          <w:rFonts w:asciiTheme="minorHAnsi" w:hAnsiTheme="minorHAnsi" w:cstheme="minorHAnsi"/>
        </w:rPr>
        <w:t xml:space="preserve">  </w:t>
      </w:r>
      <w:del w:id="1997" w:author="BENITO CASADO, ENRIQUE" w:date="2019-09-22T20:21:00Z">
        <w:r w:rsidRPr="00485FB5" w:rsidDel="00513F0B">
          <w:rPr>
            <w:rFonts w:asciiTheme="minorHAnsi" w:hAnsiTheme="minorHAnsi" w:cstheme="minorHAnsi"/>
            <w:sz w:val="18"/>
            <w:szCs w:val="18"/>
          </w:rPr>
          <w:delText xml:space="preserve">Figura1: La prensa </w:delText>
        </w:r>
        <w:r w:rsidR="00390210" w:rsidRPr="00485FB5" w:rsidDel="00513F0B">
          <w:rPr>
            <w:rFonts w:asciiTheme="minorHAnsi" w:hAnsiTheme="minorHAnsi" w:cstheme="minorHAnsi"/>
            <w:sz w:val="18"/>
            <w:szCs w:val="18"/>
          </w:rPr>
          <w:delText>salmón</w:delText>
        </w:r>
      </w:del>
    </w:p>
    <w:p w14:paraId="1411223B" w14:textId="77777777" w:rsidR="00CB3987" w:rsidRPr="00C51A08" w:rsidRDefault="00CB3987" w:rsidP="00D80F13">
      <w:pPr>
        <w:pStyle w:val="KeinLeerraum"/>
        <w:jc w:val="both"/>
        <w:rPr>
          <w:rFonts w:asciiTheme="minorHAnsi" w:hAnsiTheme="minorHAnsi" w:cstheme="minorHAnsi"/>
        </w:rPr>
      </w:pPr>
    </w:p>
    <w:p w14:paraId="64167EF0" w14:textId="4BEE42A6" w:rsidR="000905DB" w:rsidRDefault="000905DB" w:rsidP="00FD67FF">
      <w:pPr>
        <w:pStyle w:val="berschrift2"/>
        <w:rPr>
          <w:rFonts w:asciiTheme="minorHAnsi" w:hAnsiTheme="minorHAnsi" w:cstheme="minorHAnsi"/>
          <w:sz w:val="36"/>
          <w:szCs w:val="36"/>
        </w:rPr>
      </w:pPr>
      <w:bookmarkStart w:id="1998" w:name="_Toc20170514"/>
      <w:r>
        <w:rPr>
          <w:rFonts w:asciiTheme="minorHAnsi" w:hAnsiTheme="minorHAnsi" w:cstheme="minorHAnsi"/>
          <w:sz w:val="36"/>
          <w:szCs w:val="36"/>
        </w:rPr>
        <w:t>Introducción a Web-Crawler</w:t>
      </w:r>
      <w:bookmarkEnd w:id="1998"/>
    </w:p>
    <w:p w14:paraId="3DB0FDA6" w14:textId="0EE183F7" w:rsidR="000905DB" w:rsidRDefault="000905DB" w:rsidP="000905DB">
      <w:pPr>
        <w:rPr>
          <w:lang w:eastAsia="es-ES"/>
        </w:rPr>
      </w:pPr>
    </w:p>
    <w:p w14:paraId="37566B5B" w14:textId="50653BC4" w:rsidR="000748EB" w:rsidRDefault="000905DB">
      <w:pPr>
        <w:rPr>
          <w:ins w:id="1999" w:author="BENITO CASADO, ENRIQUE" w:date="2019-09-22T08:31:00Z"/>
          <w:lang w:eastAsia="es-ES"/>
        </w:rPr>
      </w:pPr>
      <w:r>
        <w:rPr>
          <w:lang w:eastAsia="es-ES"/>
        </w:rPr>
        <w:t>Web-Crawler es un término que se utiliza para referirnos al concepto de extraer los datos de las páginas web. Todo lo que se ve en una página web puede ser objeto extraído, esto incluye, texto, Imágenes, Videos, Emails</w:t>
      </w:r>
      <w:r w:rsidR="00390210">
        <w:rPr>
          <w:lang w:eastAsia="es-ES"/>
        </w:rPr>
        <w:t xml:space="preserve"> </w:t>
      </w:r>
      <w:del w:id="2000" w:author="BENITO CASADO, ENRIQUE" w:date="2019-09-22T14:09:00Z">
        <w:r w:rsidR="00390210" w:rsidDel="00A27C15">
          <w:rPr>
            <w:lang w:eastAsia="es-ES"/>
          </w:rPr>
          <w:delText>etc..</w:delText>
        </w:r>
      </w:del>
      <w:ins w:id="2001" w:author="BENITO CASADO, ENRIQUE" w:date="2019-09-22T14:09:00Z">
        <w:r w:rsidR="00A27C15">
          <w:rPr>
            <w:lang w:eastAsia="es-ES"/>
          </w:rPr>
          <w:t>etc...</w:t>
        </w:r>
      </w:ins>
    </w:p>
    <w:p w14:paraId="644BA904" w14:textId="77777777" w:rsidR="000748EB" w:rsidRDefault="000748EB" w:rsidP="000905DB">
      <w:pPr>
        <w:rPr>
          <w:lang w:eastAsia="es-ES"/>
        </w:rPr>
      </w:pPr>
    </w:p>
    <w:p w14:paraId="4907144D" w14:textId="04BF4749" w:rsidR="00390210" w:rsidRPr="0018276D" w:rsidRDefault="00390210" w:rsidP="00390210">
      <w:pPr>
        <w:pStyle w:val="berschrift3"/>
        <w:rPr>
          <w:rFonts w:asciiTheme="minorHAnsi" w:hAnsiTheme="minorHAnsi" w:cstheme="minorHAnsi"/>
          <w:sz w:val="32"/>
          <w:lang w:eastAsia="es-ES"/>
        </w:rPr>
      </w:pPr>
      <w:bookmarkStart w:id="2002" w:name="_Toc20170515"/>
      <w:r w:rsidRPr="0018276D">
        <w:rPr>
          <w:rFonts w:asciiTheme="minorHAnsi" w:hAnsiTheme="minorHAnsi" w:cstheme="minorHAnsi"/>
          <w:sz w:val="32"/>
          <w:lang w:eastAsia="es-ES"/>
        </w:rPr>
        <w:t>Scrapy</w:t>
      </w:r>
      <w:bookmarkEnd w:id="2002"/>
    </w:p>
    <w:p w14:paraId="51943AE2" w14:textId="41EE5BF9" w:rsidR="00390210" w:rsidRDefault="00390210" w:rsidP="000905DB">
      <w:pPr>
        <w:rPr>
          <w:lang w:eastAsia="es-ES"/>
        </w:rPr>
      </w:pPr>
    </w:p>
    <w:p w14:paraId="704B41E9" w14:textId="4F5B65F2" w:rsidR="00390210" w:rsidRDefault="00390210">
      <w:pPr>
        <w:rPr>
          <w:lang w:eastAsia="es-ES"/>
        </w:rPr>
      </w:pPr>
      <w:r>
        <w:rPr>
          <w:lang w:eastAsia="es-ES"/>
        </w:rPr>
        <w:t xml:space="preserve">Scrapy es un framework </w:t>
      </w:r>
      <w:r w:rsidRPr="00513F0B">
        <w:rPr>
          <w:i/>
          <w:iCs/>
          <w:lang w:eastAsia="es-ES"/>
        </w:rPr>
        <w:t>open source</w:t>
      </w:r>
      <w:r>
        <w:rPr>
          <w:lang w:eastAsia="es-ES"/>
        </w:rPr>
        <w:t>, para la recolección de datos de las páginas web. Anteriormente existían diferentes librerías capaces también de hacer Web-crawling como por ejemplo BeatifulSoup, el problema es que estas librerías no eran aptas para proyectos</w:t>
      </w:r>
      <w:ins w:id="2003" w:author="BENITO CASADO, ENRIQUE" w:date="2019-09-22T08:31:00Z">
        <w:r w:rsidR="000748EB">
          <w:rPr>
            <w:lang w:eastAsia="es-ES"/>
          </w:rPr>
          <w:t xml:space="preserve"> </w:t>
        </w:r>
      </w:ins>
      <w:del w:id="2004" w:author="BENITO CASADO, ENRIQUE" w:date="2019-09-22T08:31:00Z">
        <w:r w:rsidDel="000748EB">
          <w:rPr>
            <w:lang w:eastAsia="es-ES"/>
          </w:rPr>
          <w:delText xml:space="preserve"> </w:delText>
        </w:r>
      </w:del>
      <w:r>
        <w:rPr>
          <w:lang w:eastAsia="es-ES"/>
        </w:rPr>
        <w:t>realmente compl</w:t>
      </w:r>
      <w:r w:rsidR="0018276D">
        <w:rPr>
          <w:lang w:eastAsia="es-ES"/>
        </w:rPr>
        <w:t>ejos. Un factor diferencial de S</w:t>
      </w:r>
      <w:r>
        <w:rPr>
          <w:lang w:eastAsia="es-ES"/>
        </w:rPr>
        <w:t>crapy sobre otros framewo</w:t>
      </w:r>
      <w:r w:rsidR="0018276D">
        <w:rPr>
          <w:lang w:eastAsia="es-ES"/>
        </w:rPr>
        <w:t>rks es la paginación, S</w:t>
      </w:r>
      <w:r>
        <w:rPr>
          <w:lang w:eastAsia="es-ES"/>
        </w:rPr>
        <w:t xml:space="preserve">crapy permite de una manera sencilla extraer la información no solo de una </w:t>
      </w:r>
      <w:r w:rsidR="00862514">
        <w:rPr>
          <w:lang w:eastAsia="es-ES"/>
        </w:rPr>
        <w:t>página</w:t>
      </w:r>
      <w:r>
        <w:rPr>
          <w:lang w:eastAsia="es-ES"/>
        </w:rPr>
        <w:t xml:space="preserve"> web sino de navegar por paginas anteriores de la web que estamos visitando. Esto es un elemento fundamental pues lo que tratamos es de descargarnos el histórico. </w:t>
      </w:r>
    </w:p>
    <w:p w14:paraId="0B4ACA5D" w14:textId="047BE6FB" w:rsidR="00862514" w:rsidRDefault="00862514" w:rsidP="000905DB">
      <w:pPr>
        <w:rPr>
          <w:lang w:eastAsia="es-ES"/>
        </w:rPr>
      </w:pPr>
      <w:r>
        <w:rPr>
          <w:lang w:eastAsia="es-ES"/>
        </w:rPr>
        <w:t>El framework de Scrapy se basa en 5 componentes</w:t>
      </w:r>
      <w:ins w:id="2005" w:author="Jesús Carretero" w:date="2019-09-18T12:00:00Z">
        <w:r w:rsidR="000B1E71">
          <w:rPr>
            <w:lang w:eastAsia="es-ES"/>
          </w:rPr>
          <w:t xml:space="preserve"> que se describen a continuació</w:t>
        </w:r>
      </w:ins>
      <w:ins w:id="2006" w:author="BENITO CASADO, ENRIQUE" w:date="2019-09-22T20:22:00Z">
        <w:r w:rsidR="00513F0B">
          <w:rPr>
            <w:lang w:eastAsia="es-ES"/>
          </w:rPr>
          <w:t>n.</w:t>
        </w:r>
      </w:ins>
      <w:ins w:id="2007" w:author="Jesús Carretero" w:date="2019-09-18T12:00:00Z">
        <w:del w:id="2008" w:author="BENITO CASADO, ENRIQUE" w:date="2019-09-22T20:22:00Z">
          <w:r w:rsidR="000B1E71" w:rsidDel="00513F0B">
            <w:rPr>
              <w:lang w:eastAsia="es-ES"/>
            </w:rPr>
            <w:delText>n.</w:delText>
          </w:r>
        </w:del>
      </w:ins>
      <w:del w:id="2009" w:author="Jesús Carretero" w:date="2019-09-18T12:00:00Z">
        <w:r w:rsidDel="000B1E71">
          <w:rPr>
            <w:lang w:eastAsia="es-ES"/>
          </w:rPr>
          <w:delText>.</w:delText>
        </w:r>
      </w:del>
    </w:p>
    <w:p w14:paraId="48A66417" w14:textId="22967C3E" w:rsidR="00862514" w:rsidRPr="00C812C8" w:rsidRDefault="00862514" w:rsidP="00862514">
      <w:pPr>
        <w:pStyle w:val="berschrift4"/>
        <w:rPr>
          <w:sz w:val="28"/>
          <w:lang w:eastAsia="es-ES"/>
        </w:rPr>
      </w:pPr>
      <w:r w:rsidRPr="00C812C8">
        <w:rPr>
          <w:sz w:val="28"/>
          <w:lang w:eastAsia="es-ES"/>
        </w:rPr>
        <w:t>Spiders</w:t>
      </w:r>
    </w:p>
    <w:p w14:paraId="02290894" w14:textId="77777777" w:rsidR="003F2618" w:rsidRPr="003F2618" w:rsidRDefault="003F2618" w:rsidP="003F2618">
      <w:pPr>
        <w:rPr>
          <w:lang w:eastAsia="es-ES"/>
        </w:rPr>
      </w:pPr>
    </w:p>
    <w:p w14:paraId="101DE9B2" w14:textId="4C4D918E" w:rsidR="003F2618" w:rsidRDefault="00862514">
      <w:pPr>
        <w:rPr>
          <w:lang w:eastAsia="es-ES"/>
        </w:rPr>
      </w:pPr>
      <w:r>
        <w:rPr>
          <w:lang w:eastAsia="es-ES"/>
        </w:rPr>
        <w:lastRenderedPageBreak/>
        <w:t>En el componente Spider es donde definiremos que es lo que queremos extraer de la página web en cuestión.</w:t>
      </w:r>
      <w:r w:rsidR="003F2618">
        <w:rPr>
          <w:lang w:eastAsia="es-ES"/>
        </w:rPr>
        <w:t xml:space="preserve"> Existen 5 tipos diferentes de Spiders (ScrapySpider, CrawlSpider, XMLFeedSpider, CSVFeedSpider, SitemapSpider)</w:t>
      </w:r>
      <w:ins w:id="2010" w:author="BENITO CASADO, ENRIQUE" w:date="2019-09-22T20:22:00Z">
        <w:r w:rsidR="00513F0B">
          <w:rPr>
            <w:lang w:eastAsia="es-ES"/>
          </w:rPr>
          <w:t>.</w:t>
        </w:r>
      </w:ins>
    </w:p>
    <w:p w14:paraId="0C15E142" w14:textId="551CFB1D" w:rsidR="003F2618" w:rsidRDefault="003F2618" w:rsidP="003F2618">
      <w:pPr>
        <w:rPr>
          <w:lang w:eastAsia="es-ES"/>
        </w:rPr>
      </w:pPr>
    </w:p>
    <w:p w14:paraId="380A4378" w14:textId="124DE958" w:rsidR="003F2618" w:rsidRPr="00C812C8" w:rsidRDefault="003F2618" w:rsidP="003F2618">
      <w:pPr>
        <w:pStyle w:val="berschrift4"/>
        <w:rPr>
          <w:rFonts w:asciiTheme="minorHAnsi" w:hAnsiTheme="minorHAnsi" w:cstheme="minorHAnsi"/>
          <w:lang w:eastAsia="es-ES"/>
        </w:rPr>
      </w:pPr>
      <w:r w:rsidRPr="00C812C8">
        <w:rPr>
          <w:rFonts w:asciiTheme="minorHAnsi" w:hAnsiTheme="minorHAnsi" w:cstheme="minorHAnsi"/>
          <w:sz w:val="28"/>
          <w:lang w:eastAsia="es-ES"/>
        </w:rPr>
        <w:t>Pipelines</w:t>
      </w:r>
    </w:p>
    <w:p w14:paraId="51FD9C26" w14:textId="77777777" w:rsidR="00C828F0" w:rsidRPr="00C828F0" w:rsidRDefault="00C828F0" w:rsidP="00C828F0">
      <w:pPr>
        <w:rPr>
          <w:lang w:eastAsia="es-ES"/>
        </w:rPr>
      </w:pPr>
    </w:p>
    <w:p w14:paraId="11A1E08A" w14:textId="55AC0CA4" w:rsidR="003F2618" w:rsidRDefault="003F2618">
      <w:pPr>
        <w:rPr>
          <w:lang w:eastAsia="es-ES"/>
        </w:rPr>
      </w:pPr>
      <w:r>
        <w:rPr>
          <w:lang w:eastAsia="es-ES"/>
        </w:rPr>
        <w:t xml:space="preserve">Este componente se </w:t>
      </w:r>
      <w:r w:rsidR="00C828F0">
        <w:rPr>
          <w:lang w:eastAsia="es-ES"/>
        </w:rPr>
        <w:t>utilizará</w:t>
      </w:r>
      <w:r>
        <w:rPr>
          <w:lang w:eastAsia="es-ES"/>
        </w:rPr>
        <w:t>, para hacer limpieza de datos, remover los duplicados y guardar datos en una base de datos externa.</w:t>
      </w:r>
    </w:p>
    <w:p w14:paraId="2C9CA055" w14:textId="2ED45F31" w:rsidR="003F2618" w:rsidRPr="00C812C8" w:rsidRDefault="003F2618" w:rsidP="003F2618">
      <w:pPr>
        <w:pStyle w:val="berschrift4"/>
        <w:rPr>
          <w:rFonts w:asciiTheme="minorHAnsi" w:hAnsiTheme="minorHAnsi" w:cstheme="minorHAnsi"/>
          <w:lang w:eastAsia="es-ES"/>
        </w:rPr>
      </w:pPr>
      <w:r w:rsidRPr="00C812C8">
        <w:rPr>
          <w:rFonts w:asciiTheme="minorHAnsi" w:hAnsiTheme="minorHAnsi" w:cstheme="minorHAnsi"/>
          <w:sz w:val="28"/>
          <w:lang w:eastAsia="es-ES"/>
        </w:rPr>
        <w:t>Middlewares</w:t>
      </w:r>
    </w:p>
    <w:p w14:paraId="2454B94A" w14:textId="77777777" w:rsidR="00C828F0" w:rsidRPr="00C828F0" w:rsidRDefault="00C828F0" w:rsidP="00C828F0">
      <w:pPr>
        <w:rPr>
          <w:lang w:eastAsia="es-ES"/>
        </w:rPr>
      </w:pPr>
    </w:p>
    <w:p w14:paraId="7A5D8716" w14:textId="3E072E5B" w:rsidR="003F2618" w:rsidRDefault="003F2618">
      <w:pPr>
        <w:rPr>
          <w:lang w:eastAsia="es-ES"/>
        </w:rPr>
      </w:pPr>
      <w:r>
        <w:rPr>
          <w:lang w:eastAsia="es-ES"/>
        </w:rPr>
        <w:t>Este componente tiene todo lo necesario en relación a la petición y respuesta</w:t>
      </w:r>
      <w:ins w:id="2011" w:author="BENITO CASADO, ENRIQUE" w:date="2019-09-22T08:32:00Z">
        <w:r w:rsidR="000748EB">
          <w:rPr>
            <w:lang w:eastAsia="es-ES"/>
          </w:rPr>
          <w:t xml:space="preserve">   </w:t>
        </w:r>
      </w:ins>
      <w:del w:id="2012" w:author="BENITO CASADO, ENRIQUE" w:date="2019-09-22T08:32:00Z">
        <w:r w:rsidR="00C828F0" w:rsidDel="000748EB">
          <w:rPr>
            <w:lang w:eastAsia="es-ES"/>
          </w:rPr>
          <w:delText xml:space="preserve"> </w:delText>
        </w:r>
      </w:del>
      <w:r w:rsidR="00C828F0">
        <w:rPr>
          <w:lang w:eastAsia="es-ES"/>
        </w:rPr>
        <w:t>(Request/Response)</w:t>
      </w:r>
      <w:r>
        <w:rPr>
          <w:lang w:eastAsia="es-ES"/>
        </w:rPr>
        <w:t xml:space="preserve"> a una </w:t>
      </w:r>
      <w:r w:rsidR="00C828F0">
        <w:rPr>
          <w:lang w:eastAsia="es-ES"/>
        </w:rPr>
        <w:t>página</w:t>
      </w:r>
      <w:r>
        <w:rPr>
          <w:lang w:eastAsia="es-ES"/>
        </w:rPr>
        <w:t xml:space="preserve"> web.</w:t>
      </w:r>
    </w:p>
    <w:p w14:paraId="4E76F082" w14:textId="4CAD7F3C" w:rsidR="00C828F0" w:rsidRPr="00C812C8" w:rsidRDefault="00C828F0" w:rsidP="00C828F0">
      <w:pPr>
        <w:pStyle w:val="berschrift4"/>
        <w:rPr>
          <w:rFonts w:asciiTheme="minorHAnsi" w:hAnsiTheme="minorHAnsi" w:cstheme="minorHAnsi"/>
          <w:lang w:eastAsia="es-ES"/>
        </w:rPr>
      </w:pPr>
      <w:r w:rsidRPr="00C812C8">
        <w:rPr>
          <w:rFonts w:asciiTheme="minorHAnsi" w:hAnsiTheme="minorHAnsi" w:cstheme="minorHAnsi"/>
          <w:sz w:val="28"/>
          <w:lang w:eastAsia="es-ES"/>
        </w:rPr>
        <w:t>Engine</w:t>
      </w:r>
    </w:p>
    <w:p w14:paraId="36F708CC" w14:textId="77777777" w:rsidR="00C828F0" w:rsidRPr="00C828F0" w:rsidRDefault="00C828F0" w:rsidP="00C828F0">
      <w:pPr>
        <w:rPr>
          <w:lang w:eastAsia="es-ES"/>
        </w:rPr>
      </w:pPr>
    </w:p>
    <w:p w14:paraId="35DFFDA0" w14:textId="06593F3D" w:rsidR="00C828F0" w:rsidRDefault="00C828F0">
      <w:pPr>
        <w:rPr>
          <w:lang w:eastAsia="es-ES"/>
        </w:rPr>
      </w:pPr>
      <w:r>
        <w:rPr>
          <w:lang w:eastAsia="es-ES"/>
        </w:rPr>
        <w:t>Es el encargado de la coordinación de todos los componentes anteriormente mencionados.</w:t>
      </w:r>
    </w:p>
    <w:p w14:paraId="28DBC14E" w14:textId="627338CD" w:rsidR="00C828F0" w:rsidRPr="00C812C8" w:rsidRDefault="00C828F0" w:rsidP="00C828F0">
      <w:pPr>
        <w:pStyle w:val="berschrift4"/>
        <w:rPr>
          <w:rFonts w:asciiTheme="minorHAnsi" w:hAnsiTheme="minorHAnsi" w:cstheme="minorHAnsi"/>
          <w:sz w:val="28"/>
          <w:lang w:eastAsia="es-ES"/>
        </w:rPr>
      </w:pPr>
      <w:r w:rsidRPr="00C812C8">
        <w:rPr>
          <w:rFonts w:asciiTheme="minorHAnsi" w:hAnsiTheme="minorHAnsi" w:cstheme="minorHAnsi"/>
          <w:sz w:val="28"/>
          <w:lang w:eastAsia="es-ES"/>
        </w:rPr>
        <w:t>Scheduler</w:t>
      </w:r>
    </w:p>
    <w:p w14:paraId="7956FDF1" w14:textId="77777777" w:rsidR="00C828F0" w:rsidRPr="00C828F0" w:rsidRDefault="00C828F0" w:rsidP="00C828F0">
      <w:pPr>
        <w:rPr>
          <w:lang w:eastAsia="es-ES"/>
        </w:rPr>
      </w:pPr>
    </w:p>
    <w:p w14:paraId="2FE9178E" w14:textId="2D36C82D" w:rsidR="000905DB" w:rsidRDefault="00C828F0">
      <w:pPr>
        <w:rPr>
          <w:lang w:eastAsia="es-ES"/>
        </w:rPr>
      </w:pPr>
      <w:r>
        <w:rPr>
          <w:lang w:eastAsia="es-ES"/>
        </w:rPr>
        <w:t>Es el responsable de garantiz</w:t>
      </w:r>
      <w:r w:rsidR="00C812C8">
        <w:rPr>
          <w:lang w:eastAsia="es-ES"/>
        </w:rPr>
        <w:t>ar el orden en las operaciones.</w:t>
      </w:r>
    </w:p>
    <w:p w14:paraId="29AA2F55" w14:textId="77777777" w:rsidR="00C812C8" w:rsidRPr="000905DB" w:rsidRDefault="00C812C8" w:rsidP="000905DB">
      <w:pPr>
        <w:rPr>
          <w:lang w:eastAsia="es-ES"/>
        </w:rPr>
      </w:pPr>
    </w:p>
    <w:p w14:paraId="705AF072" w14:textId="02E3468F" w:rsidR="002744AD" w:rsidRDefault="00850008" w:rsidP="00FD67FF">
      <w:pPr>
        <w:pStyle w:val="berschrift2"/>
        <w:rPr>
          <w:rFonts w:asciiTheme="minorHAnsi" w:hAnsiTheme="minorHAnsi" w:cstheme="minorHAnsi"/>
          <w:sz w:val="36"/>
          <w:szCs w:val="36"/>
        </w:rPr>
      </w:pPr>
      <w:bookmarkStart w:id="2013" w:name="_Toc20170516"/>
      <w:r w:rsidRPr="00C51A08">
        <w:rPr>
          <w:rFonts w:asciiTheme="minorHAnsi" w:hAnsiTheme="minorHAnsi" w:cstheme="minorHAnsi"/>
          <w:sz w:val="36"/>
          <w:szCs w:val="36"/>
        </w:rPr>
        <w:t>Selectores XPath</w:t>
      </w:r>
      <w:bookmarkEnd w:id="2013"/>
    </w:p>
    <w:p w14:paraId="6A209378" w14:textId="77777777" w:rsidR="00C51A08" w:rsidRPr="00C51A08" w:rsidRDefault="00C51A08" w:rsidP="00C51A08">
      <w:pPr>
        <w:rPr>
          <w:lang w:eastAsia="es-ES"/>
        </w:rPr>
      </w:pPr>
    </w:p>
    <w:p w14:paraId="214691FF" w14:textId="7E84C547" w:rsidR="00C828F0" w:rsidRPr="000B3C36" w:rsidRDefault="00C828F0" w:rsidP="00C828F0">
      <w:pPr>
        <w:pStyle w:val="berschrift3"/>
        <w:rPr>
          <w:rFonts w:asciiTheme="minorHAnsi" w:hAnsiTheme="minorHAnsi" w:cstheme="minorHAnsi"/>
          <w:sz w:val="32"/>
          <w:szCs w:val="32"/>
          <w:rPrChange w:id="2014" w:author="BENITO CASADO, ENRIQUE" w:date="2019-09-22T22:05:00Z">
            <w:rPr>
              <w:sz w:val="32"/>
              <w:szCs w:val="32"/>
            </w:rPr>
          </w:rPrChange>
        </w:rPr>
      </w:pPr>
      <w:bookmarkStart w:id="2015" w:name="_Toc20170517"/>
      <w:r w:rsidRPr="000B3C36">
        <w:rPr>
          <w:rFonts w:asciiTheme="minorHAnsi" w:hAnsiTheme="minorHAnsi" w:cstheme="minorHAnsi"/>
          <w:sz w:val="32"/>
          <w:szCs w:val="32"/>
          <w:rPrChange w:id="2016" w:author="BENITO CASADO, ENRIQUE" w:date="2019-09-22T22:05:00Z">
            <w:rPr>
              <w:sz w:val="32"/>
              <w:szCs w:val="32"/>
            </w:rPr>
          </w:rPrChange>
        </w:rPr>
        <w:t>Introducción</w:t>
      </w:r>
      <w:bookmarkEnd w:id="2015"/>
    </w:p>
    <w:p w14:paraId="46912842" w14:textId="77777777" w:rsidR="00B265B0" w:rsidRPr="00B265B0" w:rsidRDefault="00B265B0" w:rsidP="00B265B0"/>
    <w:p w14:paraId="7A2B4C03" w14:textId="77777777" w:rsidR="00C812C8" w:rsidRDefault="00B265B0" w:rsidP="00B265B0">
      <w:r>
        <w:t>Antes de construir nuestro script en Scrapy tenemos que saber qué es lo que realmente nos interesa de la página web en cuestión, es decir no queremos descargarnos todo el contenido de la página web pues esta está llena de metadatos que no nos interesan para nuest</w:t>
      </w:r>
      <w:r w:rsidR="00C812C8">
        <w:t>ro análisis futuro.</w:t>
      </w:r>
    </w:p>
    <w:p w14:paraId="075C82B1" w14:textId="01E2F05A" w:rsidR="00B265B0" w:rsidRPr="00B265B0" w:rsidRDefault="00B265B0" w:rsidP="00B265B0">
      <w:r>
        <w:t>Cada sitio web que queramos hacer “crowling” necesitaremos tener un script especifico adaptado a tu estructura XML.</w:t>
      </w:r>
    </w:p>
    <w:p w14:paraId="264ECC4B" w14:textId="0B99B2A2" w:rsidR="00E85E7D" w:rsidRDefault="00C828F0" w:rsidP="00E85E7D">
      <w:r>
        <w:t>XPath</w:t>
      </w:r>
      <w:r w:rsidR="00B5533B">
        <w:t xml:space="preserve">(XML Path Lenguaje) es </w:t>
      </w:r>
      <w:r>
        <w:t>un “Query lenguaje” usado para seleccionar nodos de documentos XML o HTML.</w:t>
      </w:r>
      <w:r w:rsidR="00E85E7D">
        <w:t xml:space="preserve"> </w:t>
      </w:r>
      <w:r w:rsidR="00224DF7">
        <w:t xml:space="preserve">Existen </w:t>
      </w:r>
      <w:r w:rsidR="00E85E7D">
        <w:t>4 tipos de nodos:</w:t>
      </w:r>
    </w:p>
    <w:p w14:paraId="2266AAD9" w14:textId="06AB3436" w:rsidR="00E85E7D" w:rsidRDefault="00E85E7D" w:rsidP="00E85E7D">
      <w:pPr>
        <w:pStyle w:val="Listenabsatz"/>
        <w:numPr>
          <w:ilvl w:val="0"/>
          <w:numId w:val="26"/>
        </w:numPr>
      </w:pPr>
      <w:r w:rsidRPr="00C812C8">
        <w:rPr>
          <w:b/>
          <w:i/>
        </w:rPr>
        <w:lastRenderedPageBreak/>
        <w:t>Element Node</w:t>
      </w:r>
      <w:r w:rsidRPr="008D045E">
        <w:rPr>
          <w:i/>
        </w:rPr>
        <w:t>:</w:t>
      </w:r>
      <w:r>
        <w:t xml:space="preserve"> Representa los “tags” en un documento HTML </w:t>
      </w:r>
    </w:p>
    <w:p w14:paraId="70FEA43A" w14:textId="4438D4B5" w:rsidR="00E85E7D" w:rsidRPr="00A254A7" w:rsidRDefault="00E85E7D" w:rsidP="00E85E7D">
      <w:pPr>
        <w:pStyle w:val="Listenabsatz"/>
        <w:rPr>
          <w:rFonts w:ascii="Cambria" w:hAnsi="Cambria"/>
          <w:b/>
          <w:i/>
          <w:color w:val="1F497D" w:themeColor="text2"/>
          <w:sz w:val="18"/>
          <w:szCs w:val="18"/>
          <w:lang w:val="en-US"/>
        </w:rPr>
      </w:pPr>
      <w:r w:rsidRPr="00A254A7">
        <w:rPr>
          <w:rFonts w:ascii="Cambria" w:hAnsi="Cambria"/>
          <w:b/>
          <w:i/>
          <w:color w:val="1F497D" w:themeColor="text2"/>
          <w:sz w:val="18"/>
          <w:szCs w:val="18"/>
        </w:rPr>
        <w:t xml:space="preserve">    </w:t>
      </w:r>
      <w:r w:rsidRPr="00A254A7">
        <w:rPr>
          <w:rFonts w:ascii="Cambria" w:hAnsi="Cambria"/>
          <w:b/>
          <w:i/>
          <w:color w:val="1F497D" w:themeColor="text2"/>
          <w:sz w:val="18"/>
          <w:szCs w:val="18"/>
          <w:lang w:val="en-US"/>
        </w:rPr>
        <w:t xml:space="preserve">&lt;p&gt;&lt;/p&gt;,    &lt;h1&gt;&lt;/h1&gt;,    &lt;div&gt;&lt;/div&gt;  … </w:t>
      </w:r>
    </w:p>
    <w:p w14:paraId="4ACACA0C" w14:textId="15742DCE" w:rsidR="00E85E7D" w:rsidRPr="00E85E7D" w:rsidRDefault="00E85E7D" w:rsidP="00E85E7D">
      <w:pPr>
        <w:pStyle w:val="Listenabsatz"/>
        <w:numPr>
          <w:ilvl w:val="0"/>
          <w:numId w:val="26"/>
        </w:numPr>
      </w:pPr>
      <w:r w:rsidRPr="00C812C8">
        <w:rPr>
          <w:b/>
          <w:i/>
        </w:rPr>
        <w:t>Attribute Node</w:t>
      </w:r>
      <w:r w:rsidRPr="008D045E">
        <w:rPr>
          <w:i/>
        </w:rPr>
        <w:t>:</w:t>
      </w:r>
      <w:r w:rsidRPr="00E85E7D">
        <w:t xml:space="preserve"> Representan atributos de un Element Node</w:t>
      </w:r>
    </w:p>
    <w:p w14:paraId="09E7B2C7" w14:textId="4AF6F9EF" w:rsidR="008D045E" w:rsidRPr="00A254A7" w:rsidRDefault="00E85E7D" w:rsidP="008D045E">
      <w:pPr>
        <w:pStyle w:val="Listenabsatz"/>
        <w:rPr>
          <w:rFonts w:ascii="Cambria" w:hAnsi="Cambria"/>
          <w:b/>
          <w:sz w:val="18"/>
          <w:szCs w:val="18"/>
        </w:rPr>
      </w:pPr>
      <w:r>
        <w:t xml:space="preserve">    </w:t>
      </w:r>
      <w:r w:rsidRPr="00A254A7">
        <w:rPr>
          <w:rFonts w:ascii="Cambria" w:hAnsi="Cambria"/>
          <w:b/>
          <w:color w:val="1F497D" w:themeColor="text2"/>
          <w:sz w:val="18"/>
          <w:szCs w:val="18"/>
        </w:rPr>
        <w:t xml:space="preserve">@href, @id, </w:t>
      </w:r>
      <w:r w:rsidR="008D045E" w:rsidRPr="00A254A7">
        <w:rPr>
          <w:rFonts w:ascii="Cambria" w:hAnsi="Cambria"/>
          <w:b/>
          <w:color w:val="1F497D" w:themeColor="text2"/>
          <w:sz w:val="18"/>
          <w:szCs w:val="18"/>
        </w:rPr>
        <w:t>@class.</w:t>
      </w:r>
    </w:p>
    <w:p w14:paraId="5C1F5A32" w14:textId="5AFD64B5" w:rsidR="008D045E" w:rsidRDefault="008D045E" w:rsidP="008D045E">
      <w:pPr>
        <w:pStyle w:val="Listenabsatz"/>
        <w:numPr>
          <w:ilvl w:val="0"/>
          <w:numId w:val="26"/>
        </w:numPr>
      </w:pPr>
      <w:r w:rsidRPr="00C812C8">
        <w:rPr>
          <w:b/>
          <w:i/>
        </w:rPr>
        <w:t>Comment Node</w:t>
      </w:r>
      <w:r w:rsidRPr="008D045E">
        <w:rPr>
          <w:i/>
        </w:rPr>
        <w:t>:</w:t>
      </w:r>
      <w:r>
        <w:t xml:space="preserve"> Representa el comentario que hace en un documento HTML.</w:t>
      </w:r>
    </w:p>
    <w:p w14:paraId="460D6B7D" w14:textId="77777777" w:rsidR="008D045E" w:rsidRDefault="008D045E" w:rsidP="008D045E">
      <w:pPr>
        <w:pStyle w:val="Listenabsatz"/>
      </w:pPr>
    </w:p>
    <w:p w14:paraId="642FAF02" w14:textId="516AF093" w:rsidR="008D045E" w:rsidRDefault="008D045E" w:rsidP="008D045E">
      <w:pPr>
        <w:pStyle w:val="Listenabsatz"/>
        <w:numPr>
          <w:ilvl w:val="0"/>
          <w:numId w:val="26"/>
        </w:numPr>
      </w:pPr>
      <w:r w:rsidRPr="00C812C8">
        <w:rPr>
          <w:b/>
          <w:i/>
        </w:rPr>
        <w:t>Text Node</w:t>
      </w:r>
      <w:r w:rsidRPr="008D045E">
        <w:rPr>
          <w:i/>
        </w:rPr>
        <w:t>:</w:t>
      </w:r>
      <w:r>
        <w:t xml:space="preserve"> Representa el texto que se contiene dentro de un Element Node.</w:t>
      </w:r>
    </w:p>
    <w:p w14:paraId="0B29D965" w14:textId="77777777" w:rsidR="00B265B0" w:rsidRDefault="00B265B0" w:rsidP="00B265B0">
      <w:pPr>
        <w:pStyle w:val="Listenabsatz"/>
      </w:pPr>
    </w:p>
    <w:p w14:paraId="0E9C088E" w14:textId="30377DDC" w:rsidR="00B265B0" w:rsidRPr="00C812C8" w:rsidRDefault="00CA2495" w:rsidP="00B265B0">
      <w:pPr>
        <w:pStyle w:val="berschrift3"/>
        <w:rPr>
          <w:sz w:val="32"/>
        </w:rPr>
      </w:pPr>
      <w:bookmarkStart w:id="2017" w:name="_Toc20170518"/>
      <w:r w:rsidRPr="00C812C8">
        <w:rPr>
          <w:sz w:val="32"/>
        </w:rPr>
        <w:t>Identificando nuestro</w:t>
      </w:r>
      <w:r w:rsidR="00B265B0" w:rsidRPr="00C812C8">
        <w:rPr>
          <w:sz w:val="32"/>
        </w:rPr>
        <w:t xml:space="preserve"> XPath.</w:t>
      </w:r>
      <w:bookmarkEnd w:id="2017"/>
    </w:p>
    <w:p w14:paraId="5BE436CA" w14:textId="516D2C76" w:rsidR="00CA2495" w:rsidRDefault="00CA2495" w:rsidP="00CA2495"/>
    <w:p w14:paraId="644F8980" w14:textId="614F917B" w:rsidR="00CA2495" w:rsidRDefault="001E6908">
      <w:r>
        <w:t>Lo primero que tenemos que tener claro es saber que datos nos van a interesar para nuestro análisis, es decir que atributos vamos a querer insertar en nuestra base de datos, para su posterior análisis. Nuestro análisis identifica cuatro pilares fundamentales: Autor,</w:t>
      </w:r>
      <w:r w:rsidR="00C812C8">
        <w:t xml:space="preserve"> </w:t>
      </w:r>
      <w:r>
        <w:t>Tags,</w:t>
      </w:r>
      <w:r w:rsidR="00C812C8">
        <w:t xml:space="preserve"> </w:t>
      </w:r>
      <w:r>
        <w:t>Texto,</w:t>
      </w:r>
      <w:r w:rsidR="00C812C8">
        <w:t xml:space="preserve"> </w:t>
      </w:r>
      <w:r>
        <w:t>Fecha de publicación.</w:t>
      </w:r>
    </w:p>
    <w:p w14:paraId="352129FC" w14:textId="02023A47" w:rsidR="001E6908" w:rsidRDefault="001E6908">
      <w:r>
        <w:t>Dentro de nuestra prensa de economía vamos a describir como se construye nuestro Xpath para “el Blog del Salmon”:</w:t>
      </w:r>
    </w:p>
    <w:p w14:paraId="34D978DE" w14:textId="259425FD" w:rsidR="001E6908" w:rsidRPr="001E6908" w:rsidRDefault="00657E26" w:rsidP="00CA2495">
      <w:pPr>
        <w:rPr>
          <w:sz w:val="16"/>
          <w:szCs w:val="16"/>
        </w:rPr>
      </w:pPr>
      <w:hyperlink r:id="rId18" w:history="1">
        <w:r w:rsidR="001E6908" w:rsidRPr="001E6908">
          <w:rPr>
            <w:rStyle w:val="Hyperlink"/>
            <w:sz w:val="16"/>
            <w:szCs w:val="16"/>
          </w:rPr>
          <w:t>https://www.elblogsalmon.com/economia/estos-indicadores-apuntan-a-una-burbuja-en-bitcoin-y-otras-criptomonedas</w:t>
        </w:r>
      </w:hyperlink>
    </w:p>
    <w:p w14:paraId="0E969F25" w14:textId="019A4F50" w:rsidR="001E6908" w:rsidRDefault="001E6908" w:rsidP="00CA2495"/>
    <w:p w14:paraId="17E160D8" w14:textId="52F26BAC" w:rsidR="001E6908" w:rsidRDefault="001E6908" w:rsidP="00CA2495">
      <w:r>
        <w:t xml:space="preserve">Para encontrar con las herramientas de desarrollo de google Chrome </w:t>
      </w:r>
      <w:r w:rsidR="005B6F98">
        <w:t>se tienen que seguir los siguientes pasos:</w:t>
      </w:r>
    </w:p>
    <w:p w14:paraId="39197941" w14:textId="44AADE44" w:rsidR="005B6F98" w:rsidRDefault="005B6F98" w:rsidP="005B6F98">
      <w:pPr>
        <w:pStyle w:val="Listenabsatz"/>
        <w:numPr>
          <w:ilvl w:val="0"/>
          <w:numId w:val="27"/>
        </w:numPr>
      </w:pPr>
      <w:r>
        <w:t>Elegir elemento que nos interesa.</w:t>
      </w:r>
    </w:p>
    <w:p w14:paraId="6B1D0725" w14:textId="25069FC7" w:rsidR="005B6F98" w:rsidRDefault="005B6F98" w:rsidP="005B6F98">
      <w:pPr>
        <w:pStyle w:val="Listenabsatz"/>
        <w:numPr>
          <w:ilvl w:val="0"/>
          <w:numId w:val="27"/>
        </w:numPr>
      </w:pPr>
      <w:r>
        <w:t>Botón derecho, inspeccionar, esto nos abrirá las ventanas de herramientas de desarrollo.</w:t>
      </w:r>
    </w:p>
    <w:p w14:paraId="2F4608FE" w14:textId="719A90B3" w:rsidR="005B6F98" w:rsidRDefault="005B6F98" w:rsidP="005B6F98">
      <w:pPr>
        <w:pStyle w:val="Listenabsatz"/>
        <w:numPr>
          <w:ilvl w:val="0"/>
          <w:numId w:val="27"/>
        </w:numPr>
      </w:pPr>
      <w:r>
        <w:t>Cntrl + F para encontrar buscar.</w:t>
      </w:r>
    </w:p>
    <w:p w14:paraId="2CF0DDDD" w14:textId="2E0FF0E4" w:rsidR="005B6F98" w:rsidRDefault="005B6F98" w:rsidP="005B6F98">
      <w:r>
        <w:t>Lo que necesitamos ahora es identificar la instrucción que nos lleve a</w:t>
      </w:r>
      <w:r w:rsidR="00C812C8">
        <w:t xml:space="preserve"> los atributos que necesitamos.</w:t>
      </w:r>
    </w:p>
    <w:p w14:paraId="71030202" w14:textId="74C98EED" w:rsidR="001E6908" w:rsidRPr="00C812C8" w:rsidRDefault="001E6908" w:rsidP="00CA2495">
      <w:pPr>
        <w:rPr>
          <w:b/>
        </w:rPr>
      </w:pPr>
      <w:r w:rsidRPr="00C812C8">
        <w:rPr>
          <w:b/>
        </w:rPr>
        <w:t>A</w:t>
      </w:r>
      <w:r w:rsidR="005B6F98" w:rsidRPr="00C812C8">
        <w:rPr>
          <w:b/>
        </w:rPr>
        <w:t>utor</w:t>
      </w:r>
    </w:p>
    <w:p w14:paraId="0CEE5703" w14:textId="09C0D1DE" w:rsidR="001E6908" w:rsidRDefault="001E6908" w:rsidP="00CA2495">
      <w:r>
        <w:t>Lo primero y más importante será recoger, el nombre del autor que ha escrito el artículo en el periódico, necesitamos este campo para que cuando analicemos los comentarios que ha escrito y lo comparemos como se ha comportado el mercado en los meses futuros podamos determinar si es una persona de la cual nos debamos fiar de sus opiniones en el futuro.</w:t>
      </w:r>
    </w:p>
    <w:p w14:paraId="453FF5D5" w14:textId="29313A55" w:rsidR="001E6908" w:rsidRDefault="005B6F98" w:rsidP="00CA2495">
      <w:r>
        <w:t xml:space="preserve">La instrucción en </w:t>
      </w:r>
      <w:r w:rsidR="001E6908">
        <w:t xml:space="preserve">Xpath que </w:t>
      </w:r>
      <w:r>
        <w:t>nos lleva a identificar el autor de manera única, es la siguiente</w:t>
      </w:r>
      <w:r w:rsidR="001E6908">
        <w:t>:</w:t>
      </w:r>
    </w:p>
    <w:p w14:paraId="45178375" w14:textId="15F96E2B" w:rsidR="005B6F98" w:rsidRPr="00A254A7" w:rsidRDefault="001E6908" w:rsidP="00CA2495">
      <w:pPr>
        <w:rPr>
          <w:rFonts w:ascii="Cambria" w:hAnsi="Cambria"/>
          <w:b/>
          <w:i/>
          <w:color w:val="1F497D" w:themeColor="text2"/>
          <w:sz w:val="18"/>
          <w:szCs w:val="18"/>
          <w:lang w:val="en-US"/>
        </w:rPr>
      </w:pPr>
      <w:r w:rsidRPr="00A254A7">
        <w:rPr>
          <w:rFonts w:ascii="Cambria" w:hAnsi="Cambria"/>
          <w:b/>
          <w:color w:val="1F497D" w:themeColor="text2"/>
          <w:sz w:val="18"/>
          <w:szCs w:val="18"/>
        </w:rPr>
        <w:t xml:space="preserve">                       </w:t>
      </w:r>
      <w:r w:rsidR="0050077D" w:rsidRPr="00A254A7">
        <w:rPr>
          <w:rFonts w:ascii="Cambria" w:hAnsi="Cambria"/>
          <w:b/>
          <w:color w:val="1F497D" w:themeColor="text2"/>
          <w:sz w:val="18"/>
          <w:szCs w:val="18"/>
          <w:lang w:val="en-US"/>
        </w:rPr>
        <w:t>//a [@class ="abstract-author"]</w:t>
      </w:r>
    </w:p>
    <w:p w14:paraId="4C2069DB" w14:textId="77777777" w:rsidR="001E6908" w:rsidRPr="001E6908" w:rsidRDefault="001E6908" w:rsidP="00CA2495">
      <w:pPr>
        <w:rPr>
          <w:lang w:val="en-US"/>
        </w:rPr>
      </w:pPr>
    </w:p>
    <w:p w14:paraId="45BE9CCC" w14:textId="77777777" w:rsidR="00DB110B" w:rsidRDefault="00816DB3">
      <w:pPr>
        <w:keepNext/>
        <w:jc w:val="center"/>
        <w:rPr>
          <w:ins w:id="2018" w:author="BENITO CASADO, ENRIQUE" w:date="2019-09-22T20:24:00Z"/>
        </w:rPr>
        <w:pPrChange w:id="2019" w:author="BENITO CASADO, ENRIQUE" w:date="2019-09-22T20:24:00Z">
          <w:pPr>
            <w:jc w:val="center"/>
          </w:pPr>
        </w:pPrChange>
      </w:pPr>
      <w:r>
        <w:rPr>
          <w:noProof/>
          <w:lang w:eastAsia="es-ES"/>
        </w:rPr>
        <w:lastRenderedPageBreak/>
        <w:drawing>
          <wp:inline distT="0" distB="0" distL="0" distR="0" wp14:anchorId="5638CF1C" wp14:editId="61F61608">
            <wp:extent cx="5400040" cy="124142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41425"/>
                    </a:xfrm>
                    <a:prstGeom prst="rect">
                      <a:avLst/>
                    </a:prstGeom>
                  </pic:spPr>
                </pic:pic>
              </a:graphicData>
            </a:graphic>
          </wp:inline>
        </w:drawing>
      </w:r>
    </w:p>
    <w:p w14:paraId="5EBB3675" w14:textId="27DEC33A" w:rsidR="00B265B0" w:rsidRPr="00DB110B" w:rsidRDefault="00DB110B">
      <w:pPr>
        <w:pStyle w:val="Beschriftung"/>
        <w:jc w:val="center"/>
        <w:rPr>
          <w:rPrChange w:id="2020" w:author="BENITO CASADO, ENRIQUE" w:date="2019-09-22T20:27:00Z">
            <w:rPr>
              <w:lang w:val="en-US"/>
            </w:rPr>
          </w:rPrChange>
        </w:rPr>
        <w:pPrChange w:id="2021" w:author="BENITO CASADO, ENRIQUE" w:date="2019-09-22T20:24:00Z">
          <w:pPr>
            <w:jc w:val="center"/>
          </w:pPr>
        </w:pPrChange>
      </w:pPr>
      <w:bookmarkStart w:id="2022" w:name="_Toc20171417"/>
      <w:ins w:id="2023" w:author="BENITO CASADO, ENRIQUE" w:date="2019-09-22T20:24:00Z">
        <w:r w:rsidRPr="00DB110B">
          <w:rPr>
            <w:i w:val="0"/>
            <w:color w:val="auto"/>
            <w:rPrChange w:id="2024" w:author="BENITO CASADO, ENRIQUE" w:date="2019-09-22T20:24:00Z">
              <w:rPr/>
            </w:rPrChange>
          </w:rPr>
          <w:t xml:space="preserve">Figura </w:t>
        </w:r>
        <w:r w:rsidRPr="00DB110B">
          <w:rPr>
            <w:i w:val="0"/>
            <w:color w:val="auto"/>
            <w:rPrChange w:id="2025" w:author="BENITO CASADO, ENRIQUE" w:date="2019-09-22T20:24:00Z">
              <w:rPr/>
            </w:rPrChange>
          </w:rPr>
          <w:fldChar w:fldCharType="begin"/>
        </w:r>
        <w:r w:rsidRPr="00DB110B">
          <w:rPr>
            <w:i w:val="0"/>
            <w:color w:val="auto"/>
            <w:rPrChange w:id="2026" w:author="BENITO CASADO, ENRIQUE" w:date="2019-09-22T20:24:00Z">
              <w:rPr/>
            </w:rPrChange>
          </w:rPr>
          <w:instrText xml:space="preserve"> SEQ Figura \* ARABIC </w:instrText>
        </w:r>
      </w:ins>
      <w:r w:rsidRPr="00DB110B">
        <w:rPr>
          <w:i w:val="0"/>
          <w:color w:val="auto"/>
          <w:rPrChange w:id="2027" w:author="BENITO CASADO, ENRIQUE" w:date="2019-09-22T20:24:00Z">
            <w:rPr/>
          </w:rPrChange>
        </w:rPr>
        <w:fldChar w:fldCharType="separate"/>
      </w:r>
      <w:ins w:id="2028" w:author="BENITO CASADO, ENRIQUE" w:date="2019-09-23T22:45:00Z">
        <w:r w:rsidR="00746E0D">
          <w:rPr>
            <w:i w:val="0"/>
            <w:noProof/>
            <w:color w:val="auto"/>
          </w:rPr>
          <w:t>4</w:t>
        </w:r>
      </w:ins>
      <w:ins w:id="2029" w:author="BENITO CASADO, ENRIQUE" w:date="2019-09-22T20:24:00Z">
        <w:r w:rsidRPr="00DB110B">
          <w:rPr>
            <w:i w:val="0"/>
            <w:color w:val="auto"/>
            <w:rPrChange w:id="2030" w:author="BENITO CASADO, ENRIQUE" w:date="2019-09-22T20:24:00Z">
              <w:rPr/>
            </w:rPrChange>
          </w:rPr>
          <w:fldChar w:fldCharType="end"/>
        </w:r>
        <w:r w:rsidRPr="00DB110B">
          <w:rPr>
            <w:i w:val="0"/>
            <w:color w:val="auto"/>
            <w:rPrChange w:id="2031" w:author="BENITO CASADO, ENRIQUE" w:date="2019-09-22T20:24:00Z">
              <w:rPr/>
            </w:rPrChange>
          </w:rPr>
          <w:t>:Author Xpath</w:t>
        </w:r>
      </w:ins>
      <w:bookmarkEnd w:id="2022"/>
    </w:p>
    <w:p w14:paraId="1F1EF6F0" w14:textId="6D2A4834" w:rsidR="005B6F98" w:rsidRPr="00EC2610" w:rsidRDefault="005B6F98" w:rsidP="00B265B0">
      <w:r w:rsidRPr="00EC2610">
        <w:t xml:space="preserve">                   </w:t>
      </w:r>
      <w:r w:rsidR="00975EE4" w:rsidRPr="00EC2610">
        <w:t xml:space="preserve">                       </w:t>
      </w:r>
      <w:r w:rsidRPr="00EC2610">
        <w:t xml:space="preserve"> </w:t>
      </w:r>
      <w:del w:id="2032" w:author="BENITO CASADO, ENRIQUE" w:date="2019-09-22T20:24:00Z">
        <w:r w:rsidRPr="00EC2610" w:rsidDel="00DB110B">
          <w:delText>Figura 2: Autor Xpath</w:delText>
        </w:r>
      </w:del>
    </w:p>
    <w:p w14:paraId="0C7260D4" w14:textId="77777777" w:rsidR="00DB110B" w:rsidRDefault="00DB110B" w:rsidP="00B265B0">
      <w:pPr>
        <w:rPr>
          <w:ins w:id="2033" w:author="BENITO CASADO, ENRIQUE" w:date="2019-09-22T20:24:00Z"/>
          <w:b/>
        </w:rPr>
      </w:pPr>
    </w:p>
    <w:p w14:paraId="741D6D4E" w14:textId="77777777" w:rsidR="00DB110B" w:rsidRDefault="00DB110B" w:rsidP="00B265B0">
      <w:pPr>
        <w:rPr>
          <w:ins w:id="2034" w:author="BENITO CASADO, ENRIQUE" w:date="2019-09-22T20:24:00Z"/>
          <w:b/>
        </w:rPr>
      </w:pPr>
    </w:p>
    <w:p w14:paraId="28E631F7" w14:textId="25E2427D" w:rsidR="005B6F98" w:rsidRPr="00C812C8" w:rsidRDefault="005B6F98" w:rsidP="00B265B0">
      <w:pPr>
        <w:rPr>
          <w:b/>
        </w:rPr>
      </w:pPr>
      <w:r w:rsidRPr="00C812C8">
        <w:rPr>
          <w:b/>
        </w:rPr>
        <w:t>Fecha de publicación</w:t>
      </w:r>
    </w:p>
    <w:p w14:paraId="7EC17773" w14:textId="12E82FCC" w:rsidR="005B6F98" w:rsidRDefault="005B6F98" w:rsidP="00B265B0">
      <w:r w:rsidRPr="005B6F98">
        <w:t>Necesitamos saber la fecha de publicación pues será</w:t>
      </w:r>
      <w:r>
        <w:t xml:space="preserve"> el referente en el tiempo en el que el equipo de científicos de datos se basará para saber cómo evoluciono el activo del que habla, respecto a la opinión del autor.</w:t>
      </w:r>
      <w:r w:rsidRPr="005B6F98">
        <w:t xml:space="preserve"> </w:t>
      </w:r>
    </w:p>
    <w:p w14:paraId="34DD2657" w14:textId="4764316F" w:rsidR="00975EE4" w:rsidRDefault="00975EE4" w:rsidP="00975EE4">
      <w:r>
        <w:t>La instrucción en Xpath que nos lleva a identificar la fecha de publicación de manera única, es la siguiente:</w:t>
      </w:r>
    </w:p>
    <w:p w14:paraId="774C8C07" w14:textId="7B203B1A" w:rsidR="00816DB3" w:rsidRPr="00A254A7" w:rsidRDefault="00816DB3" w:rsidP="00975EE4">
      <w:pPr>
        <w:rPr>
          <w:rFonts w:ascii="Cambria" w:hAnsi="Cambria"/>
          <w:b/>
          <w:sz w:val="18"/>
          <w:szCs w:val="18"/>
          <w:lang w:val="en-US"/>
        </w:rPr>
      </w:pPr>
      <w:r w:rsidRPr="00F939E9">
        <w:t xml:space="preserve">        </w:t>
      </w:r>
      <w:r w:rsidR="00975EE4" w:rsidRPr="00F939E9">
        <w:t xml:space="preserve">                </w:t>
      </w:r>
      <w:r w:rsidR="00975EE4" w:rsidRPr="00A254A7">
        <w:rPr>
          <w:rFonts w:ascii="Cambria" w:hAnsi="Cambria"/>
          <w:b/>
          <w:color w:val="1F497D" w:themeColor="text2"/>
          <w:sz w:val="18"/>
          <w:szCs w:val="18"/>
          <w:lang w:val="en-US"/>
        </w:rPr>
        <w:t>//time [@class ="article-date"]/text()[1]</w:t>
      </w:r>
    </w:p>
    <w:p w14:paraId="240AB9AF" w14:textId="77777777" w:rsidR="00F939E9" w:rsidRDefault="00816DB3">
      <w:pPr>
        <w:keepNext/>
        <w:jc w:val="center"/>
        <w:rPr>
          <w:ins w:id="2035" w:author="BENITO CASADO, ENRIQUE" w:date="2019-09-23T22:33:00Z"/>
        </w:rPr>
        <w:pPrChange w:id="2036" w:author="BENITO CASADO, ENRIQUE" w:date="2019-09-23T22:33:00Z">
          <w:pPr>
            <w:jc w:val="center"/>
          </w:pPr>
        </w:pPrChange>
      </w:pPr>
      <w:r>
        <w:rPr>
          <w:noProof/>
          <w:lang w:eastAsia="es-ES"/>
        </w:rPr>
        <w:drawing>
          <wp:inline distT="0" distB="0" distL="0" distR="0" wp14:anchorId="1573D39C" wp14:editId="7663FF37">
            <wp:extent cx="4724400" cy="1479431"/>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2872" cy="1482084"/>
                    </a:xfrm>
                    <a:prstGeom prst="rect">
                      <a:avLst/>
                    </a:prstGeom>
                  </pic:spPr>
                </pic:pic>
              </a:graphicData>
            </a:graphic>
          </wp:inline>
        </w:drawing>
      </w:r>
    </w:p>
    <w:p w14:paraId="400ADDA4" w14:textId="6D095259" w:rsidR="00816DB3" w:rsidRPr="00F939E9" w:rsidRDefault="00F939E9">
      <w:pPr>
        <w:pStyle w:val="Beschriftung"/>
        <w:jc w:val="center"/>
        <w:rPr>
          <w:rPrChange w:id="2037" w:author="BENITO CASADO, ENRIQUE" w:date="2019-09-23T22:33:00Z">
            <w:rPr>
              <w:lang w:val="en-US"/>
            </w:rPr>
          </w:rPrChange>
        </w:rPr>
        <w:pPrChange w:id="2038" w:author="BENITO CASADO, ENRIQUE" w:date="2019-09-23T22:33:00Z">
          <w:pPr>
            <w:jc w:val="center"/>
          </w:pPr>
        </w:pPrChange>
      </w:pPr>
      <w:bookmarkStart w:id="2039" w:name="_Toc20171418"/>
      <w:ins w:id="2040" w:author="BENITO CASADO, ENRIQUE" w:date="2019-09-23T22:33:00Z">
        <w:r w:rsidRPr="00F939E9">
          <w:rPr>
            <w:i w:val="0"/>
            <w:color w:val="auto"/>
            <w:rPrChange w:id="2041" w:author="BENITO CASADO, ENRIQUE" w:date="2019-09-23T22:33:00Z">
              <w:rPr>
                <w:i/>
                <w:iCs/>
              </w:rPr>
            </w:rPrChange>
          </w:rPr>
          <w:t xml:space="preserve">Figura </w:t>
        </w:r>
        <w:r w:rsidRPr="00F939E9">
          <w:rPr>
            <w:i w:val="0"/>
            <w:color w:val="auto"/>
            <w:rPrChange w:id="2042" w:author="BENITO CASADO, ENRIQUE" w:date="2019-09-23T22:33:00Z">
              <w:rPr>
                <w:i/>
                <w:iCs/>
              </w:rPr>
            </w:rPrChange>
          </w:rPr>
          <w:fldChar w:fldCharType="begin"/>
        </w:r>
        <w:r w:rsidRPr="00F939E9">
          <w:rPr>
            <w:i w:val="0"/>
            <w:color w:val="auto"/>
            <w:rPrChange w:id="2043" w:author="BENITO CASADO, ENRIQUE" w:date="2019-09-23T22:33:00Z">
              <w:rPr>
                <w:i/>
                <w:iCs/>
              </w:rPr>
            </w:rPrChange>
          </w:rPr>
          <w:instrText xml:space="preserve"> SEQ Figura \* ARABIC </w:instrText>
        </w:r>
      </w:ins>
      <w:r w:rsidRPr="00F939E9">
        <w:rPr>
          <w:i w:val="0"/>
          <w:color w:val="auto"/>
          <w:rPrChange w:id="2044" w:author="BENITO CASADO, ENRIQUE" w:date="2019-09-23T22:33:00Z">
            <w:rPr>
              <w:i/>
              <w:iCs/>
            </w:rPr>
          </w:rPrChange>
        </w:rPr>
        <w:fldChar w:fldCharType="separate"/>
      </w:r>
      <w:ins w:id="2045" w:author="BENITO CASADO, ENRIQUE" w:date="2019-09-23T22:45:00Z">
        <w:r w:rsidR="00746E0D">
          <w:rPr>
            <w:i w:val="0"/>
            <w:noProof/>
            <w:color w:val="auto"/>
          </w:rPr>
          <w:t>5</w:t>
        </w:r>
      </w:ins>
      <w:ins w:id="2046" w:author="BENITO CASADO, ENRIQUE" w:date="2019-09-23T22:33:00Z">
        <w:r w:rsidRPr="00F939E9">
          <w:rPr>
            <w:i w:val="0"/>
            <w:color w:val="auto"/>
            <w:rPrChange w:id="2047" w:author="BENITO CASADO, ENRIQUE" w:date="2019-09-23T22:33:00Z">
              <w:rPr>
                <w:i/>
                <w:iCs/>
              </w:rPr>
            </w:rPrChange>
          </w:rPr>
          <w:fldChar w:fldCharType="end"/>
        </w:r>
        <w:r w:rsidRPr="00F939E9">
          <w:rPr>
            <w:i w:val="0"/>
            <w:color w:val="auto"/>
            <w:rPrChange w:id="2048" w:author="BENITO CASADO, ENRIQUE" w:date="2019-09-23T22:33:00Z">
              <w:rPr>
                <w:i/>
                <w:iCs/>
              </w:rPr>
            </w:rPrChange>
          </w:rPr>
          <w:t>:Fecha , xpath</w:t>
        </w:r>
      </w:ins>
      <w:bookmarkEnd w:id="2039"/>
    </w:p>
    <w:p w14:paraId="46CCE07A" w14:textId="4CCE6510" w:rsidR="00816DB3" w:rsidDel="00F939E9" w:rsidRDefault="00C812C8">
      <w:pPr>
        <w:jc w:val="center"/>
        <w:rPr>
          <w:del w:id="2049" w:author="BENITO CASADO, ENRIQUE" w:date="2019-09-23T22:33:00Z"/>
        </w:rPr>
        <w:pPrChange w:id="2050" w:author="Jesús Carretero" w:date="2019-09-23T21:19:00Z">
          <w:pPr/>
        </w:pPrChange>
      </w:pPr>
      <w:del w:id="2051" w:author="BENITO CASADO, ENRIQUE" w:date="2019-09-23T22:33:00Z">
        <w:r w:rsidDel="00F939E9">
          <w:delText>Figura 3: Fecha de publicación</w:delText>
        </w:r>
      </w:del>
    </w:p>
    <w:p w14:paraId="5E58A9A5" w14:textId="77777777" w:rsidR="00C812C8" w:rsidRPr="00EC2610" w:rsidRDefault="00C812C8" w:rsidP="00975EE4"/>
    <w:p w14:paraId="00BDA157" w14:textId="3207EC37" w:rsidR="00816DB3" w:rsidRPr="00C812C8" w:rsidRDefault="00816DB3" w:rsidP="00975EE4">
      <w:pPr>
        <w:rPr>
          <w:b/>
        </w:rPr>
      </w:pPr>
      <w:r w:rsidRPr="00C812C8">
        <w:rPr>
          <w:b/>
        </w:rPr>
        <w:t>Tags</w:t>
      </w:r>
    </w:p>
    <w:p w14:paraId="1A8002DA" w14:textId="0CA9DCD3" w:rsidR="00816DB3" w:rsidRPr="00816DB3" w:rsidRDefault="00816DB3">
      <w:r>
        <w:t xml:space="preserve">Cuando vayamos a procesar el texto se </w:t>
      </w:r>
      <w:del w:id="2052" w:author="Jesús Carretero" w:date="2019-09-18T12:02:00Z">
        <w:r w:rsidDel="00B7111E">
          <w:delText>necesitara</w:delText>
        </w:r>
      </w:del>
      <w:r w:rsidR="00B7111E">
        <w:t>necesitará</w:t>
      </w:r>
      <w:r>
        <w:t xml:space="preserve"> saber de qué activo financiero se estaba hablando. </w:t>
      </w:r>
      <w:r>
        <w:tab/>
      </w:r>
    </w:p>
    <w:p w14:paraId="3BFA2CE7" w14:textId="636845D0" w:rsidR="00816DB3" w:rsidRPr="00A254A7" w:rsidRDefault="00816DB3" w:rsidP="00816DB3">
      <w:pPr>
        <w:rPr>
          <w:rFonts w:ascii="Cambria" w:hAnsi="Cambria"/>
          <w:b/>
          <w:sz w:val="18"/>
          <w:szCs w:val="18"/>
          <w:lang w:val="en-US"/>
        </w:rPr>
      </w:pPr>
      <w:r w:rsidRPr="00F939E9">
        <w:t xml:space="preserve">                        </w:t>
      </w:r>
      <w:r w:rsidRPr="00A254A7">
        <w:rPr>
          <w:rFonts w:ascii="Cambria" w:hAnsi="Cambria"/>
          <w:b/>
          <w:color w:val="1F497D" w:themeColor="text2"/>
          <w:sz w:val="18"/>
          <w:szCs w:val="18"/>
          <w:lang w:val="en-US"/>
        </w:rPr>
        <w:t>//a [@class ="article-topic-link"]/text()[1]</w:t>
      </w:r>
    </w:p>
    <w:p w14:paraId="23CEC41A" w14:textId="77777777" w:rsidR="00816DB3" w:rsidRPr="00816DB3" w:rsidRDefault="00816DB3" w:rsidP="00975EE4">
      <w:pPr>
        <w:rPr>
          <w:lang w:val="en-US"/>
        </w:rPr>
      </w:pPr>
    </w:p>
    <w:p w14:paraId="22EEED24" w14:textId="3B076D57" w:rsidR="00975EE4" w:rsidRPr="00816DB3" w:rsidRDefault="00975EE4" w:rsidP="00975EE4">
      <w:pPr>
        <w:rPr>
          <w:lang w:val="en-US"/>
        </w:rPr>
      </w:pPr>
    </w:p>
    <w:p w14:paraId="7A281B73" w14:textId="77777777" w:rsidR="00F939E9" w:rsidRDefault="00975EE4">
      <w:pPr>
        <w:keepNext/>
        <w:jc w:val="center"/>
        <w:rPr>
          <w:ins w:id="2053" w:author="BENITO CASADO, ENRIQUE" w:date="2019-09-23T22:35:00Z"/>
        </w:rPr>
        <w:pPrChange w:id="2054" w:author="BENITO CASADO, ENRIQUE" w:date="2019-09-23T22:35:00Z">
          <w:pPr>
            <w:jc w:val="center"/>
          </w:pPr>
        </w:pPrChange>
      </w:pPr>
      <w:r>
        <w:rPr>
          <w:noProof/>
          <w:lang w:eastAsia="es-ES"/>
        </w:rPr>
        <w:lastRenderedPageBreak/>
        <w:drawing>
          <wp:inline distT="0" distB="0" distL="0" distR="0" wp14:anchorId="71897A11" wp14:editId="3393D24A">
            <wp:extent cx="5400040" cy="123888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38885"/>
                    </a:xfrm>
                    <a:prstGeom prst="rect">
                      <a:avLst/>
                    </a:prstGeom>
                  </pic:spPr>
                </pic:pic>
              </a:graphicData>
            </a:graphic>
          </wp:inline>
        </w:drawing>
      </w:r>
    </w:p>
    <w:p w14:paraId="26FA8331" w14:textId="3737A2B6" w:rsidR="00975EE4" w:rsidRPr="00F939E9" w:rsidRDefault="00F939E9">
      <w:pPr>
        <w:pStyle w:val="Beschriftung"/>
        <w:jc w:val="center"/>
        <w:rPr>
          <w:rPrChange w:id="2055" w:author="BENITO CASADO, ENRIQUE" w:date="2019-09-23T22:35:00Z">
            <w:rPr>
              <w:lang w:val="en-US"/>
            </w:rPr>
          </w:rPrChange>
        </w:rPr>
        <w:pPrChange w:id="2056" w:author="BENITO CASADO, ENRIQUE" w:date="2019-09-23T22:35:00Z">
          <w:pPr>
            <w:jc w:val="center"/>
          </w:pPr>
        </w:pPrChange>
      </w:pPr>
      <w:bookmarkStart w:id="2057" w:name="_Toc20171419"/>
      <w:ins w:id="2058" w:author="BENITO CASADO, ENRIQUE" w:date="2019-09-23T22:35:00Z">
        <w:r w:rsidRPr="00F939E9">
          <w:rPr>
            <w:i w:val="0"/>
            <w:color w:val="auto"/>
            <w:rPrChange w:id="2059" w:author="BENITO CASADO, ENRIQUE" w:date="2019-09-23T22:35:00Z">
              <w:rPr>
                <w:i/>
                <w:iCs/>
              </w:rPr>
            </w:rPrChange>
          </w:rPr>
          <w:t xml:space="preserve">Figura </w:t>
        </w:r>
        <w:r w:rsidRPr="00F939E9">
          <w:rPr>
            <w:i w:val="0"/>
            <w:color w:val="auto"/>
            <w:rPrChange w:id="2060" w:author="BENITO CASADO, ENRIQUE" w:date="2019-09-23T22:35:00Z">
              <w:rPr>
                <w:i/>
                <w:iCs/>
              </w:rPr>
            </w:rPrChange>
          </w:rPr>
          <w:fldChar w:fldCharType="begin"/>
        </w:r>
        <w:r w:rsidRPr="00F939E9">
          <w:rPr>
            <w:i w:val="0"/>
            <w:color w:val="auto"/>
            <w:rPrChange w:id="2061" w:author="BENITO CASADO, ENRIQUE" w:date="2019-09-23T22:35:00Z">
              <w:rPr>
                <w:i/>
                <w:iCs/>
              </w:rPr>
            </w:rPrChange>
          </w:rPr>
          <w:instrText xml:space="preserve"> SEQ Figura \* ARABIC </w:instrText>
        </w:r>
      </w:ins>
      <w:r w:rsidRPr="00F939E9">
        <w:rPr>
          <w:i w:val="0"/>
          <w:color w:val="auto"/>
          <w:rPrChange w:id="2062" w:author="BENITO CASADO, ENRIQUE" w:date="2019-09-23T22:35:00Z">
            <w:rPr>
              <w:i/>
              <w:iCs/>
            </w:rPr>
          </w:rPrChange>
        </w:rPr>
        <w:fldChar w:fldCharType="separate"/>
      </w:r>
      <w:ins w:id="2063" w:author="BENITO CASADO, ENRIQUE" w:date="2019-09-23T22:45:00Z">
        <w:r w:rsidR="00746E0D">
          <w:rPr>
            <w:i w:val="0"/>
            <w:noProof/>
            <w:color w:val="auto"/>
          </w:rPr>
          <w:t>6</w:t>
        </w:r>
      </w:ins>
      <w:ins w:id="2064" w:author="BENITO CASADO, ENRIQUE" w:date="2019-09-23T22:35:00Z">
        <w:r w:rsidRPr="00F939E9">
          <w:rPr>
            <w:i w:val="0"/>
            <w:color w:val="auto"/>
            <w:rPrChange w:id="2065" w:author="BENITO CASADO, ENRIQUE" w:date="2019-09-23T22:35:00Z">
              <w:rPr>
                <w:i/>
                <w:iCs/>
              </w:rPr>
            </w:rPrChange>
          </w:rPr>
          <w:fldChar w:fldCharType="end"/>
        </w:r>
        <w:r w:rsidRPr="00F939E9">
          <w:rPr>
            <w:i w:val="0"/>
            <w:color w:val="auto"/>
            <w:rPrChange w:id="2066" w:author="BENITO CASADO, ENRIQUE" w:date="2019-09-23T22:35:00Z">
              <w:rPr>
                <w:i/>
                <w:iCs/>
              </w:rPr>
            </w:rPrChange>
          </w:rPr>
          <w:t>: Seleccionando los tags</w:t>
        </w:r>
      </w:ins>
      <w:bookmarkEnd w:id="2057"/>
    </w:p>
    <w:p w14:paraId="1076B803" w14:textId="4382BE87" w:rsidR="00975EE4" w:rsidRPr="00816DB3" w:rsidRDefault="00816DB3">
      <w:pPr>
        <w:jc w:val="center"/>
        <w:pPrChange w:id="2067" w:author="Jesús Carretero" w:date="2019-09-23T21:19:00Z">
          <w:pPr/>
        </w:pPrChange>
      </w:pPr>
      <w:del w:id="2068" w:author="BENITO CASADO, ENRIQUE" w:date="2019-09-23T22:35:00Z">
        <w:r w:rsidRPr="00816DB3" w:rsidDel="00F939E9">
          <w:delText>Figura 4 : Tags</w:delText>
        </w:r>
      </w:del>
    </w:p>
    <w:p w14:paraId="36283C03" w14:textId="65BDF63B" w:rsidR="00975EE4" w:rsidRPr="00816DB3" w:rsidDel="00565157" w:rsidRDefault="00975EE4" w:rsidP="00975EE4">
      <w:pPr>
        <w:rPr>
          <w:del w:id="2069" w:author="Jesús Carretero" w:date="2019-09-23T21:19:00Z"/>
        </w:rPr>
      </w:pPr>
    </w:p>
    <w:p w14:paraId="4DFF3C36" w14:textId="77777777" w:rsidR="00DB110B" w:rsidDel="00565157" w:rsidRDefault="00DB110B" w:rsidP="00975EE4">
      <w:pPr>
        <w:rPr>
          <w:ins w:id="2070" w:author="BENITO CASADO, ENRIQUE" w:date="2019-09-22T20:27:00Z"/>
          <w:del w:id="2071" w:author="Jesús Carretero" w:date="2019-09-23T21:19:00Z"/>
          <w:b/>
        </w:rPr>
      </w:pPr>
    </w:p>
    <w:p w14:paraId="7A813E34" w14:textId="77777777" w:rsidR="00DB110B" w:rsidRDefault="00DB110B" w:rsidP="00975EE4">
      <w:pPr>
        <w:rPr>
          <w:ins w:id="2072" w:author="BENITO CASADO, ENRIQUE" w:date="2019-09-22T20:27:00Z"/>
          <w:b/>
        </w:rPr>
      </w:pPr>
    </w:p>
    <w:p w14:paraId="439C3423" w14:textId="78FF7039" w:rsidR="00975EE4" w:rsidRPr="00DB0990" w:rsidRDefault="00816DB3" w:rsidP="00975EE4">
      <w:pPr>
        <w:rPr>
          <w:b/>
        </w:rPr>
      </w:pPr>
      <w:r w:rsidRPr="00DB0990">
        <w:rPr>
          <w:b/>
        </w:rPr>
        <w:t>Texto</w:t>
      </w:r>
    </w:p>
    <w:p w14:paraId="5D53C8F7" w14:textId="712EE3C2" w:rsidR="00816DB3" w:rsidRDefault="00816DB3" w:rsidP="00975EE4">
      <w:r w:rsidRPr="00816DB3">
        <w:t xml:space="preserve">El texto, es el componente principal que se utilizara en el </w:t>
      </w:r>
      <w:r>
        <w:t>futuro</w:t>
      </w:r>
      <w:r w:rsidRPr="00816DB3">
        <w:t xml:space="preserve"> para el análisis. </w:t>
      </w:r>
      <w:r>
        <w:t xml:space="preserve">Sobre el texto se efectuará un análisis de sentimiento para saber si el autor estaba vertiendo una opinión positiva, negativa o neutra sobre dicho activo financiero. </w:t>
      </w:r>
    </w:p>
    <w:p w14:paraId="6168721C" w14:textId="6861395E" w:rsidR="00975EE4" w:rsidRPr="00816DB3" w:rsidRDefault="00816DB3" w:rsidP="00975EE4">
      <w:r>
        <w:t>Efectuando el análisis de sentimiento sobre el texto, y viendo la evolución del activo financiero en el tiempo se puede determinar si sus previsiones sobre el activo eran correctas o no y por tanto darle más o menos credibilidad al autor del artículo.</w:t>
      </w:r>
    </w:p>
    <w:p w14:paraId="08D90190" w14:textId="73033259" w:rsidR="00975EE4" w:rsidRPr="00A254A7" w:rsidRDefault="00816DB3" w:rsidP="00975EE4">
      <w:pPr>
        <w:rPr>
          <w:rFonts w:ascii="Cambria" w:hAnsi="Cambria"/>
          <w:b/>
          <w:color w:val="1F497D" w:themeColor="text2"/>
          <w:sz w:val="18"/>
          <w:lang w:val="en-US"/>
        </w:rPr>
      </w:pPr>
      <w:r w:rsidRPr="00816DB3">
        <w:t xml:space="preserve">                   </w:t>
      </w:r>
      <w:r w:rsidR="00975EE4" w:rsidRPr="00A254A7">
        <w:rPr>
          <w:rFonts w:ascii="Cambria" w:hAnsi="Cambria"/>
          <w:b/>
          <w:color w:val="1F497D" w:themeColor="text2"/>
          <w:sz w:val="18"/>
          <w:lang w:val="en-US"/>
        </w:rPr>
        <w:t>//div [@class ="blob js-post-images-container"]/p/text()[1]</w:t>
      </w:r>
    </w:p>
    <w:p w14:paraId="36A86B06" w14:textId="3848313A" w:rsidR="00975EE4" w:rsidRPr="00816DB3" w:rsidRDefault="00975EE4" w:rsidP="00975EE4">
      <w:pPr>
        <w:rPr>
          <w:lang w:val="en-US"/>
        </w:rPr>
      </w:pPr>
    </w:p>
    <w:p w14:paraId="0A498C19" w14:textId="77777777" w:rsidR="00DB110B" w:rsidRDefault="00975EE4">
      <w:pPr>
        <w:keepNext/>
        <w:rPr>
          <w:ins w:id="2073" w:author="BENITO CASADO, ENRIQUE" w:date="2019-09-22T20:27:00Z"/>
        </w:rPr>
        <w:pPrChange w:id="2074" w:author="BENITO CASADO, ENRIQUE" w:date="2019-09-22T20:27:00Z">
          <w:pPr/>
        </w:pPrChange>
      </w:pPr>
      <w:r>
        <w:rPr>
          <w:noProof/>
          <w:lang w:eastAsia="es-ES"/>
        </w:rPr>
        <w:drawing>
          <wp:inline distT="0" distB="0" distL="0" distR="0" wp14:anchorId="10AC1BDB" wp14:editId="5B596153">
            <wp:extent cx="5400040" cy="11290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129030"/>
                    </a:xfrm>
                    <a:prstGeom prst="rect">
                      <a:avLst/>
                    </a:prstGeom>
                  </pic:spPr>
                </pic:pic>
              </a:graphicData>
            </a:graphic>
          </wp:inline>
        </w:drawing>
      </w:r>
    </w:p>
    <w:p w14:paraId="449549F9" w14:textId="550DB70B" w:rsidR="00975EE4" w:rsidRPr="002B7F22" w:rsidRDefault="00DB110B">
      <w:pPr>
        <w:pStyle w:val="Beschriftung"/>
        <w:jc w:val="center"/>
        <w:pPrChange w:id="2075" w:author="Jesús Carretero" w:date="2019-09-23T21:19:00Z">
          <w:pPr/>
        </w:pPrChange>
      </w:pPr>
      <w:bookmarkStart w:id="2076" w:name="_Toc20171420"/>
      <w:ins w:id="2077" w:author="BENITO CASADO, ENRIQUE" w:date="2019-09-22T20:27:00Z">
        <w:r w:rsidRPr="00DB110B">
          <w:rPr>
            <w:i w:val="0"/>
            <w:color w:val="auto"/>
            <w:rPrChange w:id="2078" w:author="BENITO CASADO, ENRIQUE" w:date="2019-09-22T20:27:00Z">
              <w:rPr/>
            </w:rPrChange>
          </w:rPr>
          <w:t xml:space="preserve">Figura </w:t>
        </w:r>
        <w:r w:rsidRPr="00DB110B">
          <w:rPr>
            <w:i w:val="0"/>
            <w:color w:val="auto"/>
            <w:rPrChange w:id="2079" w:author="BENITO CASADO, ENRIQUE" w:date="2019-09-22T20:27:00Z">
              <w:rPr/>
            </w:rPrChange>
          </w:rPr>
          <w:fldChar w:fldCharType="begin"/>
        </w:r>
        <w:r w:rsidRPr="00DB110B">
          <w:rPr>
            <w:i w:val="0"/>
            <w:color w:val="auto"/>
            <w:rPrChange w:id="2080" w:author="BENITO CASADO, ENRIQUE" w:date="2019-09-22T20:27:00Z">
              <w:rPr/>
            </w:rPrChange>
          </w:rPr>
          <w:instrText xml:space="preserve"> SEQ Figura \* ARABIC </w:instrText>
        </w:r>
      </w:ins>
      <w:r w:rsidRPr="00DB110B">
        <w:rPr>
          <w:i w:val="0"/>
          <w:color w:val="auto"/>
          <w:rPrChange w:id="2081" w:author="BENITO CASADO, ENRIQUE" w:date="2019-09-22T20:27:00Z">
            <w:rPr/>
          </w:rPrChange>
        </w:rPr>
        <w:fldChar w:fldCharType="separate"/>
      </w:r>
      <w:ins w:id="2082" w:author="BENITO CASADO, ENRIQUE" w:date="2019-09-23T22:45:00Z">
        <w:r w:rsidR="00746E0D">
          <w:rPr>
            <w:i w:val="0"/>
            <w:noProof/>
            <w:color w:val="auto"/>
          </w:rPr>
          <w:t>7</w:t>
        </w:r>
      </w:ins>
      <w:ins w:id="2083" w:author="BENITO CASADO, ENRIQUE" w:date="2019-09-22T20:27:00Z">
        <w:r w:rsidRPr="00DB110B">
          <w:rPr>
            <w:i w:val="0"/>
            <w:color w:val="auto"/>
            <w:rPrChange w:id="2084" w:author="BENITO CASADO, ENRIQUE" w:date="2019-09-22T20:27:00Z">
              <w:rPr/>
            </w:rPrChange>
          </w:rPr>
          <w:fldChar w:fldCharType="end"/>
        </w:r>
        <w:r w:rsidRPr="00DB110B">
          <w:rPr>
            <w:i w:val="0"/>
            <w:color w:val="auto"/>
            <w:rPrChange w:id="2085" w:author="BENITO CASADO, ENRIQUE" w:date="2019-09-22T20:27:00Z">
              <w:rPr/>
            </w:rPrChange>
          </w:rPr>
          <w:t>:Texto</w:t>
        </w:r>
      </w:ins>
      <w:bookmarkEnd w:id="2076"/>
    </w:p>
    <w:p w14:paraId="503925B4" w14:textId="225C7F21" w:rsidR="00816DB3" w:rsidDel="00DB110B" w:rsidRDefault="00816DB3" w:rsidP="00975EE4">
      <w:pPr>
        <w:rPr>
          <w:del w:id="2086" w:author="BENITO CASADO, ENRIQUE" w:date="2019-09-22T20:27:00Z"/>
        </w:rPr>
      </w:pPr>
      <w:del w:id="2087" w:author="BENITO CASADO, ENRIQUE" w:date="2019-09-22T20:27:00Z">
        <w:r w:rsidDel="00DB110B">
          <w:delText xml:space="preserve">                                     Figura5: Texto</w:delText>
        </w:r>
      </w:del>
    </w:p>
    <w:p w14:paraId="315B9E63" w14:textId="77777777" w:rsidR="00816DB3" w:rsidDel="00565157" w:rsidRDefault="00816DB3" w:rsidP="00975EE4">
      <w:pPr>
        <w:rPr>
          <w:del w:id="2088" w:author="Jesús Carretero" w:date="2019-09-23T21:19:00Z"/>
        </w:rPr>
      </w:pPr>
    </w:p>
    <w:p w14:paraId="1EBCFB74" w14:textId="4632D087" w:rsidR="00CB3987" w:rsidRPr="00816DB3" w:rsidRDefault="00CB3987" w:rsidP="00816DB3"/>
    <w:p w14:paraId="227BE51F" w14:textId="1C18E50F" w:rsidR="00850008" w:rsidRDefault="00850008" w:rsidP="00850008">
      <w:pPr>
        <w:pStyle w:val="berschrift2"/>
        <w:rPr>
          <w:rFonts w:asciiTheme="minorHAnsi" w:hAnsiTheme="minorHAnsi" w:cstheme="minorHAnsi"/>
          <w:sz w:val="36"/>
          <w:szCs w:val="36"/>
        </w:rPr>
      </w:pPr>
      <w:bookmarkStart w:id="2089" w:name="_Toc20170519"/>
      <w:r w:rsidRPr="00C51A08">
        <w:rPr>
          <w:rFonts w:asciiTheme="minorHAnsi" w:hAnsiTheme="minorHAnsi" w:cstheme="minorHAnsi"/>
          <w:sz w:val="36"/>
          <w:szCs w:val="36"/>
        </w:rPr>
        <w:t>Construyendo nuestro Spider</w:t>
      </w:r>
      <w:bookmarkEnd w:id="2089"/>
    </w:p>
    <w:p w14:paraId="0218352A" w14:textId="1236F5EC" w:rsidR="002D2F8E" w:rsidRDefault="002D2F8E" w:rsidP="002D2F8E">
      <w:pPr>
        <w:rPr>
          <w:lang w:eastAsia="es-ES"/>
        </w:rPr>
      </w:pPr>
    </w:p>
    <w:p w14:paraId="618509E4" w14:textId="6BF3D77F" w:rsidR="002D2F8E" w:rsidRDefault="002D2F8E" w:rsidP="002D2F8E">
      <w:pPr>
        <w:rPr>
          <w:lang w:eastAsia="es-ES"/>
        </w:rPr>
      </w:pPr>
      <w:r>
        <w:rPr>
          <w:lang w:eastAsia="es-ES"/>
        </w:rPr>
        <w:t xml:space="preserve">Una vez sabemos los atributos que necesitamos y los hemos identificado mediante Xpath, lo siguiente que necesitamos es construir un script donde le vamos a pasar dichos atributos </w:t>
      </w:r>
      <w:r w:rsidR="00BB1D29">
        <w:rPr>
          <w:lang w:eastAsia="es-ES"/>
        </w:rPr>
        <w:t>que hemos identificado anteriormente.</w:t>
      </w:r>
    </w:p>
    <w:p w14:paraId="049F0BE4" w14:textId="5C0CFD06" w:rsidR="00BB1D29" w:rsidRDefault="007E5E67" w:rsidP="002D2F8E">
      <w:pPr>
        <w:rPr>
          <w:lang w:eastAsia="es-ES"/>
        </w:rPr>
      </w:pPr>
      <w:r>
        <w:rPr>
          <w:lang w:eastAsia="es-ES"/>
        </w:rPr>
        <w:t>Los siguientes scripts en Scrapy se tienen que modificar para adaptarlos a el sitio web del que vamos a extraer la información.</w:t>
      </w:r>
    </w:p>
    <w:p w14:paraId="7953BCB9" w14:textId="16A89A08" w:rsidR="007E5E67" w:rsidRDefault="007E5E67" w:rsidP="002D2F8E">
      <w:pPr>
        <w:rPr>
          <w:lang w:eastAsia="es-ES"/>
        </w:rPr>
      </w:pPr>
      <w:r w:rsidRPr="00EC2610">
        <w:rPr>
          <w:i/>
          <w:lang w:eastAsia="es-ES"/>
        </w:rPr>
        <w:lastRenderedPageBreak/>
        <w:t>Ítems.py</w:t>
      </w:r>
      <w:r>
        <w:rPr>
          <w:lang w:eastAsia="es-ES"/>
        </w:rPr>
        <w:t xml:space="preserve"> : Aquí es donde vamos </w:t>
      </w:r>
      <w:r w:rsidR="00075431">
        <w:rPr>
          <w:lang w:eastAsia="es-ES"/>
        </w:rPr>
        <w:t>a</w:t>
      </w:r>
      <w:r w:rsidR="00B81146">
        <w:rPr>
          <w:lang w:eastAsia="es-ES"/>
        </w:rPr>
        <w:t xml:space="preserve"> poner las modificaciones necesarias para que nuestro output en json se vea de la mejor manera posible Removeremos espacios en blanco sobrantes y demás valores que no aporten nada.</w:t>
      </w:r>
    </w:p>
    <w:p w14:paraId="62FEF954" w14:textId="52DB0AF9" w:rsidR="00B81146" w:rsidRDefault="00B81146" w:rsidP="002D2F8E">
      <w:pPr>
        <w:rPr>
          <w:lang w:eastAsia="es-ES"/>
        </w:rPr>
      </w:pPr>
      <w:r w:rsidRPr="00EC2610">
        <w:rPr>
          <w:i/>
          <w:lang w:eastAsia="es-ES"/>
        </w:rPr>
        <w:t>Settings.py</w:t>
      </w:r>
      <w:r>
        <w:rPr>
          <w:lang w:eastAsia="es-ES"/>
        </w:rPr>
        <w:t>: Aquí indicaremos las instrucciones generales. Es decir si queremos que obedezca al Robot.txt etc..</w:t>
      </w:r>
    </w:p>
    <w:p w14:paraId="3840DA3C" w14:textId="0F7A2F9B" w:rsidR="00B81146" w:rsidRDefault="00B81146" w:rsidP="002D2F8E">
      <w:pPr>
        <w:rPr>
          <w:lang w:eastAsia="es-ES"/>
        </w:rPr>
      </w:pPr>
      <w:r w:rsidRPr="00EC2610">
        <w:rPr>
          <w:i/>
          <w:lang w:eastAsia="es-ES"/>
        </w:rPr>
        <w:t>Middelwares.py</w:t>
      </w:r>
      <w:r>
        <w:rPr>
          <w:lang w:eastAsia="es-ES"/>
        </w:rPr>
        <w:t xml:space="preserve">: </w:t>
      </w:r>
      <w:r w:rsidR="00083B8B">
        <w:rPr>
          <w:lang w:eastAsia="es-ES"/>
        </w:rPr>
        <w:t xml:space="preserve">Es </w:t>
      </w:r>
      <w:r w:rsidRPr="00B81146">
        <w:rPr>
          <w:lang w:eastAsia="es-ES"/>
        </w:rPr>
        <w:t xml:space="preserve">un </w:t>
      </w:r>
      <w:r>
        <w:rPr>
          <w:lang w:eastAsia="es-ES"/>
        </w:rPr>
        <w:t xml:space="preserve">framework </w:t>
      </w:r>
      <w:r w:rsidR="00083B8B">
        <w:rPr>
          <w:lang w:eastAsia="es-ES"/>
        </w:rPr>
        <w:t>que</w:t>
      </w:r>
      <w:r>
        <w:rPr>
          <w:lang w:eastAsia="es-ES"/>
        </w:rPr>
        <w:t xml:space="preserve"> se utiliza </w:t>
      </w:r>
      <w:r w:rsidRPr="00B81146">
        <w:rPr>
          <w:lang w:eastAsia="es-ES"/>
        </w:rPr>
        <w:t>para procesar las solicitudes y los element</w:t>
      </w:r>
      <w:r w:rsidR="00083B8B">
        <w:rPr>
          <w:lang w:eastAsia="es-ES"/>
        </w:rPr>
        <w:t>os que se generan a partir de lo</w:t>
      </w:r>
      <w:r w:rsidRPr="00B81146">
        <w:rPr>
          <w:lang w:eastAsia="es-ES"/>
        </w:rPr>
        <w:t xml:space="preserve">s </w:t>
      </w:r>
      <w:r>
        <w:rPr>
          <w:lang w:eastAsia="es-ES"/>
        </w:rPr>
        <w:t>spiders</w:t>
      </w:r>
      <w:r w:rsidRPr="00B81146">
        <w:rPr>
          <w:lang w:eastAsia="es-ES"/>
        </w:rPr>
        <w:t>.</w:t>
      </w:r>
    </w:p>
    <w:p w14:paraId="5D811517" w14:textId="4FABFD10" w:rsidR="00EC2610" w:rsidRDefault="00EC2610" w:rsidP="002D2F8E">
      <w:pPr>
        <w:rPr>
          <w:lang w:eastAsia="es-ES"/>
        </w:rPr>
      </w:pPr>
    </w:p>
    <w:p w14:paraId="70A06C6D" w14:textId="77777777" w:rsidR="00DB110B" w:rsidRDefault="00EC2610">
      <w:pPr>
        <w:keepNext/>
        <w:rPr>
          <w:ins w:id="2090" w:author="BENITO CASADO, ENRIQUE" w:date="2019-09-22T20:30:00Z"/>
        </w:rPr>
        <w:pPrChange w:id="2091" w:author="BENITO CASADO, ENRIQUE" w:date="2019-09-22T20:30:00Z">
          <w:pPr/>
        </w:pPrChange>
      </w:pPr>
      <w:r>
        <w:rPr>
          <w:noProof/>
          <w:lang w:eastAsia="es-ES"/>
        </w:rPr>
        <w:drawing>
          <wp:inline distT="0" distB="0" distL="0" distR="0" wp14:anchorId="506952BC" wp14:editId="71E4DBFC">
            <wp:extent cx="5400040" cy="13150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15085"/>
                    </a:xfrm>
                    <a:prstGeom prst="rect">
                      <a:avLst/>
                    </a:prstGeom>
                  </pic:spPr>
                </pic:pic>
              </a:graphicData>
            </a:graphic>
          </wp:inline>
        </w:drawing>
      </w:r>
    </w:p>
    <w:p w14:paraId="141837A4" w14:textId="428AE6DE" w:rsidR="00EC2610" w:rsidRPr="002B7F22" w:rsidRDefault="00DB110B">
      <w:pPr>
        <w:pStyle w:val="Beschriftung"/>
        <w:ind w:left="2832"/>
        <w:rPr>
          <w:lang w:eastAsia="es-ES"/>
        </w:rPr>
        <w:pPrChange w:id="2092" w:author="BENITO CASADO, ENRIQUE" w:date="2019-09-23T22:36:00Z">
          <w:pPr/>
        </w:pPrChange>
      </w:pPr>
      <w:bookmarkStart w:id="2093" w:name="_Toc20171421"/>
      <w:ins w:id="2094" w:author="BENITO CASADO, ENRIQUE" w:date="2019-09-22T20:30:00Z">
        <w:r w:rsidRPr="00E817FF">
          <w:rPr>
            <w:i w:val="0"/>
            <w:color w:val="auto"/>
            <w:rPrChange w:id="2095" w:author="BENITO CASADO, ENRIQUE" w:date="2019-09-22T20:30:00Z">
              <w:rPr/>
            </w:rPrChange>
          </w:rPr>
          <w:t xml:space="preserve">Figura </w:t>
        </w:r>
        <w:r w:rsidRPr="00E817FF">
          <w:rPr>
            <w:i w:val="0"/>
            <w:color w:val="auto"/>
            <w:rPrChange w:id="2096" w:author="BENITO CASADO, ENRIQUE" w:date="2019-09-22T20:30:00Z">
              <w:rPr/>
            </w:rPrChange>
          </w:rPr>
          <w:fldChar w:fldCharType="begin"/>
        </w:r>
        <w:r w:rsidRPr="00E817FF">
          <w:rPr>
            <w:i w:val="0"/>
            <w:color w:val="auto"/>
            <w:rPrChange w:id="2097" w:author="BENITO CASADO, ENRIQUE" w:date="2019-09-22T20:30:00Z">
              <w:rPr/>
            </w:rPrChange>
          </w:rPr>
          <w:instrText xml:space="preserve"> SEQ Figura \* ARABIC </w:instrText>
        </w:r>
      </w:ins>
      <w:r w:rsidRPr="00E817FF">
        <w:rPr>
          <w:i w:val="0"/>
          <w:color w:val="auto"/>
          <w:rPrChange w:id="2098" w:author="BENITO CASADO, ENRIQUE" w:date="2019-09-22T20:30:00Z">
            <w:rPr/>
          </w:rPrChange>
        </w:rPr>
        <w:fldChar w:fldCharType="separate"/>
      </w:r>
      <w:ins w:id="2099" w:author="BENITO CASADO, ENRIQUE" w:date="2019-09-23T22:45:00Z">
        <w:r w:rsidR="00746E0D">
          <w:rPr>
            <w:i w:val="0"/>
            <w:noProof/>
            <w:color w:val="auto"/>
          </w:rPr>
          <w:t>8</w:t>
        </w:r>
      </w:ins>
      <w:ins w:id="2100" w:author="BENITO CASADO, ENRIQUE" w:date="2019-09-22T20:30:00Z">
        <w:r w:rsidRPr="00E817FF">
          <w:rPr>
            <w:i w:val="0"/>
            <w:color w:val="auto"/>
            <w:rPrChange w:id="2101" w:author="BENITO CASADO, ENRIQUE" w:date="2019-09-22T20:30:00Z">
              <w:rPr/>
            </w:rPrChange>
          </w:rPr>
          <w:fldChar w:fldCharType="end"/>
        </w:r>
        <w:r w:rsidRPr="00E817FF">
          <w:rPr>
            <w:i w:val="0"/>
            <w:color w:val="auto"/>
            <w:rPrChange w:id="2102" w:author="BENITO CASADO, ENRIQUE" w:date="2019-09-22T20:30:00Z">
              <w:rPr/>
            </w:rPrChange>
          </w:rPr>
          <w:t>:De la Web a nuestro Script</w:t>
        </w:r>
      </w:ins>
      <w:bookmarkEnd w:id="2093"/>
    </w:p>
    <w:p w14:paraId="7646C7AB" w14:textId="498F9089" w:rsidR="00FB30C6" w:rsidDel="00F939E9" w:rsidRDefault="00FB30C6">
      <w:pPr>
        <w:jc w:val="center"/>
        <w:rPr>
          <w:del w:id="2103" w:author="BENITO CASADO, ENRIQUE" w:date="2019-09-23T22:35:00Z"/>
          <w:lang w:eastAsia="es-ES"/>
        </w:rPr>
        <w:pPrChange w:id="2104" w:author="Jesús Carretero" w:date="2019-09-23T21:19:00Z">
          <w:pPr>
            <w:ind w:left="1416" w:firstLine="708"/>
          </w:pPr>
        </w:pPrChange>
      </w:pPr>
      <w:del w:id="2105" w:author="BENITO CASADO, ENRIQUE" w:date="2019-09-23T22:35:00Z">
        <w:r w:rsidDel="00F939E9">
          <w:rPr>
            <w:lang w:eastAsia="es-ES"/>
          </w:rPr>
          <w:delText>Figura 6: De web al script</w:delText>
        </w:r>
      </w:del>
    </w:p>
    <w:p w14:paraId="4371333C" w14:textId="77777777" w:rsidR="00B81146" w:rsidRPr="002D2F8E" w:rsidRDefault="00B81146" w:rsidP="002D2F8E">
      <w:pPr>
        <w:rPr>
          <w:lang w:eastAsia="es-ES"/>
        </w:rPr>
      </w:pPr>
    </w:p>
    <w:p w14:paraId="1697BDAE" w14:textId="4429E2E1" w:rsidR="00850008" w:rsidRDefault="00C51A08" w:rsidP="00850008">
      <w:pPr>
        <w:pStyle w:val="berschrift3"/>
        <w:rPr>
          <w:rFonts w:asciiTheme="minorHAnsi" w:hAnsiTheme="minorHAnsi" w:cstheme="minorHAnsi"/>
          <w:sz w:val="32"/>
          <w:szCs w:val="32"/>
          <w:lang w:eastAsia="es-ES"/>
        </w:rPr>
      </w:pPr>
      <w:bookmarkStart w:id="2106" w:name="_Toc20170520"/>
      <w:r w:rsidRPr="00C51A08">
        <w:rPr>
          <w:rFonts w:asciiTheme="minorHAnsi" w:hAnsiTheme="minorHAnsi" w:cstheme="minorHAnsi"/>
          <w:sz w:val="32"/>
          <w:szCs w:val="32"/>
          <w:lang w:eastAsia="es-ES"/>
        </w:rPr>
        <w:t>Paginación</w:t>
      </w:r>
      <w:bookmarkEnd w:id="2106"/>
    </w:p>
    <w:p w14:paraId="15F1B9D1" w14:textId="77777777" w:rsidR="00E55FB8" w:rsidRPr="00E55FB8" w:rsidRDefault="00E55FB8" w:rsidP="00E55FB8">
      <w:pPr>
        <w:rPr>
          <w:lang w:eastAsia="es-ES"/>
        </w:rPr>
      </w:pPr>
    </w:p>
    <w:p w14:paraId="5C18E029" w14:textId="72FD2411" w:rsidR="00FB30C6" w:rsidRDefault="00FB30C6" w:rsidP="00FB30C6">
      <w:pPr>
        <w:rPr>
          <w:lang w:eastAsia="es-ES"/>
        </w:rPr>
      </w:pPr>
      <w:r>
        <w:rPr>
          <w:lang w:eastAsia="es-ES"/>
        </w:rPr>
        <w:t>Una de las razones por la que nos hemos decidido utilizar Scrapy y no otra librería</w:t>
      </w:r>
      <w:r w:rsidR="00907F2E">
        <w:rPr>
          <w:lang w:eastAsia="es-ES"/>
        </w:rPr>
        <w:t xml:space="preserve"> de web-cra</w:t>
      </w:r>
      <w:r>
        <w:rPr>
          <w:lang w:eastAsia="es-ES"/>
        </w:rPr>
        <w:t xml:space="preserve">wler como BeatifulSoup es que Scrapy nos permite fácilmente navegar por la </w:t>
      </w:r>
      <w:r w:rsidR="00907F2E">
        <w:rPr>
          <w:lang w:eastAsia="es-ES"/>
        </w:rPr>
        <w:t>página</w:t>
      </w:r>
      <w:r>
        <w:rPr>
          <w:lang w:eastAsia="es-ES"/>
        </w:rPr>
        <w:t xml:space="preserve"> web, es decir no estamos interesados solamente en descargarnos lo que vemos, como en este caso nos </w:t>
      </w:r>
      <w:del w:id="2107" w:author="Jesús Carretero" w:date="2019-09-18T12:03:00Z">
        <w:r w:rsidDel="00B7111E">
          <w:rPr>
            <w:lang w:eastAsia="es-ES"/>
          </w:rPr>
          <w:delText>interésa</w:delText>
        </w:r>
      </w:del>
      <w:ins w:id="2108" w:author="Jesús Carretero" w:date="2019-09-18T12:03:00Z">
        <w:r w:rsidR="00B7111E">
          <w:rPr>
            <w:lang w:eastAsia="es-ES"/>
          </w:rPr>
          <w:t>interesa</w:t>
        </w:r>
      </w:ins>
      <w:r>
        <w:rPr>
          <w:lang w:eastAsia="es-ES"/>
        </w:rPr>
        <w:t xml:space="preserve"> recopilar todo el histórico, debemos ir avanzando por la </w:t>
      </w:r>
      <w:r w:rsidR="00907F2E">
        <w:rPr>
          <w:lang w:eastAsia="es-ES"/>
        </w:rPr>
        <w:t>página</w:t>
      </w:r>
      <w:r>
        <w:rPr>
          <w:lang w:eastAsia="es-ES"/>
        </w:rPr>
        <w:t xml:space="preserve"> web.</w:t>
      </w:r>
    </w:p>
    <w:p w14:paraId="03285E4E" w14:textId="5B579F05" w:rsidR="00FB30C6" w:rsidRDefault="00FB30C6" w:rsidP="00FB30C6">
      <w:pPr>
        <w:rPr>
          <w:lang w:eastAsia="es-ES"/>
        </w:rPr>
      </w:pPr>
      <w:r>
        <w:rPr>
          <w:lang w:eastAsia="es-ES"/>
        </w:rPr>
        <w:t xml:space="preserve">En este caso llamaremos a la </w:t>
      </w:r>
      <w:r w:rsidR="00907F2E">
        <w:rPr>
          <w:lang w:eastAsia="es-ES"/>
        </w:rPr>
        <w:t>función:</w:t>
      </w:r>
    </w:p>
    <w:p w14:paraId="1E7987DC" w14:textId="6BCEFE18" w:rsidR="00FB30C6" w:rsidRPr="00A254A7" w:rsidRDefault="00FB30C6" w:rsidP="00FB30C6">
      <w:pPr>
        <w:rPr>
          <w:rFonts w:ascii="Cambria" w:hAnsi="Cambria"/>
          <w:b/>
          <w:color w:val="1F497D" w:themeColor="text2"/>
          <w:sz w:val="18"/>
          <w:lang w:eastAsia="es-ES"/>
        </w:rPr>
      </w:pPr>
      <w:r w:rsidRPr="00A254A7">
        <w:rPr>
          <w:rFonts w:ascii="Cambria" w:hAnsi="Cambria"/>
          <w:b/>
          <w:color w:val="1F497D" w:themeColor="text2"/>
          <w:sz w:val="18"/>
          <w:lang w:eastAsia="es-ES"/>
        </w:rPr>
        <w:t>next_page=response.selector.xpath("//a[@class='next_page']</w:t>
      </w:r>
      <w:hyperlink r:id="rId24" w:history="1">
        <w:r w:rsidR="00075431" w:rsidRPr="00A254A7">
          <w:rPr>
            <w:rStyle w:val="Hyperlink"/>
            <w:rFonts w:ascii="Cambria" w:hAnsi="Cambria"/>
            <w:b/>
            <w:color w:val="1F497D" w:themeColor="text2"/>
            <w:sz w:val="18"/>
            <w:lang w:eastAsia="es-ES"/>
          </w:rPr>
          <w:t>/@href").extract_first()</w:t>
        </w:r>
      </w:hyperlink>
    </w:p>
    <w:p w14:paraId="7DA6E7F8" w14:textId="28C7A565" w:rsidR="00075431" w:rsidRPr="00FB30C6" w:rsidDel="00565157" w:rsidRDefault="00075431" w:rsidP="00FB30C6">
      <w:pPr>
        <w:rPr>
          <w:del w:id="2109" w:author="Jesús Carretero" w:date="2019-09-23T21:19:00Z"/>
          <w:lang w:eastAsia="es-ES"/>
        </w:rPr>
      </w:pPr>
    </w:p>
    <w:p w14:paraId="7606F68F" w14:textId="0E20ED62" w:rsidR="00850008" w:rsidDel="00565157" w:rsidRDefault="00850008" w:rsidP="00850008">
      <w:pPr>
        <w:rPr>
          <w:ins w:id="2110" w:author="BENITO CASADO, ENRIQUE" w:date="2019-09-22T22:04:00Z"/>
          <w:del w:id="2111" w:author="Jesús Carretero" w:date="2019-09-23T21:19:00Z"/>
          <w:rFonts w:asciiTheme="minorHAnsi" w:hAnsiTheme="minorHAnsi" w:cstheme="minorHAnsi"/>
          <w:lang w:eastAsia="es-ES"/>
        </w:rPr>
      </w:pPr>
    </w:p>
    <w:p w14:paraId="738C7E08" w14:textId="203F8C57" w:rsidR="000B3C36" w:rsidDel="00565157" w:rsidRDefault="000B3C36" w:rsidP="00850008">
      <w:pPr>
        <w:rPr>
          <w:ins w:id="2112" w:author="BENITO CASADO, ENRIQUE" w:date="2019-09-22T22:04:00Z"/>
          <w:del w:id="2113" w:author="Jesús Carretero" w:date="2019-09-23T21:19:00Z"/>
          <w:rFonts w:asciiTheme="minorHAnsi" w:hAnsiTheme="minorHAnsi" w:cstheme="minorHAnsi"/>
          <w:lang w:eastAsia="es-ES"/>
        </w:rPr>
      </w:pPr>
    </w:p>
    <w:p w14:paraId="0F2FC5D9" w14:textId="40F7A0E0" w:rsidR="000B3C36" w:rsidDel="00565157" w:rsidRDefault="000B3C36" w:rsidP="00850008">
      <w:pPr>
        <w:rPr>
          <w:ins w:id="2114" w:author="BENITO CASADO, ENRIQUE" w:date="2019-09-22T22:04:00Z"/>
          <w:del w:id="2115" w:author="Jesús Carretero" w:date="2019-09-23T21:19:00Z"/>
          <w:rFonts w:asciiTheme="minorHAnsi" w:hAnsiTheme="minorHAnsi" w:cstheme="minorHAnsi"/>
          <w:lang w:eastAsia="es-ES"/>
        </w:rPr>
      </w:pPr>
    </w:p>
    <w:p w14:paraId="078C745A" w14:textId="77777777" w:rsidR="000B3C36" w:rsidRPr="00C51A08" w:rsidRDefault="000B3C36" w:rsidP="00850008">
      <w:pPr>
        <w:rPr>
          <w:rFonts w:asciiTheme="minorHAnsi" w:hAnsiTheme="minorHAnsi" w:cstheme="minorHAnsi"/>
          <w:lang w:eastAsia="es-ES"/>
        </w:rPr>
      </w:pPr>
    </w:p>
    <w:p w14:paraId="62098208" w14:textId="217B30F0" w:rsidR="00850008" w:rsidDel="00A27C15" w:rsidRDefault="00850008" w:rsidP="00850008">
      <w:pPr>
        <w:pStyle w:val="berschrift2"/>
        <w:rPr>
          <w:del w:id="2116" w:author="BENITO CASADO, ENRIQUE" w:date="2019-09-22T14:13:00Z"/>
          <w:rFonts w:asciiTheme="minorHAnsi" w:hAnsiTheme="minorHAnsi" w:cstheme="minorHAnsi"/>
          <w:sz w:val="36"/>
          <w:szCs w:val="36"/>
        </w:rPr>
      </w:pPr>
      <w:del w:id="2117" w:author="BENITO CASADO, ENRIQUE" w:date="2019-09-22T14:13:00Z">
        <w:r w:rsidRPr="00C51A08" w:rsidDel="00A27C15">
          <w:rPr>
            <w:rFonts w:asciiTheme="minorHAnsi" w:hAnsiTheme="minorHAnsi" w:cstheme="minorHAnsi"/>
            <w:sz w:val="36"/>
            <w:szCs w:val="36"/>
          </w:rPr>
          <w:delText>Adaptando nuestro Spider a nuestra base de datos MongoDB</w:delText>
        </w:r>
        <w:bookmarkStart w:id="2118" w:name="_Toc20074994"/>
        <w:bookmarkStart w:id="2119" w:name="_Toc20075346"/>
        <w:bookmarkStart w:id="2120" w:name="_Toc20075433"/>
        <w:bookmarkStart w:id="2121" w:name="_Toc20167411"/>
        <w:bookmarkStart w:id="2122" w:name="_Toc20167496"/>
        <w:bookmarkStart w:id="2123" w:name="_Toc20170521"/>
        <w:bookmarkEnd w:id="2118"/>
        <w:bookmarkEnd w:id="2119"/>
        <w:bookmarkEnd w:id="2120"/>
        <w:bookmarkEnd w:id="2121"/>
        <w:bookmarkEnd w:id="2122"/>
        <w:bookmarkEnd w:id="2123"/>
      </w:del>
    </w:p>
    <w:p w14:paraId="07FE7889" w14:textId="5D32A7BC" w:rsidR="00075431" w:rsidDel="00A27C15" w:rsidRDefault="00075431" w:rsidP="00075431">
      <w:pPr>
        <w:rPr>
          <w:del w:id="2124" w:author="BENITO CASADO, ENRIQUE" w:date="2019-09-22T14:13:00Z"/>
          <w:lang w:eastAsia="es-ES"/>
        </w:rPr>
      </w:pPr>
      <w:bookmarkStart w:id="2125" w:name="_Toc20074995"/>
      <w:bookmarkStart w:id="2126" w:name="_Toc20075347"/>
      <w:bookmarkStart w:id="2127" w:name="_Toc20075434"/>
      <w:bookmarkStart w:id="2128" w:name="_Toc20167412"/>
      <w:bookmarkStart w:id="2129" w:name="_Toc20167497"/>
      <w:bookmarkStart w:id="2130" w:name="_Toc20170522"/>
      <w:bookmarkEnd w:id="2125"/>
      <w:bookmarkEnd w:id="2126"/>
      <w:bookmarkEnd w:id="2127"/>
      <w:bookmarkEnd w:id="2128"/>
      <w:bookmarkEnd w:id="2129"/>
      <w:bookmarkEnd w:id="2130"/>
    </w:p>
    <w:p w14:paraId="37436D9E" w14:textId="7B59CCA2" w:rsidR="00621E45" w:rsidDel="00A27C15" w:rsidRDefault="00621E45" w:rsidP="00075431">
      <w:pPr>
        <w:rPr>
          <w:del w:id="2131" w:author="BENITO CASADO, ENRIQUE" w:date="2019-09-22T14:13:00Z"/>
          <w:lang w:eastAsia="es-ES"/>
        </w:rPr>
      </w:pPr>
      <w:del w:id="2132" w:author="BENITO CASADO, ENRIQUE" w:date="2019-09-22T14:13:00Z">
        <w:r w:rsidDel="00A27C15">
          <w:rPr>
            <w:lang w:eastAsia="es-ES"/>
          </w:rPr>
          <w:delText>Lo primero es que necesitaremos instalarnos en nuestro entorno de desarrollo la API de MongoDB para Python, llamada Pymongo.</w:delText>
        </w:r>
        <w:bookmarkStart w:id="2133" w:name="_Toc20074996"/>
        <w:bookmarkStart w:id="2134" w:name="_Toc20075348"/>
        <w:bookmarkStart w:id="2135" w:name="_Toc20075435"/>
        <w:bookmarkStart w:id="2136" w:name="_Toc20167413"/>
        <w:bookmarkStart w:id="2137" w:name="_Toc20167498"/>
        <w:bookmarkStart w:id="2138" w:name="_Toc20170523"/>
        <w:bookmarkEnd w:id="2133"/>
        <w:bookmarkEnd w:id="2134"/>
        <w:bookmarkEnd w:id="2135"/>
        <w:bookmarkEnd w:id="2136"/>
        <w:bookmarkEnd w:id="2137"/>
        <w:bookmarkEnd w:id="2138"/>
      </w:del>
    </w:p>
    <w:p w14:paraId="0D67560F" w14:textId="578E2B95" w:rsidR="00621E45" w:rsidRPr="003D0C01" w:rsidDel="00A27C15" w:rsidRDefault="00621E45" w:rsidP="00075431">
      <w:pPr>
        <w:rPr>
          <w:del w:id="2139" w:author="BENITO CASADO, ENRIQUE" w:date="2019-09-22T14:13:00Z"/>
          <w:color w:val="4F81BD" w:themeColor="accent1"/>
          <w:lang w:eastAsia="es-ES"/>
          <w:rPrChange w:id="2140" w:author="Jesús Carretero" w:date="2019-09-18T12:03:00Z">
            <w:rPr>
              <w:del w:id="2141" w:author="BENITO CASADO, ENRIQUE" w:date="2019-09-22T14:13:00Z"/>
              <w:lang w:eastAsia="es-ES"/>
            </w:rPr>
          </w:rPrChange>
        </w:rPr>
      </w:pPr>
      <w:commentRangeStart w:id="2142"/>
      <w:commentRangeStart w:id="2143"/>
      <w:del w:id="2144" w:author="BENITO CASADO, ENRIQUE" w:date="2019-09-22T14:13:00Z">
        <w:r w:rsidRPr="003D0C01" w:rsidDel="00A27C15">
          <w:rPr>
            <w:color w:val="4F81BD" w:themeColor="accent1"/>
            <w:lang w:eastAsia="es-ES"/>
            <w:rPrChange w:id="2145" w:author="Jesús Carretero" w:date="2019-09-18T12:03:00Z">
              <w:rPr>
                <w:lang w:eastAsia="es-ES"/>
              </w:rPr>
            </w:rPrChange>
          </w:rPr>
          <w:delText>python</w:delText>
        </w:r>
        <w:commentRangeEnd w:id="2142"/>
        <w:r w:rsidR="003D0C01" w:rsidDel="00A27C15">
          <w:rPr>
            <w:rStyle w:val="Kommentarzeichen"/>
          </w:rPr>
          <w:commentReference w:id="2142"/>
        </w:r>
        <w:commentRangeEnd w:id="2143"/>
        <w:r w:rsidR="003D0C01" w:rsidDel="00A27C15">
          <w:rPr>
            <w:rStyle w:val="Kommentarzeichen"/>
          </w:rPr>
          <w:commentReference w:id="2143"/>
        </w:r>
        <w:bookmarkStart w:id="2146" w:name="_Toc20074997"/>
        <w:bookmarkStart w:id="2147" w:name="_Toc20075349"/>
        <w:bookmarkStart w:id="2148" w:name="_Toc20075436"/>
        <w:bookmarkStart w:id="2149" w:name="_Toc20167414"/>
        <w:bookmarkStart w:id="2150" w:name="_Toc20167499"/>
        <w:bookmarkStart w:id="2151" w:name="_Toc20170524"/>
        <w:bookmarkEnd w:id="2146"/>
        <w:bookmarkEnd w:id="2147"/>
        <w:bookmarkEnd w:id="2148"/>
        <w:bookmarkEnd w:id="2149"/>
        <w:bookmarkEnd w:id="2150"/>
        <w:bookmarkEnd w:id="2151"/>
      </w:del>
    </w:p>
    <w:p w14:paraId="005BA6C1" w14:textId="62550FFC" w:rsidR="00850008" w:rsidRDefault="00C51A08" w:rsidP="00850008">
      <w:pPr>
        <w:pStyle w:val="berschrift2"/>
        <w:rPr>
          <w:rFonts w:asciiTheme="minorHAnsi" w:hAnsiTheme="minorHAnsi" w:cstheme="minorHAnsi"/>
          <w:sz w:val="36"/>
          <w:szCs w:val="36"/>
        </w:rPr>
      </w:pPr>
      <w:bookmarkStart w:id="2152" w:name="_Toc20170525"/>
      <w:r>
        <w:rPr>
          <w:rFonts w:asciiTheme="minorHAnsi" w:hAnsiTheme="minorHAnsi" w:cstheme="minorHAnsi"/>
          <w:sz w:val="36"/>
          <w:szCs w:val="36"/>
        </w:rPr>
        <w:t>Evitando</w:t>
      </w:r>
      <w:r w:rsidR="00850008" w:rsidRPr="00C51A08">
        <w:rPr>
          <w:rFonts w:asciiTheme="minorHAnsi" w:hAnsiTheme="minorHAnsi" w:cstheme="minorHAnsi"/>
          <w:sz w:val="36"/>
          <w:szCs w:val="36"/>
        </w:rPr>
        <w:t xml:space="preserve"> ser baneado</w:t>
      </w:r>
      <w:bookmarkEnd w:id="2152"/>
    </w:p>
    <w:p w14:paraId="74531ED8" w14:textId="77777777" w:rsidR="00907F2E" w:rsidRPr="00907F2E" w:rsidRDefault="00907F2E" w:rsidP="00907F2E">
      <w:pPr>
        <w:rPr>
          <w:lang w:eastAsia="es-ES"/>
        </w:rPr>
      </w:pPr>
    </w:p>
    <w:p w14:paraId="6A7F1840" w14:textId="7181DACA" w:rsidR="00621E45" w:rsidRPr="00621E45" w:rsidRDefault="00621E45" w:rsidP="00621E45">
      <w:pPr>
        <w:rPr>
          <w:lang w:eastAsia="es-ES"/>
        </w:rPr>
      </w:pPr>
      <w:r>
        <w:rPr>
          <w:lang w:eastAsia="es-ES"/>
        </w:rPr>
        <w:t xml:space="preserve">Es posible que cuando intentemos descargarnos el contenido de una </w:t>
      </w:r>
      <w:r w:rsidR="00907F2E">
        <w:rPr>
          <w:lang w:eastAsia="es-ES"/>
        </w:rPr>
        <w:t>página</w:t>
      </w:r>
      <w:r w:rsidR="00E55FB8">
        <w:rPr>
          <w:lang w:eastAsia="es-ES"/>
        </w:rPr>
        <w:t xml:space="preserve"> web seamos baneados. Este tip</w:t>
      </w:r>
      <w:r>
        <w:rPr>
          <w:lang w:eastAsia="es-ES"/>
        </w:rPr>
        <w:t>o d</w:t>
      </w:r>
      <w:r w:rsidR="00907F2E">
        <w:rPr>
          <w:lang w:eastAsia="es-ES"/>
        </w:rPr>
        <w:t>e baneo viene mediante un error</w:t>
      </w:r>
      <w:r>
        <w:rPr>
          <w:lang w:eastAsia="es-ES"/>
        </w:rPr>
        <w:t xml:space="preserve">: ” </w:t>
      </w:r>
      <w:r w:rsidRPr="003D0C01">
        <w:rPr>
          <w:i/>
          <w:iCs/>
          <w:lang w:eastAsia="es-ES"/>
          <w:rPrChange w:id="2153" w:author="Jesús Carretero" w:date="2019-09-18T12:03:00Z">
            <w:rPr>
              <w:lang w:eastAsia="es-ES"/>
            </w:rPr>
          </w:rPrChange>
        </w:rPr>
        <w:t>429 Too Many Request HTTP status code</w:t>
      </w:r>
      <w:r>
        <w:rPr>
          <w:lang w:eastAsia="es-ES"/>
        </w:rPr>
        <w:t xml:space="preserve">” </w:t>
      </w:r>
    </w:p>
    <w:p w14:paraId="603E820A" w14:textId="238F01C7" w:rsidR="00850008" w:rsidRDefault="00C51A08" w:rsidP="00C51A08">
      <w:pPr>
        <w:pStyle w:val="berschrift3"/>
        <w:rPr>
          <w:rFonts w:asciiTheme="minorHAnsi" w:hAnsiTheme="minorHAnsi" w:cstheme="minorHAnsi"/>
          <w:sz w:val="32"/>
          <w:szCs w:val="32"/>
          <w:lang w:eastAsia="es-ES"/>
        </w:rPr>
      </w:pPr>
      <w:bookmarkStart w:id="2154" w:name="_Toc20170526"/>
      <w:r w:rsidRPr="00C51A08">
        <w:rPr>
          <w:rFonts w:asciiTheme="minorHAnsi" w:hAnsiTheme="minorHAnsi" w:cstheme="minorHAnsi"/>
          <w:sz w:val="32"/>
          <w:szCs w:val="32"/>
          <w:lang w:eastAsia="es-ES"/>
        </w:rPr>
        <w:lastRenderedPageBreak/>
        <w:t>Técnicas usadas por los administradores web para evitar que les hagan Web-</w:t>
      </w:r>
      <w:r w:rsidR="00E55FB8">
        <w:rPr>
          <w:rFonts w:asciiTheme="minorHAnsi" w:hAnsiTheme="minorHAnsi" w:cstheme="minorHAnsi"/>
          <w:sz w:val="32"/>
          <w:szCs w:val="32"/>
          <w:lang w:eastAsia="es-ES"/>
        </w:rPr>
        <w:t>Crawler</w:t>
      </w:r>
      <w:bookmarkEnd w:id="2154"/>
    </w:p>
    <w:p w14:paraId="2E00F55D" w14:textId="6082D69B" w:rsidR="00621E45" w:rsidRDefault="00621E45" w:rsidP="00621E45">
      <w:pPr>
        <w:rPr>
          <w:lang w:eastAsia="es-ES"/>
        </w:rPr>
      </w:pPr>
    </w:p>
    <w:p w14:paraId="0F8DA16E" w14:textId="4D5070F5" w:rsidR="00621E45" w:rsidRDefault="00621E45" w:rsidP="00621E45">
      <w:pPr>
        <w:rPr>
          <w:lang w:eastAsia="es-ES"/>
        </w:rPr>
      </w:pPr>
      <w:del w:id="2155" w:author="BENITO CASADO, ENRIQUE" w:date="2019-09-22T20:29:00Z">
        <w:r w:rsidDel="00DB110B">
          <w:rPr>
            <w:lang w:eastAsia="es-ES"/>
          </w:rPr>
          <w:delText xml:space="preserve">La primera </w:delText>
        </w:r>
        <w:r w:rsidR="00907F2E" w:rsidDel="00DB110B">
          <w:rPr>
            <w:lang w:eastAsia="es-ES"/>
          </w:rPr>
          <w:delText>técnica</w:delText>
        </w:r>
        <w:r w:rsidDel="00DB110B">
          <w:rPr>
            <w:lang w:eastAsia="es-ES"/>
          </w:rPr>
          <w:delText xml:space="preserve"> que utilizan las </w:delText>
        </w:r>
        <w:r w:rsidR="00907F2E" w:rsidDel="00DB110B">
          <w:rPr>
            <w:lang w:eastAsia="es-ES"/>
          </w:rPr>
          <w:delText>páginas</w:delText>
        </w:r>
        <w:r w:rsidDel="00DB110B">
          <w:rPr>
            <w:lang w:eastAsia="es-ES"/>
          </w:rPr>
          <w:delText xml:space="preserve"> webs se llama  </w:delText>
        </w:r>
      </w:del>
      <w:ins w:id="2156" w:author="BENITO CASADO, ENRIQUE" w:date="2019-09-22T20:29:00Z">
        <w:r w:rsidR="00DB110B">
          <w:rPr>
            <w:lang w:eastAsia="es-ES"/>
          </w:rPr>
          <w:t xml:space="preserve">A </w:t>
        </w:r>
      </w:ins>
      <w:ins w:id="2157" w:author="BENITO CASADO, ENRIQUE" w:date="2019-09-22T22:04:00Z">
        <w:r w:rsidR="000B3C36">
          <w:rPr>
            <w:lang w:eastAsia="es-ES"/>
          </w:rPr>
          <w:t>continuación,</w:t>
        </w:r>
      </w:ins>
      <w:ins w:id="2158" w:author="BENITO CASADO, ENRIQUE" w:date="2019-09-22T20:29:00Z">
        <w:r w:rsidR="00DB110B">
          <w:rPr>
            <w:lang w:eastAsia="es-ES"/>
          </w:rPr>
          <w:t xml:space="preserve"> pasamos a detallar las diferentes técnicas que se llevan a cabo.</w:t>
        </w:r>
      </w:ins>
    </w:p>
    <w:p w14:paraId="4395B9FA" w14:textId="26502A87" w:rsidR="00621E45" w:rsidRDefault="00621E45">
      <w:pPr>
        <w:rPr>
          <w:lang w:eastAsia="es-ES"/>
        </w:rPr>
      </w:pPr>
      <w:r w:rsidRPr="00E55FB8">
        <w:rPr>
          <w:b/>
          <w:i/>
          <w:lang w:eastAsia="es-ES"/>
        </w:rPr>
        <w:t>Rate Limit Request</w:t>
      </w:r>
      <w:r>
        <w:rPr>
          <w:lang w:eastAsia="es-ES"/>
        </w:rPr>
        <w:t xml:space="preserve">: Limita el número de peticiones que una webside puede manejar en una cantidad de tiempo, las peticiones tienen que venir de una ip adress única. Si se supera el </w:t>
      </w:r>
      <w:r w:rsidR="007F30E1">
        <w:rPr>
          <w:lang w:eastAsia="es-ES"/>
        </w:rPr>
        <w:t>número</w:t>
      </w:r>
      <w:r>
        <w:rPr>
          <w:lang w:eastAsia="es-ES"/>
        </w:rPr>
        <w:t xml:space="preserve"> de peticiones que el administrador del sistema ha establecido como Rate limit, el servidor nos devolverá una respuesta de “http status code 429”</w:t>
      </w:r>
      <w:ins w:id="2159" w:author="BENITO CASADO, ENRIQUE" w:date="2019-09-22T20:29:00Z">
        <w:r w:rsidR="00DB110B">
          <w:rPr>
            <w:lang w:eastAsia="es-ES"/>
          </w:rPr>
          <w:t>.</w:t>
        </w:r>
      </w:ins>
    </w:p>
    <w:p w14:paraId="6B67F383" w14:textId="598CDAC8" w:rsidR="00621E45" w:rsidRDefault="00621E45" w:rsidP="00621E45">
      <w:pPr>
        <w:rPr>
          <w:lang w:eastAsia="es-ES"/>
        </w:rPr>
      </w:pPr>
      <w:r w:rsidRPr="00E55FB8">
        <w:rPr>
          <w:b/>
          <w:i/>
          <w:lang w:eastAsia="es-ES"/>
        </w:rPr>
        <w:t>User-Agent indefinido</w:t>
      </w:r>
      <w:r>
        <w:rPr>
          <w:lang w:eastAsia="es-ES"/>
        </w:rPr>
        <w:t>:</w:t>
      </w:r>
      <w:r w:rsidR="00132403" w:rsidRPr="00132403">
        <w:rPr>
          <w:lang w:eastAsia="es-ES"/>
        </w:rPr>
        <w:t xml:space="preserve"> </w:t>
      </w:r>
      <w:r w:rsidR="00132403">
        <w:rPr>
          <w:lang w:eastAsia="es-ES"/>
        </w:rPr>
        <w:t xml:space="preserve">Una técnica que se utiliza para evitar ser escaneado por los robots es denegar las peticiones a la web si el User-Agent no </w:t>
      </w:r>
      <w:r w:rsidR="007F30E1">
        <w:rPr>
          <w:lang w:eastAsia="es-ES"/>
        </w:rPr>
        <w:t>está</w:t>
      </w:r>
      <w:r w:rsidR="00132403">
        <w:rPr>
          <w:lang w:eastAsia="es-ES"/>
        </w:rPr>
        <w:t xml:space="preserve"> definido.</w:t>
      </w:r>
    </w:p>
    <w:p w14:paraId="3D13F8E2" w14:textId="474E49BD" w:rsidR="00132403" w:rsidRPr="00621E45" w:rsidRDefault="007F30E1" w:rsidP="00621E45">
      <w:pPr>
        <w:rPr>
          <w:lang w:eastAsia="es-ES"/>
        </w:rPr>
      </w:pPr>
      <w:r w:rsidRPr="00E55FB8">
        <w:rPr>
          <w:b/>
          <w:i/>
          <w:lang w:eastAsia="es-ES"/>
        </w:rPr>
        <w:t>Detección</w:t>
      </w:r>
      <w:r w:rsidR="00E55FB8" w:rsidRPr="00E55FB8">
        <w:rPr>
          <w:b/>
          <w:i/>
          <w:lang w:eastAsia="es-ES"/>
        </w:rPr>
        <w:t xml:space="preserve"> a través de los “honeyp</w:t>
      </w:r>
      <w:r w:rsidR="00132403" w:rsidRPr="00E55FB8">
        <w:rPr>
          <w:b/>
          <w:i/>
          <w:lang w:eastAsia="es-ES"/>
        </w:rPr>
        <w:t>o</w:t>
      </w:r>
      <w:r w:rsidR="00E55FB8" w:rsidRPr="00E55FB8">
        <w:rPr>
          <w:b/>
          <w:i/>
          <w:lang w:eastAsia="es-ES"/>
        </w:rPr>
        <w:t>t</w:t>
      </w:r>
      <w:r w:rsidR="00132403" w:rsidRPr="00E55FB8">
        <w:rPr>
          <w:b/>
          <w:i/>
          <w:lang w:eastAsia="es-ES"/>
        </w:rPr>
        <w:t>s”:</w:t>
      </w:r>
      <w:r w:rsidR="005E522C" w:rsidRPr="00E55FB8">
        <w:rPr>
          <w:b/>
          <w:i/>
          <w:lang w:eastAsia="es-ES"/>
        </w:rPr>
        <w:t xml:space="preserve"> </w:t>
      </w:r>
      <w:r w:rsidR="005E522C">
        <w:rPr>
          <w:lang w:eastAsia="es-ES"/>
        </w:rPr>
        <w:t xml:space="preserve">Se trata de atraer posibles atacantes o bots para ver </w:t>
      </w:r>
      <w:r>
        <w:rPr>
          <w:lang w:eastAsia="es-ES"/>
        </w:rPr>
        <w:t>cómo</w:t>
      </w:r>
      <w:r w:rsidR="005E522C">
        <w:rPr>
          <w:lang w:eastAsia="es-ES"/>
        </w:rPr>
        <w:t xml:space="preserve"> </w:t>
      </w:r>
      <w:r>
        <w:rPr>
          <w:lang w:eastAsia="es-ES"/>
        </w:rPr>
        <w:t>se</w:t>
      </w:r>
      <w:r w:rsidR="005E522C">
        <w:rPr>
          <w:lang w:eastAsia="es-ES"/>
        </w:rPr>
        <w:t xml:space="preserve"> comportan.</w:t>
      </w:r>
    </w:p>
    <w:p w14:paraId="04C2FECB" w14:textId="0A2E6373" w:rsidR="00C51A08" w:rsidRDefault="00C51A08" w:rsidP="00C51A08">
      <w:pPr>
        <w:pStyle w:val="berschrift3"/>
        <w:rPr>
          <w:rFonts w:asciiTheme="minorHAnsi" w:hAnsiTheme="minorHAnsi" w:cstheme="minorHAnsi"/>
          <w:sz w:val="32"/>
          <w:szCs w:val="32"/>
          <w:lang w:eastAsia="es-ES"/>
        </w:rPr>
      </w:pPr>
      <w:bookmarkStart w:id="2160" w:name="_Toc20170527"/>
      <w:r w:rsidRPr="00C51A08">
        <w:rPr>
          <w:rFonts w:asciiTheme="minorHAnsi" w:hAnsiTheme="minorHAnsi" w:cstheme="minorHAnsi"/>
          <w:sz w:val="32"/>
          <w:szCs w:val="32"/>
          <w:lang w:eastAsia="es-ES"/>
        </w:rPr>
        <w:t>Web-Crawling Best Practices</w:t>
      </w:r>
      <w:bookmarkEnd w:id="2160"/>
    </w:p>
    <w:p w14:paraId="30A9E8BA" w14:textId="77777777" w:rsidR="005E522C" w:rsidRPr="005E522C" w:rsidRDefault="005E522C" w:rsidP="005E522C">
      <w:pPr>
        <w:rPr>
          <w:lang w:eastAsia="es-ES"/>
        </w:rPr>
      </w:pPr>
    </w:p>
    <w:p w14:paraId="79BC1901" w14:textId="315D2275" w:rsidR="00C378AA" w:rsidRDefault="005E522C" w:rsidP="005E522C">
      <w:pPr>
        <w:rPr>
          <w:lang w:eastAsia="es-ES"/>
        </w:rPr>
      </w:pPr>
      <w:r>
        <w:rPr>
          <w:lang w:eastAsia="es-ES"/>
        </w:rPr>
        <w:t xml:space="preserve">Una vez que hemos visto como las </w:t>
      </w:r>
      <w:r w:rsidR="0026351D">
        <w:rPr>
          <w:lang w:eastAsia="es-ES"/>
        </w:rPr>
        <w:t>páginas</w:t>
      </w:r>
      <w:r>
        <w:rPr>
          <w:lang w:eastAsia="es-ES"/>
        </w:rPr>
        <w:t xml:space="preserve"> Webs nos pueden bloquear, explicaremos ahora como evitar ser baneado.</w:t>
      </w:r>
    </w:p>
    <w:p w14:paraId="6099ECCD" w14:textId="12F19C1A" w:rsidR="0026351D" w:rsidRDefault="0026351D" w:rsidP="005E522C">
      <w:pPr>
        <w:rPr>
          <w:lang w:eastAsia="es-ES"/>
        </w:rPr>
      </w:pPr>
    </w:p>
    <w:p w14:paraId="4FF0CDBA" w14:textId="73F37E67" w:rsidR="0026351D" w:rsidRPr="00A27C15" w:rsidRDefault="0026351D" w:rsidP="0026351D">
      <w:pPr>
        <w:pStyle w:val="berschrift4"/>
        <w:rPr>
          <w:rFonts w:asciiTheme="minorHAnsi" w:hAnsiTheme="minorHAnsi" w:cstheme="minorHAnsi"/>
          <w:lang w:eastAsia="es-ES"/>
          <w:rPrChange w:id="2161" w:author="BENITO CASADO, ENRIQUE" w:date="2019-09-22T14:14:00Z">
            <w:rPr>
              <w:lang w:eastAsia="es-ES"/>
            </w:rPr>
          </w:rPrChange>
        </w:rPr>
      </w:pPr>
      <w:r w:rsidRPr="00A27C15">
        <w:rPr>
          <w:rFonts w:asciiTheme="minorHAnsi" w:hAnsiTheme="minorHAnsi" w:cstheme="minorHAnsi"/>
          <w:lang w:eastAsia="es-ES"/>
          <w:rPrChange w:id="2162" w:author="BENITO CASADO, ENRIQUE" w:date="2019-09-22T14:14:00Z">
            <w:rPr>
              <w:lang w:eastAsia="es-ES"/>
            </w:rPr>
          </w:rPrChange>
        </w:rPr>
        <w:t>Evitar peticiones agresivas</w:t>
      </w:r>
    </w:p>
    <w:p w14:paraId="5F452FED" w14:textId="77777777" w:rsidR="0026351D" w:rsidRPr="0026351D" w:rsidRDefault="0026351D" w:rsidP="0026351D">
      <w:pPr>
        <w:rPr>
          <w:lang w:eastAsia="es-ES"/>
        </w:rPr>
      </w:pPr>
    </w:p>
    <w:p w14:paraId="5D6EC87D" w14:textId="296B3318" w:rsidR="0026351D" w:rsidRPr="0026351D" w:rsidRDefault="007F30E1">
      <w:pPr>
        <w:rPr>
          <w:lang w:eastAsia="es-ES"/>
        </w:rPr>
      </w:pPr>
      <w:r>
        <w:rPr>
          <w:lang w:eastAsia="es-ES"/>
        </w:rPr>
        <w:t>No dejar a nuestro Cra</w:t>
      </w:r>
      <w:r w:rsidR="0026351D">
        <w:rPr>
          <w:lang w:eastAsia="es-ES"/>
        </w:rPr>
        <w:t xml:space="preserve">wler pedir muchas peticiones de manera muy agresiva. En </w:t>
      </w:r>
      <w:r>
        <w:rPr>
          <w:lang w:eastAsia="es-ES"/>
        </w:rPr>
        <w:t>este sentido un bot de scrapy p</w:t>
      </w:r>
      <w:r w:rsidR="0026351D">
        <w:rPr>
          <w:lang w:eastAsia="es-ES"/>
        </w:rPr>
        <w:t>u</w:t>
      </w:r>
      <w:r>
        <w:rPr>
          <w:lang w:eastAsia="es-ES"/>
        </w:rPr>
        <w:t>e</w:t>
      </w:r>
      <w:r w:rsidR="0026351D">
        <w:rPr>
          <w:lang w:eastAsia="es-ES"/>
        </w:rPr>
        <w:t>de ser considerado como un ataque de DDOS.</w:t>
      </w:r>
    </w:p>
    <w:p w14:paraId="74FB9404" w14:textId="1A3414C5" w:rsidR="0026351D" w:rsidRPr="00A27C15" w:rsidRDefault="0026351D" w:rsidP="0026351D">
      <w:pPr>
        <w:pStyle w:val="berschrift4"/>
        <w:rPr>
          <w:rFonts w:asciiTheme="minorHAnsi" w:hAnsiTheme="minorHAnsi" w:cstheme="minorHAnsi"/>
          <w:lang w:eastAsia="es-ES"/>
          <w:rPrChange w:id="2163" w:author="BENITO CASADO, ENRIQUE" w:date="2019-09-22T14:14:00Z">
            <w:rPr>
              <w:lang w:eastAsia="es-ES"/>
            </w:rPr>
          </w:rPrChange>
        </w:rPr>
      </w:pPr>
      <w:r w:rsidRPr="00A27C15">
        <w:rPr>
          <w:rFonts w:asciiTheme="minorHAnsi" w:hAnsiTheme="minorHAnsi" w:cstheme="minorHAnsi"/>
          <w:lang w:eastAsia="es-ES"/>
          <w:rPrChange w:id="2164" w:author="BENITO CASADO, ENRIQUE" w:date="2019-09-22T14:14:00Z">
            <w:rPr>
              <w:lang w:eastAsia="es-ES"/>
            </w:rPr>
          </w:rPrChange>
        </w:rPr>
        <w:t xml:space="preserve">Ajustar el </w:t>
      </w:r>
      <w:r w:rsidR="00E604E8" w:rsidRPr="00A27C15">
        <w:rPr>
          <w:rFonts w:asciiTheme="minorHAnsi" w:hAnsiTheme="minorHAnsi" w:cstheme="minorHAnsi"/>
          <w:lang w:eastAsia="es-ES"/>
          <w:rPrChange w:id="2165" w:author="BENITO CASADO, ENRIQUE" w:date="2019-09-22T14:14:00Z">
            <w:rPr>
              <w:lang w:eastAsia="es-ES"/>
            </w:rPr>
          </w:rPrChange>
        </w:rPr>
        <w:t>número</w:t>
      </w:r>
      <w:r w:rsidRPr="00A27C15">
        <w:rPr>
          <w:rFonts w:asciiTheme="minorHAnsi" w:hAnsiTheme="minorHAnsi" w:cstheme="minorHAnsi"/>
          <w:lang w:eastAsia="es-ES"/>
          <w:rPrChange w:id="2166" w:author="BENITO CASADO, ENRIQUE" w:date="2019-09-22T14:14:00Z">
            <w:rPr>
              <w:lang w:eastAsia="es-ES"/>
            </w:rPr>
          </w:rPrChange>
        </w:rPr>
        <w:t xml:space="preserve"> de peticiones</w:t>
      </w:r>
    </w:p>
    <w:p w14:paraId="3F1FC35E" w14:textId="77777777" w:rsidR="0026351D" w:rsidRPr="0026351D" w:rsidRDefault="0026351D" w:rsidP="0026351D">
      <w:pPr>
        <w:rPr>
          <w:lang w:eastAsia="es-ES"/>
        </w:rPr>
      </w:pPr>
    </w:p>
    <w:p w14:paraId="0A622480" w14:textId="080BF02D" w:rsidR="0026351D" w:rsidRDefault="0026351D">
      <w:pPr>
        <w:rPr>
          <w:lang w:eastAsia="es-ES"/>
        </w:rPr>
      </w:pPr>
      <w:r>
        <w:rPr>
          <w:lang w:eastAsia="es-ES"/>
        </w:rPr>
        <w:t xml:space="preserve">Una manera de bajar el número de peticiones es activando en “settings” el </w:t>
      </w:r>
      <w:r w:rsidR="007F30E1">
        <w:rPr>
          <w:lang w:eastAsia="es-ES"/>
        </w:rPr>
        <w:t>atributo</w:t>
      </w:r>
      <w:r>
        <w:rPr>
          <w:lang w:eastAsia="es-ES"/>
        </w:rPr>
        <w:t xml:space="preserve"> “DOWNLOAD_DELAY”</w:t>
      </w:r>
      <w:r w:rsidR="007F30E1">
        <w:rPr>
          <w:lang w:eastAsia="es-ES"/>
        </w:rPr>
        <w:t xml:space="preserve"> = 5</w:t>
      </w:r>
      <w:r>
        <w:rPr>
          <w:lang w:eastAsia="es-ES"/>
        </w:rPr>
        <w:t>, esto indicaría por ejemplo que haga una petición cada 5 segundos.</w:t>
      </w:r>
    </w:p>
    <w:p w14:paraId="7D3B3976" w14:textId="33FE936E" w:rsidR="0026351D" w:rsidRPr="00A27C15" w:rsidRDefault="00515D08" w:rsidP="0026351D">
      <w:pPr>
        <w:pStyle w:val="berschrift4"/>
        <w:rPr>
          <w:rFonts w:asciiTheme="minorHAnsi" w:hAnsiTheme="minorHAnsi" w:cstheme="minorHAnsi"/>
          <w:lang w:eastAsia="es-ES"/>
          <w:rPrChange w:id="2167" w:author="BENITO CASADO, ENRIQUE" w:date="2019-09-22T14:14:00Z">
            <w:rPr>
              <w:lang w:eastAsia="es-ES"/>
            </w:rPr>
          </w:rPrChange>
        </w:rPr>
      </w:pPr>
      <w:r w:rsidRPr="00A27C15">
        <w:rPr>
          <w:rFonts w:asciiTheme="minorHAnsi" w:hAnsiTheme="minorHAnsi" w:cstheme="minorHAnsi"/>
          <w:lang w:eastAsia="es-ES"/>
          <w:rPrChange w:id="2168" w:author="BENITO CASADO, ENRIQUE" w:date="2019-09-22T14:14:00Z">
            <w:rPr>
              <w:lang w:eastAsia="es-ES"/>
            </w:rPr>
          </w:rPrChange>
        </w:rPr>
        <w:t>Activar la extensión “throttle”</w:t>
      </w:r>
    </w:p>
    <w:p w14:paraId="486AAF8A" w14:textId="77777777" w:rsidR="00515D08" w:rsidRPr="00515D08" w:rsidRDefault="00515D08" w:rsidP="00515D08">
      <w:pPr>
        <w:rPr>
          <w:lang w:eastAsia="es-ES"/>
        </w:rPr>
      </w:pPr>
    </w:p>
    <w:p w14:paraId="53FF0912" w14:textId="2979D84B" w:rsidR="00515D08" w:rsidRPr="00515D08" w:rsidRDefault="00515D08" w:rsidP="00515D08">
      <w:pPr>
        <w:rPr>
          <w:lang w:eastAsia="es-ES"/>
        </w:rPr>
      </w:pPr>
      <w:r>
        <w:rPr>
          <w:lang w:eastAsia="es-ES"/>
        </w:rPr>
        <w:t>Esto lo que hace es que de una manera automática nos ajusta la velocidad de peticiones.</w:t>
      </w:r>
    </w:p>
    <w:p w14:paraId="36D2E149" w14:textId="63CBBE6F" w:rsidR="0026351D" w:rsidRPr="00A27C15" w:rsidRDefault="00515D08" w:rsidP="0026351D">
      <w:pPr>
        <w:pStyle w:val="berschrift4"/>
        <w:rPr>
          <w:rFonts w:asciiTheme="minorHAnsi" w:hAnsiTheme="minorHAnsi" w:cstheme="minorHAnsi"/>
          <w:lang w:eastAsia="es-ES"/>
          <w:rPrChange w:id="2169" w:author="BENITO CASADO, ENRIQUE" w:date="2019-09-22T14:14:00Z">
            <w:rPr>
              <w:lang w:eastAsia="es-ES"/>
            </w:rPr>
          </w:rPrChange>
        </w:rPr>
      </w:pPr>
      <w:r w:rsidRPr="00A27C15">
        <w:rPr>
          <w:rFonts w:asciiTheme="minorHAnsi" w:hAnsiTheme="minorHAnsi" w:cstheme="minorHAnsi"/>
          <w:lang w:eastAsia="es-ES"/>
          <w:rPrChange w:id="2170" w:author="BENITO CASADO, ENRIQUE" w:date="2019-09-22T14:14:00Z">
            <w:rPr>
              <w:lang w:eastAsia="es-ES"/>
            </w:rPr>
          </w:rPrChange>
        </w:rPr>
        <w:t>Obedecer a ROBOTSTXT_OBEY</w:t>
      </w:r>
    </w:p>
    <w:p w14:paraId="1A55852A" w14:textId="6FA383FB" w:rsidR="00515D08" w:rsidRDefault="00515D08" w:rsidP="00515D08">
      <w:pPr>
        <w:rPr>
          <w:lang w:eastAsia="es-ES"/>
        </w:rPr>
      </w:pPr>
    </w:p>
    <w:p w14:paraId="6F0B2EFD" w14:textId="097CAFAE" w:rsidR="00515D08" w:rsidRPr="00515D08" w:rsidRDefault="00515D08" w:rsidP="00515D08">
      <w:pPr>
        <w:rPr>
          <w:lang w:eastAsia="es-ES"/>
        </w:rPr>
      </w:pPr>
      <w:r>
        <w:rPr>
          <w:lang w:eastAsia="es-ES"/>
        </w:rPr>
        <w:t>Deberemos activar a “true” el ROBOTSTXT_OBEY</w:t>
      </w:r>
    </w:p>
    <w:p w14:paraId="09FBFF6A" w14:textId="308A0EB5" w:rsidR="0026351D" w:rsidRPr="00A27C15" w:rsidRDefault="00515D08" w:rsidP="0026351D">
      <w:pPr>
        <w:pStyle w:val="berschrift4"/>
        <w:rPr>
          <w:rFonts w:asciiTheme="minorHAnsi" w:hAnsiTheme="minorHAnsi" w:cstheme="minorHAnsi"/>
          <w:lang w:eastAsia="es-ES"/>
          <w:rPrChange w:id="2171" w:author="BENITO CASADO, ENRIQUE" w:date="2019-09-22T14:14:00Z">
            <w:rPr>
              <w:lang w:eastAsia="es-ES"/>
            </w:rPr>
          </w:rPrChange>
        </w:rPr>
      </w:pPr>
      <w:r w:rsidRPr="00A27C15">
        <w:rPr>
          <w:rFonts w:asciiTheme="minorHAnsi" w:hAnsiTheme="minorHAnsi" w:cstheme="minorHAnsi"/>
          <w:lang w:eastAsia="es-ES"/>
          <w:rPrChange w:id="2172" w:author="BENITO CASADO, ENRIQUE" w:date="2019-09-22T14:14:00Z">
            <w:rPr>
              <w:lang w:eastAsia="es-ES"/>
            </w:rPr>
          </w:rPrChange>
        </w:rPr>
        <w:lastRenderedPageBreak/>
        <w:t>Crear un email para User_Agent</w:t>
      </w:r>
    </w:p>
    <w:p w14:paraId="3B62F020" w14:textId="77777777" w:rsidR="00515D08" w:rsidRPr="00515D08" w:rsidRDefault="00515D08" w:rsidP="00515D08">
      <w:pPr>
        <w:rPr>
          <w:lang w:eastAsia="es-ES"/>
        </w:rPr>
      </w:pPr>
    </w:p>
    <w:p w14:paraId="7F115B16" w14:textId="5FFA95C8" w:rsidR="0026351D" w:rsidDel="00A8412C" w:rsidRDefault="00515D08" w:rsidP="005E522C">
      <w:pPr>
        <w:rPr>
          <w:del w:id="2173" w:author="BENITO CASADO, ENRIQUE" w:date="2019-09-22T12:02:00Z"/>
          <w:lang w:eastAsia="es-ES"/>
        </w:rPr>
      </w:pPr>
      <w:r>
        <w:rPr>
          <w:lang w:eastAsia="es-ES"/>
        </w:rPr>
        <w:t xml:space="preserve">Proveer un email en el USER_Agent puede hacer </w:t>
      </w:r>
      <w:r w:rsidR="007F30E1">
        <w:rPr>
          <w:lang w:eastAsia="es-ES"/>
        </w:rPr>
        <w:t>que,</w:t>
      </w:r>
      <w:r>
        <w:rPr>
          <w:lang w:eastAsia="es-ES"/>
        </w:rPr>
        <w:t xml:space="preserve"> si las empresas están teniendo problemas con nuestro spider, se decidan a contactarnos.</w:t>
      </w:r>
    </w:p>
    <w:p w14:paraId="3B81E0B5" w14:textId="2E76C960" w:rsidR="0026351D" w:rsidRDefault="0026351D" w:rsidP="005E522C">
      <w:pPr>
        <w:rPr>
          <w:lang w:eastAsia="es-ES"/>
        </w:rPr>
      </w:pPr>
    </w:p>
    <w:p w14:paraId="4F1ADD42" w14:textId="108643FF" w:rsidR="001D4856" w:rsidRDefault="00515D08" w:rsidP="005E522C">
      <w:pPr>
        <w:rPr>
          <w:lang w:eastAsia="es-ES"/>
        </w:rPr>
      </w:pPr>
      <w:r>
        <w:rPr>
          <w:lang w:eastAsia="es-ES"/>
        </w:rPr>
        <w:t xml:space="preserve">Todas estas técnicas </w:t>
      </w:r>
      <w:r w:rsidR="001D4856">
        <w:rPr>
          <w:lang w:eastAsia="es-ES"/>
        </w:rPr>
        <w:t xml:space="preserve">funcionan para evitar ser baneado de manera temporal, si fuéramos </w:t>
      </w:r>
      <w:r w:rsidR="007F30E1">
        <w:rPr>
          <w:lang w:eastAsia="es-ES"/>
        </w:rPr>
        <w:t>vaneados</w:t>
      </w:r>
      <w:r w:rsidR="001D4856">
        <w:rPr>
          <w:lang w:eastAsia="es-ES"/>
        </w:rPr>
        <w:t xml:space="preserve"> definitivamente, deberíamos hacer un “Reboot” del router para obtener otra I</w:t>
      </w:r>
      <w:ins w:id="2174" w:author="Jesús Carretero" w:date="2019-09-23T21:20:00Z">
        <w:r w:rsidR="00565157">
          <w:rPr>
            <w:lang w:eastAsia="es-ES"/>
          </w:rPr>
          <w:t xml:space="preserve">P </w:t>
        </w:r>
      </w:ins>
      <w:del w:id="2175" w:author="Jesús Carretero" w:date="2019-09-23T21:20:00Z">
        <w:r w:rsidR="001D4856" w:rsidDel="00565157">
          <w:rPr>
            <w:lang w:eastAsia="es-ES"/>
          </w:rPr>
          <w:delText>p</w:delText>
        </w:r>
      </w:del>
      <w:r w:rsidR="001D4856">
        <w:rPr>
          <w:lang w:eastAsia="es-ES"/>
        </w:rPr>
        <w:t xml:space="preserve"> Addre</w:t>
      </w:r>
      <w:ins w:id="2176" w:author="Jesús Carretero" w:date="2019-09-18T12:04:00Z">
        <w:r w:rsidR="003D0C01">
          <w:rPr>
            <w:lang w:eastAsia="es-ES"/>
          </w:rPr>
          <w:t>s</w:t>
        </w:r>
      </w:ins>
      <w:r w:rsidR="001D4856">
        <w:rPr>
          <w:lang w:eastAsia="es-ES"/>
        </w:rPr>
        <w:t>s.</w:t>
      </w:r>
    </w:p>
    <w:p w14:paraId="24A3CC77" w14:textId="1F8A1A17" w:rsidR="001D4856" w:rsidRDefault="001D4856" w:rsidP="005E522C">
      <w:pPr>
        <w:rPr>
          <w:lang w:eastAsia="es-ES"/>
        </w:rPr>
      </w:pPr>
      <w:r>
        <w:rPr>
          <w:lang w:eastAsia="es-ES"/>
        </w:rPr>
        <w:t xml:space="preserve">Por </w:t>
      </w:r>
      <w:del w:id="2177" w:author="Jesús Carretero" w:date="2019-09-23T21:20:00Z">
        <w:r w:rsidDel="00565157">
          <w:rPr>
            <w:lang w:eastAsia="es-ES"/>
          </w:rPr>
          <w:delText>ultimo</w:delText>
        </w:r>
      </w:del>
      <w:ins w:id="2178" w:author="Jesús Carretero" w:date="2019-09-23T21:20:00Z">
        <w:r w:rsidR="00565157">
          <w:rPr>
            <w:lang w:eastAsia="es-ES"/>
          </w:rPr>
          <w:t>último</w:t>
        </w:r>
      </w:ins>
      <w:r>
        <w:rPr>
          <w:lang w:eastAsia="es-ES"/>
        </w:rPr>
        <w:t xml:space="preserve"> recordar que todas técnicas podrían no funcionar, puesto que hay ciertas </w:t>
      </w:r>
      <w:r w:rsidR="00E07D48">
        <w:rPr>
          <w:lang w:eastAsia="es-ES"/>
        </w:rPr>
        <w:t>páginas</w:t>
      </w:r>
      <w:r>
        <w:rPr>
          <w:lang w:eastAsia="es-ES"/>
        </w:rPr>
        <w:t xml:space="preserve"> webs que utilizan técnicas avanzadas para evitar que se recopilen datos en ellas.</w:t>
      </w:r>
    </w:p>
    <w:p w14:paraId="27868EE5" w14:textId="77777777" w:rsidR="00C378AA" w:rsidRPr="005E522C" w:rsidRDefault="00C378AA" w:rsidP="005E522C">
      <w:pPr>
        <w:rPr>
          <w:lang w:eastAsia="es-ES"/>
        </w:rPr>
      </w:pPr>
    </w:p>
    <w:p w14:paraId="737D06BB" w14:textId="51CE0332" w:rsidR="00353FED" w:rsidRPr="00A27C15" w:rsidRDefault="00553AFB" w:rsidP="00553AFB">
      <w:pPr>
        <w:pStyle w:val="berschrift2"/>
        <w:rPr>
          <w:rFonts w:asciiTheme="minorHAnsi" w:hAnsiTheme="minorHAnsi" w:cstheme="minorHAnsi"/>
          <w:sz w:val="28"/>
          <w:rPrChange w:id="2179" w:author="BENITO CASADO, ENRIQUE" w:date="2019-09-22T14:14:00Z">
            <w:rPr>
              <w:rFonts w:asciiTheme="minorHAnsi" w:hAnsiTheme="minorHAnsi" w:cstheme="minorHAnsi"/>
            </w:rPr>
          </w:rPrChange>
        </w:rPr>
      </w:pPr>
      <w:bookmarkStart w:id="2180" w:name="_Toc20170528"/>
      <w:r w:rsidRPr="00A27C15">
        <w:rPr>
          <w:rFonts w:asciiTheme="minorHAnsi" w:hAnsiTheme="minorHAnsi" w:cstheme="minorHAnsi"/>
          <w:sz w:val="36"/>
          <w:rPrChange w:id="2181" w:author="BENITO CASADO, ENRIQUE" w:date="2019-09-22T14:14:00Z">
            <w:rPr>
              <w:rFonts w:asciiTheme="minorHAnsi" w:hAnsiTheme="minorHAnsi" w:cstheme="minorHAnsi"/>
              <w:sz w:val="32"/>
            </w:rPr>
          </w:rPrChange>
        </w:rPr>
        <w:t>Integrar la ingesta a nuestra arquitectura</w:t>
      </w:r>
      <w:bookmarkEnd w:id="2180"/>
    </w:p>
    <w:p w14:paraId="2E0A1EE0" w14:textId="716E9F8F" w:rsidR="00553AFB" w:rsidRDefault="00553AFB" w:rsidP="003243BC">
      <w:pPr>
        <w:pStyle w:val="KeinLeerraum"/>
        <w:spacing w:after="240"/>
        <w:jc w:val="both"/>
        <w:rPr>
          <w:rFonts w:asciiTheme="minorHAnsi" w:hAnsiTheme="minorHAnsi" w:cstheme="minorHAnsi"/>
          <w:color w:val="FF0000"/>
        </w:rPr>
      </w:pPr>
    </w:p>
    <w:p w14:paraId="475E5269" w14:textId="4BBCDA81" w:rsidR="00425A73" w:rsidRDefault="00553AFB" w:rsidP="00553AFB">
      <w:r>
        <w:t xml:space="preserve">A lo largo del capítulo 2 hemos visto como es crear un spider para, hacer Web-Crawler de una </w:t>
      </w:r>
      <w:r w:rsidR="00080A6B">
        <w:t>página</w:t>
      </w:r>
      <w:r>
        <w:t xml:space="preserve"> web. Ahora </w:t>
      </w:r>
      <w:r w:rsidR="00080A6B">
        <w:t>bien,</w:t>
      </w:r>
      <w:r>
        <w:t xml:space="preserve"> una arquitectura de Big Data evidentemente no se construye si solo necesitáramos extraer datos de una página web, son cientos de páginas webs/blogs/periódicos de los que</w:t>
      </w:r>
      <w:r w:rsidR="005E6C9B">
        <w:t xml:space="preserve"> queremos extraer información. </w:t>
      </w:r>
    </w:p>
    <w:p w14:paraId="1EA2A13A" w14:textId="77777777" w:rsidR="00E817FF" w:rsidRDefault="00425A73">
      <w:pPr>
        <w:keepNext/>
        <w:jc w:val="center"/>
        <w:rPr>
          <w:ins w:id="2182" w:author="BENITO CASADO, ENRIQUE" w:date="2019-09-22T20:31:00Z"/>
        </w:rPr>
        <w:pPrChange w:id="2183" w:author="BENITO CASADO, ENRIQUE" w:date="2019-09-22T20:31:00Z">
          <w:pPr>
            <w:jc w:val="center"/>
          </w:pPr>
        </w:pPrChange>
      </w:pPr>
      <w:r>
        <w:rPr>
          <w:noProof/>
          <w:lang w:eastAsia="es-ES"/>
        </w:rPr>
        <w:drawing>
          <wp:inline distT="0" distB="0" distL="0" distR="0" wp14:anchorId="71A38CC0" wp14:editId="1E2022A3">
            <wp:extent cx="5400037" cy="13716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6881" cy="1391118"/>
                    </a:xfrm>
                    <a:prstGeom prst="rect">
                      <a:avLst/>
                    </a:prstGeom>
                  </pic:spPr>
                </pic:pic>
              </a:graphicData>
            </a:graphic>
          </wp:inline>
        </w:drawing>
      </w:r>
    </w:p>
    <w:p w14:paraId="0B264C5C" w14:textId="69FA0AF6" w:rsidR="00425A73" w:rsidRPr="002B7F22" w:rsidRDefault="00E817FF">
      <w:pPr>
        <w:pStyle w:val="Beschriftung"/>
        <w:jc w:val="center"/>
        <w:pPrChange w:id="2184" w:author="BENITO CASADO, ENRIQUE" w:date="2019-09-22T20:31:00Z">
          <w:pPr/>
        </w:pPrChange>
      </w:pPr>
      <w:bookmarkStart w:id="2185" w:name="_Toc20171422"/>
      <w:ins w:id="2186" w:author="BENITO CASADO, ENRIQUE" w:date="2019-09-22T20:31:00Z">
        <w:r w:rsidRPr="00E817FF">
          <w:rPr>
            <w:i w:val="0"/>
            <w:color w:val="auto"/>
            <w:rPrChange w:id="2187" w:author="BENITO CASADO, ENRIQUE" w:date="2019-09-22T20:31:00Z">
              <w:rPr/>
            </w:rPrChange>
          </w:rPr>
          <w:t xml:space="preserve">Figura </w:t>
        </w:r>
        <w:r w:rsidRPr="00E817FF">
          <w:rPr>
            <w:i w:val="0"/>
            <w:color w:val="auto"/>
            <w:rPrChange w:id="2188" w:author="BENITO CASADO, ENRIQUE" w:date="2019-09-22T20:31:00Z">
              <w:rPr/>
            </w:rPrChange>
          </w:rPr>
          <w:fldChar w:fldCharType="begin"/>
        </w:r>
        <w:r w:rsidRPr="00E817FF">
          <w:rPr>
            <w:i w:val="0"/>
            <w:color w:val="auto"/>
            <w:rPrChange w:id="2189" w:author="BENITO CASADO, ENRIQUE" w:date="2019-09-22T20:31:00Z">
              <w:rPr/>
            </w:rPrChange>
          </w:rPr>
          <w:instrText xml:space="preserve"> SEQ Figura \* ARABIC </w:instrText>
        </w:r>
      </w:ins>
      <w:r w:rsidRPr="00E817FF">
        <w:rPr>
          <w:i w:val="0"/>
          <w:color w:val="auto"/>
          <w:rPrChange w:id="2190" w:author="BENITO CASADO, ENRIQUE" w:date="2019-09-22T20:31:00Z">
            <w:rPr/>
          </w:rPrChange>
        </w:rPr>
        <w:fldChar w:fldCharType="separate"/>
      </w:r>
      <w:ins w:id="2191" w:author="BENITO CASADO, ENRIQUE" w:date="2019-09-23T22:45:00Z">
        <w:r w:rsidR="00746E0D">
          <w:rPr>
            <w:i w:val="0"/>
            <w:noProof/>
            <w:color w:val="auto"/>
          </w:rPr>
          <w:t>9</w:t>
        </w:r>
      </w:ins>
      <w:ins w:id="2192" w:author="BENITO CASADO, ENRIQUE" w:date="2019-09-22T20:31:00Z">
        <w:r w:rsidRPr="00E817FF">
          <w:rPr>
            <w:i w:val="0"/>
            <w:color w:val="auto"/>
            <w:rPrChange w:id="2193" w:author="BENITO CASADO, ENRIQUE" w:date="2019-09-22T20:31:00Z">
              <w:rPr/>
            </w:rPrChange>
          </w:rPr>
          <w:fldChar w:fldCharType="end"/>
        </w:r>
        <w:r w:rsidRPr="00E817FF">
          <w:rPr>
            <w:i w:val="0"/>
            <w:color w:val="auto"/>
            <w:rPrChange w:id="2194" w:author="BENITO CASADO, ENRIQUE" w:date="2019-09-22T20:31:00Z">
              <w:rPr/>
            </w:rPrChange>
          </w:rPr>
          <w:t>:Colección de spiders</w:t>
        </w:r>
      </w:ins>
      <w:bookmarkEnd w:id="2185"/>
    </w:p>
    <w:p w14:paraId="318CCA11" w14:textId="36D83835" w:rsidR="00425A73" w:rsidDel="00E817FF" w:rsidRDefault="00425A73" w:rsidP="00425A73">
      <w:pPr>
        <w:ind w:left="2124" w:firstLine="708"/>
        <w:rPr>
          <w:del w:id="2195" w:author="BENITO CASADO, ENRIQUE" w:date="2019-09-22T20:31:00Z"/>
        </w:rPr>
      </w:pPr>
      <w:del w:id="2196" w:author="BENITO CASADO, ENRIQUE" w:date="2019-09-22T20:31:00Z">
        <w:r w:rsidDel="00E817FF">
          <w:delText>Figura 7</w:delText>
        </w:r>
        <w:r w:rsidR="007E00AD" w:rsidDel="00E817FF">
          <w:delText>: Colección de Spiders</w:delText>
        </w:r>
      </w:del>
      <w:del w:id="2197" w:author="BENITO CASADO, ENRIQUE" w:date="2019-09-21T09:49:00Z">
        <w:r w:rsidR="007E00AD" w:rsidDel="00516B5C">
          <w:delText xml:space="preserve"> </w:delText>
        </w:r>
      </w:del>
      <w:del w:id="2198" w:author="BENITO CASADO, ENRIQUE" w:date="2019-09-22T20:31:00Z">
        <w:r w:rsidR="007E00AD" w:rsidDel="00E817FF">
          <w:delText>, por medio</w:delText>
        </w:r>
      </w:del>
      <w:del w:id="2199" w:author="BENITO CASADO, ENRIQUE" w:date="2019-09-21T09:49:00Z">
        <w:r w:rsidR="007E00AD" w:rsidDel="00516B5C">
          <w:delText xml:space="preserve"> que queramos</w:delText>
        </w:r>
      </w:del>
      <w:del w:id="2200" w:author="BENITO CASADO, ENRIQUE" w:date="2019-09-22T20:31:00Z">
        <w:r w:rsidR="007E00AD" w:rsidDel="00E817FF">
          <w:delText xml:space="preserve"> </w:delText>
        </w:r>
      </w:del>
    </w:p>
    <w:p w14:paraId="26D20A9B" w14:textId="78056B8F" w:rsidR="00317D37" w:rsidDel="00565157" w:rsidRDefault="00470E9C" w:rsidP="00B51F1D">
      <w:pPr>
        <w:rPr>
          <w:del w:id="2201" w:author="BENITO CASADO, ENRIQUE" w:date="2019-09-23T11:19:00Z"/>
        </w:rPr>
      </w:pPr>
      <w:r>
        <w:t xml:space="preserve">Evidentemente no podemos dejar que cientos de eventos interactúen con la base de datos de manera </w:t>
      </w:r>
      <w:r w:rsidR="00080A6B">
        <w:t>simultánea, lo que necesitaremos es un gestor de eventos, y es aquí donde entre en juego nuestro siguiente elemento en nuestra arquitectura</w:t>
      </w:r>
      <w:ins w:id="2202" w:author="Jesús Carretero" w:date="2019-09-18T12:04:00Z">
        <w:r w:rsidR="00317D37">
          <w:t>:</w:t>
        </w:r>
      </w:ins>
      <w:del w:id="2203" w:author="Jesús Carretero" w:date="2019-09-18T12:04:00Z">
        <w:r w:rsidR="00080A6B" w:rsidDel="00317D37">
          <w:delText>.</w:delText>
        </w:r>
      </w:del>
      <w:r w:rsidR="00080A6B">
        <w:t xml:space="preserve"> KAFKA</w:t>
      </w:r>
      <w:ins w:id="2204" w:author="BENITO CASADO, ENRIQUE" w:date="2019-09-22T20:31:00Z">
        <w:r w:rsidR="00E817FF">
          <w:t>.</w:t>
        </w:r>
      </w:ins>
      <w:ins w:id="2205" w:author="Jesús Carretero" w:date="2019-09-23T21:20:00Z">
        <w:r w:rsidR="00565157">
          <w:t>.</w:t>
        </w:r>
      </w:ins>
    </w:p>
    <w:p w14:paraId="02FC4E81" w14:textId="77777777" w:rsidR="00565157" w:rsidRDefault="00565157" w:rsidP="00B51F1D">
      <w:pPr>
        <w:rPr>
          <w:ins w:id="2206" w:author="Jesús Carretero" w:date="2019-09-23T21:20:00Z"/>
        </w:rPr>
      </w:pPr>
    </w:p>
    <w:p w14:paraId="10AB3E92" w14:textId="521C6817" w:rsidR="00944253" w:rsidRPr="00B51F1D" w:rsidRDefault="00944253" w:rsidP="00B51F1D">
      <w:r w:rsidRPr="00E07D48">
        <w:rPr>
          <w:rFonts w:asciiTheme="minorHAnsi" w:hAnsiTheme="minorHAnsi" w:cstheme="minorHAnsi"/>
          <w:color w:val="FF0000"/>
          <w:lang w:eastAsia="es-ES"/>
        </w:rPr>
        <w:br w:type="page"/>
      </w:r>
    </w:p>
    <w:p w14:paraId="258C0E90" w14:textId="47B2F020" w:rsidR="00111842" w:rsidRDefault="00111842" w:rsidP="00111842">
      <w:pPr>
        <w:pStyle w:val="berschrift1"/>
        <w:rPr>
          <w:rFonts w:asciiTheme="minorHAnsi" w:hAnsiTheme="minorHAnsi" w:cstheme="minorHAnsi"/>
        </w:rPr>
      </w:pPr>
      <w:bookmarkStart w:id="2207" w:name="_Toc20170529"/>
      <w:r w:rsidRPr="00344672">
        <w:rPr>
          <w:rFonts w:asciiTheme="minorHAnsi" w:hAnsiTheme="minorHAnsi" w:cstheme="minorHAnsi"/>
        </w:rPr>
        <w:lastRenderedPageBreak/>
        <w:t>Distribución llegada masiva de eventos, Apache KAKFA</w:t>
      </w:r>
      <w:bookmarkEnd w:id="2207"/>
      <w:r w:rsidRPr="00344672">
        <w:rPr>
          <w:rFonts w:asciiTheme="minorHAnsi" w:hAnsiTheme="minorHAnsi" w:cstheme="minorHAnsi"/>
        </w:rPr>
        <w:t xml:space="preserve"> </w:t>
      </w:r>
    </w:p>
    <w:p w14:paraId="19B974B0" w14:textId="4272F998" w:rsidR="00044E1A" w:rsidRDefault="005E1021" w:rsidP="00044E1A">
      <w:pPr>
        <w:pStyle w:val="berschrift2"/>
        <w:rPr>
          <w:ins w:id="2208" w:author="BENITO CASADO, ENRIQUE" w:date="2019-09-20T08:11:00Z"/>
          <w:rFonts w:asciiTheme="minorHAnsi" w:hAnsiTheme="minorHAnsi" w:cstheme="minorHAnsi"/>
          <w:sz w:val="36"/>
        </w:rPr>
      </w:pPr>
      <w:r>
        <w:t xml:space="preserve">    </w:t>
      </w:r>
      <w:bookmarkStart w:id="2209" w:name="_Toc20170530"/>
      <w:r w:rsidRPr="00A648CA">
        <w:rPr>
          <w:rFonts w:asciiTheme="minorHAnsi" w:hAnsiTheme="minorHAnsi" w:cstheme="minorHAnsi"/>
          <w:sz w:val="36"/>
        </w:rPr>
        <w:t>Introducción a Kafka</w:t>
      </w:r>
      <w:bookmarkEnd w:id="2209"/>
    </w:p>
    <w:p w14:paraId="5FE41437" w14:textId="744449A4" w:rsidR="00044E1A" w:rsidRDefault="00044E1A">
      <w:pPr>
        <w:tabs>
          <w:tab w:val="left" w:pos="1965"/>
        </w:tabs>
        <w:rPr>
          <w:ins w:id="2210" w:author="BENITO CASADO, ENRIQUE" w:date="2019-09-20T08:12:00Z"/>
        </w:rPr>
        <w:pPrChange w:id="2211" w:author="BENITO CASADO, ENRIQUE" w:date="2019-09-20T08:11:00Z">
          <w:pPr>
            <w:pStyle w:val="berschrift2"/>
          </w:pPr>
        </w:pPrChange>
      </w:pPr>
      <w:ins w:id="2212" w:author="BENITO CASADO, ENRIQUE" w:date="2019-09-20T08:11:00Z">
        <w:r>
          <w:rPr>
            <w:lang w:eastAsia="es-ES"/>
          </w:rPr>
          <w:tab/>
        </w:r>
      </w:ins>
    </w:p>
    <w:p w14:paraId="7AC9FDF4" w14:textId="43DC6E63" w:rsidR="00044E1A" w:rsidRDefault="00044E1A">
      <w:pPr>
        <w:rPr>
          <w:ins w:id="2213" w:author="BENITO CASADO, ENRIQUE" w:date="2019-09-20T08:23:00Z"/>
        </w:rPr>
        <w:pPrChange w:id="2214" w:author="Jesús Carretero" w:date="2019-09-23T21:20:00Z">
          <w:pPr>
            <w:pStyle w:val="berschrift2"/>
          </w:pPr>
        </w:pPrChange>
      </w:pPr>
      <w:ins w:id="2215" w:author="BENITO CASADO, ENRIQUE" w:date="2019-09-20T08:12:00Z">
        <w:r>
          <w:rPr>
            <w:lang w:eastAsia="es-ES"/>
          </w:rPr>
          <w:t xml:space="preserve">Para Introducirnos a Kafka, tenemos que remontarnos al </w:t>
        </w:r>
      </w:ins>
      <w:ins w:id="2216" w:author="BENITO CASADO, ENRIQUE" w:date="2019-09-20T08:26:00Z">
        <w:r w:rsidR="00AB58F0">
          <w:rPr>
            <w:lang w:eastAsia="es-ES"/>
          </w:rPr>
          <w:t>capítulo</w:t>
        </w:r>
      </w:ins>
      <w:ins w:id="2217" w:author="BENITO CASADO, ENRIQUE" w:date="2019-09-20T08:12:00Z">
        <w:r>
          <w:rPr>
            <w:lang w:eastAsia="es-ES"/>
          </w:rPr>
          <w:t xml:space="preserve"> 1, a la parte de cómo hemos insertado los datos en MongoDB.</w:t>
        </w:r>
      </w:ins>
      <w:ins w:id="2218" w:author="BENITO CASADO, ENRIQUE" w:date="2019-09-20T08:21:00Z">
        <w:r w:rsidR="00AB58F0">
          <w:rPr>
            <w:lang w:eastAsia="es-ES"/>
          </w:rPr>
          <w:t xml:space="preserve"> Esa parte ha funcionado correctamente porque estábamos en los inicios, ten</w:t>
        </w:r>
      </w:ins>
      <w:ins w:id="2219" w:author="BENITO CASADO, ENRIQUE" w:date="2019-09-20T08:22:00Z">
        <w:r w:rsidR="00AB58F0">
          <w:rPr>
            <w:lang w:eastAsia="es-ES"/>
          </w:rPr>
          <w:t>íamos un script que insertaba en una base de datos, es decir teníamos un sistema</w:t>
        </w:r>
      </w:ins>
      <w:ins w:id="2220" w:author="BENITO CASADO, ENRIQUE" w:date="2019-09-20T08:23:00Z">
        <w:r w:rsidR="00AB58F0">
          <w:rPr>
            <w:lang w:eastAsia="es-ES"/>
          </w:rPr>
          <w:t xml:space="preserve"> de origen y un sistema objetivo.</w:t>
        </w:r>
      </w:ins>
    </w:p>
    <w:p w14:paraId="6FF07C0B" w14:textId="245C6097" w:rsidR="00396F12" w:rsidRDefault="00AB58F0">
      <w:pPr>
        <w:keepNext/>
        <w:tabs>
          <w:tab w:val="left" w:pos="1965"/>
        </w:tabs>
        <w:jc w:val="center"/>
        <w:rPr>
          <w:ins w:id="2221" w:author="BENITO CASADO, ENRIQUE" w:date="2019-09-22T20:33:00Z"/>
        </w:rPr>
        <w:pPrChange w:id="2222" w:author="Jesús Carretero" w:date="2019-09-23T21:21:00Z">
          <w:pPr>
            <w:tabs>
              <w:tab w:val="left" w:pos="1965"/>
            </w:tabs>
          </w:pPr>
        </w:pPrChange>
      </w:pPr>
      <w:ins w:id="2223" w:author="BENITO CASADO, ENRIQUE" w:date="2019-09-20T08:26:00Z">
        <w:r>
          <w:rPr>
            <w:noProof/>
            <w:lang w:eastAsia="es-ES"/>
          </w:rPr>
          <w:drawing>
            <wp:inline distT="0" distB="0" distL="0" distR="0" wp14:anchorId="7B9DA277" wp14:editId="40F1B1BE">
              <wp:extent cx="1209675" cy="2448152"/>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5081" cy="2479331"/>
                      </a:xfrm>
                      <a:prstGeom prst="rect">
                        <a:avLst/>
                      </a:prstGeom>
                    </pic:spPr>
                  </pic:pic>
                </a:graphicData>
              </a:graphic>
            </wp:inline>
          </w:drawing>
        </w:r>
      </w:ins>
    </w:p>
    <w:p w14:paraId="1F7DDB0B" w14:textId="7BBD9F46" w:rsidR="00396F12" w:rsidRPr="002B7F22" w:rsidRDefault="00396F12">
      <w:pPr>
        <w:pStyle w:val="Beschriftung"/>
        <w:jc w:val="center"/>
        <w:rPr>
          <w:ins w:id="2224" w:author="BENITO CASADO, ENRIQUE" w:date="2019-09-22T20:34:00Z"/>
        </w:rPr>
        <w:pPrChange w:id="2225" w:author="Jesús Carretero" w:date="2019-09-23T21:21:00Z">
          <w:pPr>
            <w:pStyle w:val="berschrift2"/>
          </w:pPr>
        </w:pPrChange>
      </w:pPr>
      <w:bookmarkStart w:id="2226" w:name="_Toc20171423"/>
      <w:ins w:id="2227" w:author="BENITO CASADO, ENRIQUE" w:date="2019-09-22T20:33:00Z">
        <w:r w:rsidRPr="00396F12">
          <w:rPr>
            <w:i w:val="0"/>
            <w:color w:val="auto"/>
            <w:rPrChange w:id="2228" w:author="BENITO CASADO, ENRIQUE" w:date="2019-09-22T20:34:00Z">
              <w:rPr/>
            </w:rPrChange>
          </w:rPr>
          <w:t xml:space="preserve">Figura </w:t>
        </w:r>
        <w:r w:rsidRPr="00396F12">
          <w:rPr>
            <w:i w:val="0"/>
            <w:color w:val="auto"/>
            <w:rPrChange w:id="2229" w:author="BENITO CASADO, ENRIQUE" w:date="2019-09-22T20:34:00Z">
              <w:rPr/>
            </w:rPrChange>
          </w:rPr>
          <w:fldChar w:fldCharType="begin"/>
        </w:r>
        <w:r w:rsidRPr="00396F12">
          <w:rPr>
            <w:i w:val="0"/>
            <w:color w:val="auto"/>
            <w:rPrChange w:id="2230" w:author="BENITO CASADO, ENRIQUE" w:date="2019-09-22T20:34:00Z">
              <w:rPr/>
            </w:rPrChange>
          </w:rPr>
          <w:instrText xml:space="preserve"> SEQ Figura \* ARABIC </w:instrText>
        </w:r>
      </w:ins>
      <w:r w:rsidRPr="00396F12">
        <w:rPr>
          <w:i w:val="0"/>
          <w:color w:val="auto"/>
          <w:rPrChange w:id="2231" w:author="BENITO CASADO, ENRIQUE" w:date="2019-09-22T20:34:00Z">
            <w:rPr/>
          </w:rPrChange>
        </w:rPr>
        <w:fldChar w:fldCharType="separate"/>
      </w:r>
      <w:ins w:id="2232" w:author="BENITO CASADO, ENRIQUE" w:date="2019-09-23T22:45:00Z">
        <w:r w:rsidR="00746E0D">
          <w:rPr>
            <w:i w:val="0"/>
            <w:noProof/>
            <w:color w:val="auto"/>
          </w:rPr>
          <w:t>10</w:t>
        </w:r>
      </w:ins>
      <w:ins w:id="2233" w:author="BENITO CASADO, ENRIQUE" w:date="2019-09-22T20:33:00Z">
        <w:r w:rsidRPr="00396F12">
          <w:rPr>
            <w:i w:val="0"/>
            <w:color w:val="auto"/>
            <w:rPrChange w:id="2234" w:author="BENITO CASADO, ENRIQUE" w:date="2019-09-22T20:34:00Z">
              <w:rPr/>
            </w:rPrChange>
          </w:rPr>
          <w:fldChar w:fldCharType="end"/>
        </w:r>
        <w:r w:rsidRPr="00396F12">
          <w:rPr>
            <w:i w:val="0"/>
            <w:color w:val="auto"/>
            <w:rPrChange w:id="2235" w:author="BENITO CASADO, ENRIQUE" w:date="2019-09-22T20:34:00Z">
              <w:rPr/>
            </w:rPrChange>
          </w:rPr>
          <w:t xml:space="preserve">: </w:t>
        </w:r>
      </w:ins>
      <w:ins w:id="2236" w:author="BENITO CASADO, ENRIQUE" w:date="2019-09-22T22:04:00Z">
        <w:r w:rsidR="000B3C36" w:rsidRPr="00396F12">
          <w:rPr>
            <w:i w:val="0"/>
            <w:color w:val="auto"/>
            <w:rPrChange w:id="2237" w:author="BENITO CASADO, ENRIQUE" w:date="2019-09-22T20:34:00Z">
              <w:rPr>
                <w:i/>
              </w:rPr>
            </w:rPrChange>
          </w:rPr>
          <w:t>Inserción</w:t>
        </w:r>
      </w:ins>
      <w:ins w:id="2238" w:author="BENITO CASADO, ENRIQUE" w:date="2019-09-22T20:33:00Z">
        <w:r w:rsidRPr="00396F12">
          <w:rPr>
            <w:i w:val="0"/>
            <w:color w:val="auto"/>
            <w:rPrChange w:id="2239" w:author="BENITO CASADO, ENRIQUE" w:date="2019-09-22T20:34:00Z">
              <w:rPr/>
            </w:rPrChange>
          </w:rPr>
          <w:t xml:space="preserve"> de datos original / antigua</w:t>
        </w:r>
      </w:ins>
      <w:bookmarkEnd w:id="2226"/>
    </w:p>
    <w:p w14:paraId="7A69F989" w14:textId="0D696615" w:rsidR="00AB58F0" w:rsidRDefault="005879EC">
      <w:pPr>
        <w:pStyle w:val="Beschriftung"/>
        <w:rPr>
          <w:ins w:id="2240" w:author="BENITO CASADO, ENRIQUE" w:date="2019-09-20T08:27:00Z"/>
        </w:rPr>
        <w:pPrChange w:id="2241" w:author="BENITO CASADO, ENRIQUE" w:date="2019-09-22T20:34:00Z">
          <w:pPr>
            <w:pStyle w:val="berschrift2"/>
          </w:pPr>
        </w:pPrChange>
      </w:pPr>
      <w:ins w:id="2242" w:author="BENITO CASADO, ENRIQUE" w:date="2019-09-20T19:29:00Z">
        <w:r>
          <w:rPr>
            <w:lang w:eastAsia="es-ES"/>
          </w:rPr>
          <w:tab/>
        </w:r>
        <w:r>
          <w:rPr>
            <w:lang w:eastAsia="es-ES"/>
          </w:rPr>
          <w:tab/>
        </w:r>
        <w:r>
          <w:rPr>
            <w:lang w:eastAsia="es-ES"/>
          </w:rPr>
          <w:tab/>
        </w:r>
      </w:ins>
    </w:p>
    <w:p w14:paraId="61DB5D49" w14:textId="0D83C68D" w:rsidR="00AB58F0" w:rsidRDefault="00134FA8">
      <w:pPr>
        <w:tabs>
          <w:tab w:val="left" w:pos="1965"/>
        </w:tabs>
        <w:rPr>
          <w:ins w:id="2243" w:author="BENITO CASADO, ENRIQUE" w:date="2019-09-20T08:42:00Z"/>
        </w:rPr>
        <w:pPrChange w:id="2244" w:author="BENITO CASADO, ENRIQUE" w:date="2019-09-20T08:11:00Z">
          <w:pPr>
            <w:pStyle w:val="berschrift2"/>
          </w:pPr>
        </w:pPrChange>
      </w:pPr>
      <w:ins w:id="2245" w:author="BENITO CASADO, ENRIQUE" w:date="2019-09-20T08:27:00Z">
        <w:r>
          <w:rPr>
            <w:lang w:eastAsia="es-ES"/>
          </w:rPr>
          <w:t xml:space="preserve">El problema es que </w:t>
        </w:r>
        <w:r w:rsidR="00AB58F0">
          <w:rPr>
            <w:lang w:eastAsia="es-ES"/>
          </w:rPr>
          <w:t>estamos construyendo una arquite</w:t>
        </w:r>
        <w:r>
          <w:rPr>
            <w:lang w:eastAsia="es-ES"/>
          </w:rPr>
          <w:t xml:space="preserve">ctura Big Data donde no vamos a insertar datos desde un solo sistema sino desde cientos. </w:t>
        </w:r>
      </w:ins>
    </w:p>
    <w:p w14:paraId="6E151D4E" w14:textId="77777777" w:rsidR="00396F12" w:rsidRDefault="00134FA8">
      <w:pPr>
        <w:keepNext/>
        <w:tabs>
          <w:tab w:val="left" w:pos="1965"/>
        </w:tabs>
        <w:rPr>
          <w:ins w:id="2246" w:author="BENITO CASADO, ENRIQUE" w:date="2019-09-22T20:34:00Z"/>
        </w:rPr>
        <w:pPrChange w:id="2247" w:author="BENITO CASADO, ENRIQUE" w:date="2019-09-22T20:34:00Z">
          <w:pPr>
            <w:tabs>
              <w:tab w:val="left" w:pos="1965"/>
            </w:tabs>
          </w:pPr>
        </w:pPrChange>
      </w:pPr>
      <w:ins w:id="2248" w:author="BENITO CASADO, ENRIQUE" w:date="2019-09-20T08:42:00Z">
        <w:r>
          <w:rPr>
            <w:noProof/>
            <w:lang w:eastAsia="es-ES"/>
          </w:rPr>
          <w:drawing>
            <wp:inline distT="0" distB="0" distL="0" distR="0" wp14:anchorId="3AB39F86" wp14:editId="7B7AD89B">
              <wp:extent cx="5057775" cy="2223185"/>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8228" cy="2232175"/>
                      </a:xfrm>
                      <a:prstGeom prst="rect">
                        <a:avLst/>
                      </a:prstGeom>
                    </pic:spPr>
                  </pic:pic>
                </a:graphicData>
              </a:graphic>
            </wp:inline>
          </w:drawing>
        </w:r>
      </w:ins>
    </w:p>
    <w:p w14:paraId="1364D25D" w14:textId="2DA19C45" w:rsidR="00134FA8" w:rsidRPr="002B7F22" w:rsidRDefault="00396F12">
      <w:pPr>
        <w:pStyle w:val="Beschriftung"/>
        <w:jc w:val="center"/>
        <w:rPr>
          <w:ins w:id="2249" w:author="BENITO CASADO, ENRIQUE" w:date="2019-09-20T08:44:00Z"/>
        </w:rPr>
        <w:pPrChange w:id="2250" w:author="Jesús Carretero" w:date="2019-09-23T21:21:00Z">
          <w:pPr>
            <w:pStyle w:val="berschrift2"/>
          </w:pPr>
        </w:pPrChange>
      </w:pPr>
      <w:bookmarkStart w:id="2251" w:name="_Toc20171424"/>
      <w:ins w:id="2252" w:author="BENITO CASADO, ENRIQUE" w:date="2019-09-22T20:34:00Z">
        <w:r w:rsidRPr="00396F12">
          <w:rPr>
            <w:i w:val="0"/>
            <w:color w:val="auto"/>
            <w:rPrChange w:id="2253" w:author="BENITO CASADO, ENRIQUE" w:date="2019-09-22T20:34:00Z">
              <w:rPr/>
            </w:rPrChange>
          </w:rPr>
          <w:t xml:space="preserve">Figura </w:t>
        </w:r>
        <w:r w:rsidRPr="00396F12">
          <w:rPr>
            <w:i w:val="0"/>
            <w:color w:val="auto"/>
            <w:rPrChange w:id="2254" w:author="BENITO CASADO, ENRIQUE" w:date="2019-09-22T20:34:00Z">
              <w:rPr/>
            </w:rPrChange>
          </w:rPr>
          <w:fldChar w:fldCharType="begin"/>
        </w:r>
        <w:r w:rsidRPr="00396F12">
          <w:rPr>
            <w:i w:val="0"/>
            <w:color w:val="auto"/>
            <w:rPrChange w:id="2255" w:author="BENITO CASADO, ENRIQUE" w:date="2019-09-22T20:34:00Z">
              <w:rPr/>
            </w:rPrChange>
          </w:rPr>
          <w:instrText xml:space="preserve"> SEQ Figura \* ARABIC </w:instrText>
        </w:r>
      </w:ins>
      <w:r w:rsidRPr="00396F12">
        <w:rPr>
          <w:i w:val="0"/>
          <w:color w:val="auto"/>
          <w:rPrChange w:id="2256" w:author="BENITO CASADO, ENRIQUE" w:date="2019-09-22T20:34:00Z">
            <w:rPr/>
          </w:rPrChange>
        </w:rPr>
        <w:fldChar w:fldCharType="separate"/>
      </w:r>
      <w:ins w:id="2257" w:author="BENITO CASADO, ENRIQUE" w:date="2019-09-23T22:45:00Z">
        <w:r w:rsidR="00746E0D">
          <w:rPr>
            <w:i w:val="0"/>
            <w:noProof/>
            <w:color w:val="auto"/>
          </w:rPr>
          <w:t>11</w:t>
        </w:r>
      </w:ins>
      <w:ins w:id="2258" w:author="BENITO CASADO, ENRIQUE" w:date="2019-09-22T20:34:00Z">
        <w:r w:rsidRPr="00396F12">
          <w:rPr>
            <w:i w:val="0"/>
            <w:color w:val="auto"/>
            <w:rPrChange w:id="2259" w:author="BENITO CASADO, ENRIQUE" w:date="2019-09-22T20:34:00Z">
              <w:rPr/>
            </w:rPrChange>
          </w:rPr>
          <w:fldChar w:fldCharType="end"/>
        </w:r>
        <w:r w:rsidRPr="00396F12">
          <w:rPr>
            <w:i w:val="0"/>
            <w:color w:val="auto"/>
            <w:rPrChange w:id="2260" w:author="BENITO CASADO, ENRIQUE" w:date="2019-09-22T20:34:00Z">
              <w:rPr/>
            </w:rPrChange>
          </w:rPr>
          <w:t xml:space="preserve">: </w:t>
        </w:r>
      </w:ins>
      <w:ins w:id="2261" w:author="BENITO CASADO, ENRIQUE" w:date="2019-09-22T22:04:00Z">
        <w:r w:rsidR="000B3C36" w:rsidRPr="00396F12">
          <w:rPr>
            <w:i w:val="0"/>
            <w:color w:val="auto"/>
            <w:rPrChange w:id="2262" w:author="BENITO CASADO, ENRIQUE" w:date="2019-09-22T20:34:00Z">
              <w:rPr>
                <w:i/>
              </w:rPr>
            </w:rPrChange>
          </w:rPr>
          <w:t>Inserción</w:t>
        </w:r>
      </w:ins>
      <w:ins w:id="2263" w:author="BENITO CASADO, ENRIQUE" w:date="2019-09-22T20:34:00Z">
        <w:r w:rsidRPr="00396F12">
          <w:rPr>
            <w:i w:val="0"/>
            <w:color w:val="auto"/>
            <w:rPrChange w:id="2264" w:author="BENITO CASADO, ENRIQUE" w:date="2019-09-22T20:34:00Z">
              <w:rPr/>
            </w:rPrChange>
          </w:rPr>
          <w:t xml:space="preserve"> de datos en un sistema Big Data</w:t>
        </w:r>
      </w:ins>
      <w:bookmarkEnd w:id="2251"/>
    </w:p>
    <w:p w14:paraId="7090AEC8" w14:textId="444036DD" w:rsidR="00AB6377" w:rsidRDefault="00AB6377">
      <w:pPr>
        <w:tabs>
          <w:tab w:val="left" w:pos="1965"/>
        </w:tabs>
        <w:rPr>
          <w:ins w:id="2265" w:author="BENITO CASADO, ENRIQUE" w:date="2019-09-20T09:04:00Z"/>
        </w:rPr>
        <w:pPrChange w:id="2266" w:author="BENITO CASADO, ENRIQUE" w:date="2019-09-20T08:11:00Z">
          <w:pPr>
            <w:pStyle w:val="berschrift2"/>
          </w:pPr>
        </w:pPrChange>
      </w:pPr>
      <w:ins w:id="2267" w:author="BENITO CASADO, ENRIQUE" w:date="2019-09-20T09:03:00Z">
        <w:r>
          <w:rPr>
            <w:lang w:eastAsia="es-ES"/>
          </w:rPr>
          <w:lastRenderedPageBreak/>
          <w:t xml:space="preserve">Si solo tenemos 4 sistemas objetivo y origen tendríamos que </w:t>
        </w:r>
      </w:ins>
      <w:ins w:id="2268" w:author="BENITO CASADO, ENRIQUE" w:date="2019-09-20T09:04:00Z">
        <w:r>
          <w:rPr>
            <w:lang w:eastAsia="es-ES"/>
          </w:rPr>
          <w:t xml:space="preserve">escribir 16 integraciones, </w:t>
        </w:r>
      </w:ins>
      <w:ins w:id="2269" w:author="BENITO CASADO, ENRIQUE" w:date="2019-09-20T20:12:00Z">
        <w:r w:rsidR="00AE15F8">
          <w:rPr>
            <w:lang w:eastAsia="es-ES"/>
          </w:rPr>
          <w:t xml:space="preserve">en un sistema Big Data ni </w:t>
        </w:r>
      </w:ins>
      <w:ins w:id="2270" w:author="BENITO CASADO, ENRIQUE" w:date="2019-09-20T09:04:00Z">
        <w:r>
          <w:rPr>
            <w:lang w:eastAsia="es-ES"/>
          </w:rPr>
          <w:t>no van a ser 4 sino muchas más.</w:t>
        </w:r>
      </w:ins>
    </w:p>
    <w:p w14:paraId="74B31F61" w14:textId="31BDE20A" w:rsidR="00AB6377" w:rsidRDefault="00EF66FE">
      <w:pPr>
        <w:tabs>
          <w:tab w:val="left" w:pos="1965"/>
        </w:tabs>
        <w:rPr>
          <w:ins w:id="2271" w:author="BENITO CASADO, ENRIQUE" w:date="2019-09-20T19:55:00Z"/>
        </w:rPr>
        <w:pPrChange w:id="2272" w:author="BENITO CASADO, ENRIQUE" w:date="2019-09-20T08:11:00Z">
          <w:pPr>
            <w:pStyle w:val="berschrift2"/>
          </w:pPr>
        </w:pPrChange>
      </w:pPr>
      <w:ins w:id="2273" w:author="BENITO CASADO, ENRIQUE" w:date="2019-09-20T09:14:00Z">
        <w:r>
          <w:rPr>
            <w:lang w:eastAsia="es-ES"/>
          </w:rPr>
          <w:t>Cada integración</w:t>
        </w:r>
      </w:ins>
      <w:ins w:id="2274" w:author="BENITO CASADO, ENRIQUE" w:date="2019-09-20T09:04:00Z">
        <w:r>
          <w:rPr>
            <w:lang w:eastAsia="es-ES"/>
          </w:rPr>
          <w:t xml:space="preserve"> consiste en:</w:t>
        </w:r>
      </w:ins>
    </w:p>
    <w:p w14:paraId="5C955D71" w14:textId="1E25BCC5" w:rsidR="00E72F9D" w:rsidRDefault="00E72F9D">
      <w:pPr>
        <w:pStyle w:val="Listenabsatz"/>
        <w:numPr>
          <w:ilvl w:val="0"/>
          <w:numId w:val="26"/>
        </w:numPr>
        <w:tabs>
          <w:tab w:val="left" w:pos="1965"/>
        </w:tabs>
        <w:rPr>
          <w:ins w:id="2275" w:author="BENITO CASADO, ENRIQUE" w:date="2019-09-20T19:55:00Z"/>
        </w:rPr>
        <w:pPrChange w:id="2276" w:author="BENITO CASADO, ENRIQUE" w:date="2019-09-20T19:55:00Z">
          <w:pPr>
            <w:pStyle w:val="berschrift2"/>
          </w:pPr>
        </w:pPrChange>
      </w:pPr>
      <w:ins w:id="2277" w:author="BENITO CASADO, ENRIQUE" w:date="2019-09-20T19:55:00Z">
        <w:r>
          <w:rPr>
            <w:lang w:eastAsia="es-ES"/>
          </w:rPr>
          <w:t xml:space="preserve">Elegir el protocolo: Es decir </w:t>
        </w:r>
      </w:ins>
      <w:ins w:id="2278" w:author="BENITO CASADO, ENRIQUE" w:date="2019-09-20T20:21:00Z">
        <w:r w:rsidR="00C46BE0">
          <w:rPr>
            <w:lang w:eastAsia="es-ES"/>
          </w:rPr>
          <w:t>cómo</w:t>
        </w:r>
      </w:ins>
      <w:ins w:id="2279" w:author="BENITO CASADO, ENRIQUE" w:date="2019-09-20T19:55:00Z">
        <w:r>
          <w:rPr>
            <w:lang w:eastAsia="es-ES"/>
          </w:rPr>
          <w:t xml:space="preserve"> se transportan los datos (TCP,HTTP,REST,FTP,JDBCV..)</w:t>
        </w:r>
      </w:ins>
    </w:p>
    <w:p w14:paraId="4584A0B3" w14:textId="57D4E67C" w:rsidR="00E72F9D" w:rsidRDefault="00E72F9D">
      <w:pPr>
        <w:pStyle w:val="Listenabsatz"/>
        <w:numPr>
          <w:ilvl w:val="0"/>
          <w:numId w:val="26"/>
        </w:numPr>
        <w:tabs>
          <w:tab w:val="left" w:pos="1965"/>
        </w:tabs>
        <w:rPr>
          <w:ins w:id="2280" w:author="BENITO CASADO, ENRIQUE" w:date="2019-09-20T19:56:00Z"/>
        </w:rPr>
        <w:pPrChange w:id="2281" w:author="BENITO CASADO, ENRIQUE" w:date="2019-09-20T19:55:00Z">
          <w:pPr>
            <w:pStyle w:val="berschrift2"/>
          </w:pPr>
        </w:pPrChange>
      </w:pPr>
      <w:ins w:id="2282" w:author="BENITO CASADO, ENRIQUE" w:date="2019-09-20T19:56:00Z">
        <w:r>
          <w:rPr>
            <w:lang w:eastAsia="es-ES"/>
          </w:rPr>
          <w:t>Formato de los datos ( Binary,CSV,JSON,Avro..)</w:t>
        </w:r>
      </w:ins>
    </w:p>
    <w:p w14:paraId="1D9B12C4" w14:textId="378F3E46" w:rsidR="00E72F9D" w:rsidRDefault="00E72F9D">
      <w:pPr>
        <w:pStyle w:val="Listenabsatz"/>
        <w:numPr>
          <w:ilvl w:val="0"/>
          <w:numId w:val="26"/>
        </w:numPr>
        <w:tabs>
          <w:tab w:val="left" w:pos="1965"/>
        </w:tabs>
        <w:rPr>
          <w:ins w:id="2283" w:author="BENITO CASADO, ENRIQUE" w:date="2019-09-20T19:56:00Z"/>
        </w:rPr>
        <w:pPrChange w:id="2284" w:author="BENITO CASADO, ENRIQUE" w:date="2019-09-20T19:55:00Z">
          <w:pPr>
            <w:pStyle w:val="berschrift2"/>
          </w:pPr>
        </w:pPrChange>
      </w:pPr>
      <w:ins w:id="2285" w:author="BENITO CASADO, ENRIQUE" w:date="2019-09-20T19:56:00Z">
        <w:r>
          <w:rPr>
            <w:lang w:eastAsia="es-ES"/>
          </w:rPr>
          <w:t>Esquema de los Datos.</w:t>
        </w:r>
      </w:ins>
    </w:p>
    <w:p w14:paraId="5C5BCEE0" w14:textId="18D036EA" w:rsidR="00E72F9D" w:rsidRDefault="00C46BE0">
      <w:pPr>
        <w:tabs>
          <w:tab w:val="left" w:pos="1965"/>
        </w:tabs>
        <w:rPr>
          <w:ins w:id="2286" w:author="BENITO CASADO, ENRIQUE" w:date="2019-09-20T20:00:00Z"/>
        </w:rPr>
        <w:pPrChange w:id="2287" w:author="BENITO CASADO, ENRIQUE" w:date="2019-09-20T20:00:00Z">
          <w:pPr>
            <w:pStyle w:val="berschrift2"/>
          </w:pPr>
        </w:pPrChange>
      </w:pPr>
      <w:ins w:id="2288" w:author="BENITO CASADO, ENRIQUE" w:date="2019-09-20T20:20:00Z">
        <w:r>
          <w:rPr>
            <w:lang w:eastAsia="es-ES"/>
          </w:rPr>
          <w:t>¿</w:t>
        </w:r>
        <w:r w:rsidRPr="00E72F9D">
          <w:rPr>
            <w:lang w:eastAsia="es-ES"/>
          </w:rPr>
          <w:t>Cómo</w:t>
        </w:r>
      </w:ins>
      <w:ins w:id="2289" w:author="BENITO CASADO, ENRIQUE" w:date="2019-09-20T20:00:00Z">
        <w:r w:rsidR="00E72F9D">
          <w:rPr>
            <w:lang w:eastAsia="es-ES"/>
          </w:rPr>
          <w:t xml:space="preserve"> solucionamos esto?</w:t>
        </w:r>
      </w:ins>
    </w:p>
    <w:p w14:paraId="33036986" w14:textId="058BAE12" w:rsidR="00E72F9D" w:rsidRDefault="00E72F9D">
      <w:pPr>
        <w:tabs>
          <w:tab w:val="left" w:pos="1965"/>
        </w:tabs>
        <w:rPr>
          <w:ins w:id="2290" w:author="BENITO CASADO, ENRIQUE" w:date="2019-09-20T20:10:00Z"/>
        </w:rPr>
        <w:pPrChange w:id="2291" w:author="BENITO CASADO, ENRIQUE" w:date="2019-09-20T20:00:00Z">
          <w:pPr>
            <w:pStyle w:val="berschrift2"/>
          </w:pPr>
        </w:pPrChange>
      </w:pPr>
      <w:ins w:id="2292" w:author="BENITO CASADO, ENRIQUE" w:date="2019-09-20T20:00:00Z">
        <w:r>
          <w:rPr>
            <w:lang w:eastAsia="es-ES"/>
          </w:rPr>
          <w:t xml:space="preserve">Aquí es donde aparece Apache Kafka </w:t>
        </w:r>
      </w:ins>
    </w:p>
    <w:p w14:paraId="04605945" w14:textId="77777777" w:rsidR="00396F12" w:rsidRDefault="00AE15F8">
      <w:pPr>
        <w:keepNext/>
        <w:tabs>
          <w:tab w:val="left" w:pos="1965"/>
        </w:tabs>
        <w:rPr>
          <w:ins w:id="2293" w:author="BENITO CASADO, ENRIQUE" w:date="2019-09-22T20:35:00Z"/>
        </w:rPr>
        <w:pPrChange w:id="2294" w:author="BENITO CASADO, ENRIQUE" w:date="2019-09-22T20:35:00Z">
          <w:pPr>
            <w:tabs>
              <w:tab w:val="left" w:pos="1965"/>
            </w:tabs>
          </w:pPr>
        </w:pPrChange>
      </w:pPr>
      <w:ins w:id="2295" w:author="BENITO CASADO, ENRIQUE" w:date="2019-09-20T20:10:00Z">
        <w:r>
          <w:rPr>
            <w:noProof/>
            <w:lang w:eastAsia="es-ES"/>
          </w:rPr>
          <w:drawing>
            <wp:inline distT="0" distB="0" distL="0" distR="0" wp14:anchorId="79D7E2B2" wp14:editId="1FC352C9">
              <wp:extent cx="5400040" cy="270764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07640"/>
                      </a:xfrm>
                      <a:prstGeom prst="rect">
                        <a:avLst/>
                      </a:prstGeom>
                    </pic:spPr>
                  </pic:pic>
                </a:graphicData>
              </a:graphic>
            </wp:inline>
          </w:drawing>
        </w:r>
      </w:ins>
    </w:p>
    <w:p w14:paraId="5AA1A395" w14:textId="1B8DA79E" w:rsidR="00AE15F8" w:rsidRPr="002B7F22" w:rsidRDefault="00396F12">
      <w:pPr>
        <w:pStyle w:val="Beschriftung"/>
        <w:jc w:val="center"/>
        <w:rPr>
          <w:ins w:id="2296" w:author="BENITO CASADO, ENRIQUE" w:date="2019-09-20T19:55:00Z"/>
        </w:rPr>
        <w:pPrChange w:id="2297" w:author="Jesús Carretero" w:date="2019-09-23T21:21:00Z">
          <w:pPr>
            <w:pStyle w:val="berschrift2"/>
          </w:pPr>
        </w:pPrChange>
      </w:pPr>
      <w:bookmarkStart w:id="2298" w:name="_Toc20171425"/>
      <w:ins w:id="2299" w:author="BENITO CASADO, ENRIQUE" w:date="2019-09-22T20:35:00Z">
        <w:r w:rsidRPr="00396F12">
          <w:rPr>
            <w:i w:val="0"/>
            <w:color w:val="auto"/>
            <w:rPrChange w:id="2300" w:author="BENITO CASADO, ENRIQUE" w:date="2019-09-22T20:35:00Z">
              <w:rPr/>
            </w:rPrChange>
          </w:rPr>
          <w:t xml:space="preserve">Figura </w:t>
        </w:r>
        <w:r w:rsidRPr="00396F12">
          <w:rPr>
            <w:i w:val="0"/>
            <w:color w:val="auto"/>
            <w:rPrChange w:id="2301" w:author="BENITO CASADO, ENRIQUE" w:date="2019-09-22T20:35:00Z">
              <w:rPr/>
            </w:rPrChange>
          </w:rPr>
          <w:fldChar w:fldCharType="begin"/>
        </w:r>
        <w:r w:rsidRPr="00396F12">
          <w:rPr>
            <w:i w:val="0"/>
            <w:color w:val="auto"/>
            <w:rPrChange w:id="2302" w:author="BENITO CASADO, ENRIQUE" w:date="2019-09-22T20:35:00Z">
              <w:rPr/>
            </w:rPrChange>
          </w:rPr>
          <w:instrText xml:space="preserve"> SEQ Figura \* ARABIC </w:instrText>
        </w:r>
      </w:ins>
      <w:r w:rsidRPr="00396F12">
        <w:rPr>
          <w:i w:val="0"/>
          <w:color w:val="auto"/>
          <w:rPrChange w:id="2303" w:author="BENITO CASADO, ENRIQUE" w:date="2019-09-22T20:35:00Z">
            <w:rPr/>
          </w:rPrChange>
        </w:rPr>
        <w:fldChar w:fldCharType="separate"/>
      </w:r>
      <w:ins w:id="2304" w:author="BENITO CASADO, ENRIQUE" w:date="2019-09-23T22:45:00Z">
        <w:r w:rsidR="00746E0D">
          <w:rPr>
            <w:i w:val="0"/>
            <w:noProof/>
            <w:color w:val="auto"/>
          </w:rPr>
          <w:t>12</w:t>
        </w:r>
      </w:ins>
      <w:ins w:id="2305" w:author="BENITO CASADO, ENRIQUE" w:date="2019-09-22T20:35:00Z">
        <w:r w:rsidRPr="00396F12">
          <w:rPr>
            <w:i w:val="0"/>
            <w:color w:val="auto"/>
            <w:rPrChange w:id="2306" w:author="BENITO CASADO, ENRIQUE" w:date="2019-09-22T20:35:00Z">
              <w:rPr/>
            </w:rPrChange>
          </w:rPr>
          <w:fldChar w:fldCharType="end"/>
        </w:r>
        <w:r w:rsidRPr="00396F12">
          <w:rPr>
            <w:i w:val="0"/>
            <w:color w:val="auto"/>
            <w:rPrChange w:id="2307" w:author="BENITO CASADO, ENRIQUE" w:date="2019-09-22T20:35:00Z">
              <w:rPr/>
            </w:rPrChange>
          </w:rPr>
          <w:t>: Kafka en acción</w:t>
        </w:r>
      </w:ins>
      <w:bookmarkEnd w:id="2298"/>
    </w:p>
    <w:p w14:paraId="75D7F5BD" w14:textId="77777777" w:rsidR="00970B6E" w:rsidRDefault="00970B6E">
      <w:pPr>
        <w:tabs>
          <w:tab w:val="left" w:pos="1965"/>
        </w:tabs>
        <w:rPr>
          <w:ins w:id="2308" w:author="BENITO CASADO, ENRIQUE" w:date="2019-09-22T14:22:00Z"/>
        </w:rPr>
        <w:pPrChange w:id="2309" w:author="BENITO CASADO, ENRIQUE" w:date="2019-09-20T20:17:00Z">
          <w:pPr>
            <w:pStyle w:val="berschrift2"/>
          </w:pPr>
        </w:pPrChange>
      </w:pPr>
    </w:p>
    <w:p w14:paraId="1507F032" w14:textId="06F23D67" w:rsidR="001C326B" w:rsidRDefault="00970B6E">
      <w:pPr>
        <w:tabs>
          <w:tab w:val="left" w:pos="1965"/>
        </w:tabs>
        <w:rPr>
          <w:ins w:id="2310" w:author="BENITO CASADO, ENRIQUE" w:date="2019-09-20T08:12:00Z"/>
        </w:rPr>
        <w:pPrChange w:id="2311" w:author="BENITO CASADO, ENRIQUE" w:date="2019-09-20T20:17:00Z">
          <w:pPr>
            <w:pStyle w:val="berschrift2"/>
          </w:pPr>
        </w:pPrChange>
      </w:pPr>
      <w:ins w:id="2312" w:author="BENITO CASADO, ENRIQUE" w:date="2019-09-22T14:22:00Z">
        <w:r>
          <w:t xml:space="preserve">Los datos se distribuyen en Kafka que actúa </w:t>
        </w:r>
      </w:ins>
      <w:ins w:id="2313" w:author="BENITO CASADO, ENRIQUE" w:date="2019-09-22T14:23:00Z">
        <w:r>
          <w:t>como mecanismo</w:t>
        </w:r>
      </w:ins>
      <w:ins w:id="2314" w:author="BENITO CASADO, ENRIQUE" w:date="2019-09-20T20:24:00Z">
        <w:r>
          <w:t xml:space="preserve"> de transporte, es un si</w:t>
        </w:r>
      </w:ins>
      <w:ins w:id="2315" w:author="BENITO CASADO, ENRIQUE" w:date="2019-09-22T18:35:00Z">
        <w:r w:rsidR="006C1AED">
          <w:t>s</w:t>
        </w:r>
      </w:ins>
      <w:ins w:id="2316" w:author="BENITO CASADO, ENRIQUE" w:date="2019-09-20T20:24:00Z">
        <w:r>
          <w:t>tema de colas</w:t>
        </w:r>
      </w:ins>
      <w:ins w:id="2317" w:author="BENITO CASADO, ENRIQUE" w:date="2019-09-22T18:35:00Z">
        <w:r w:rsidR="006C1AED">
          <w:t>.</w:t>
        </w:r>
      </w:ins>
      <w:ins w:id="2318" w:author="Jesús Carretero" w:date="2019-09-23T21:21:00Z">
        <w:r w:rsidR="00565157">
          <w:t xml:space="preserve"> </w:t>
        </w:r>
      </w:ins>
      <w:ins w:id="2319" w:author="BENITO CASADO, ENRIQUE" w:date="2019-09-20T20:18:00Z">
        <w:r w:rsidR="001C326B">
          <w:t xml:space="preserve">Es usado por </w:t>
        </w:r>
      </w:ins>
      <w:ins w:id="2320" w:author="BENITO CASADO, ENRIQUE" w:date="2019-09-20T20:19:00Z">
        <w:r w:rsidR="001C326B">
          <w:t>más</w:t>
        </w:r>
      </w:ins>
      <w:ins w:id="2321" w:author="BENITO CASADO, ENRIQUE" w:date="2019-09-20T20:18:00Z">
        <w:r w:rsidR="001C326B">
          <w:t xml:space="preserve"> de 2000 </w:t>
        </w:r>
      </w:ins>
      <w:ins w:id="2322" w:author="BENITO CASADO, ENRIQUE" w:date="2019-09-20T20:20:00Z">
        <w:r w:rsidR="00C46BE0">
          <w:t>compañías,</w:t>
        </w:r>
      </w:ins>
      <w:ins w:id="2323" w:author="BENITO CASADO, ENRIQUE" w:date="2019-09-20T20:18:00Z">
        <w:r w:rsidR="001C326B">
          <w:t xml:space="preserve"> y por el 35% de las </w:t>
        </w:r>
      </w:ins>
      <w:ins w:id="2324" w:author="BENITO CASADO, ENRIQUE" w:date="2019-09-20T20:19:00Z">
        <w:r w:rsidR="001C326B">
          <w:t xml:space="preserve">500 </w:t>
        </w:r>
      </w:ins>
      <w:ins w:id="2325" w:author="BENITO CASADO, ENRIQUE" w:date="2019-09-20T20:18:00Z">
        <w:r w:rsidR="001C326B">
          <w:t>empresas más poderosas</w:t>
        </w:r>
      </w:ins>
      <w:ins w:id="2326" w:author="BENITO CASADO, ENRIQUE" w:date="2019-09-20T20:24:00Z">
        <w:r w:rsidR="00C062FD">
          <w:t>.</w:t>
        </w:r>
      </w:ins>
    </w:p>
    <w:p w14:paraId="4160BFA3" w14:textId="53841D65" w:rsidR="00044E1A" w:rsidRPr="00044E1A" w:rsidRDefault="002F563B">
      <w:pPr>
        <w:tabs>
          <w:tab w:val="left" w:pos="1965"/>
        </w:tabs>
        <w:rPr>
          <w:rPrChange w:id="2327" w:author="BENITO CASADO, ENRIQUE" w:date="2019-09-20T08:11:00Z">
            <w:rPr>
              <w:rFonts w:asciiTheme="minorHAnsi" w:hAnsiTheme="minorHAnsi" w:cstheme="minorHAnsi"/>
            </w:rPr>
          </w:rPrChange>
        </w:rPr>
        <w:pPrChange w:id="2328" w:author="BENITO CASADO, ENRIQUE" w:date="2019-09-20T08:11:00Z">
          <w:pPr>
            <w:pStyle w:val="berschrift2"/>
          </w:pPr>
        </w:pPrChange>
      </w:pPr>
      <w:ins w:id="2329" w:author="BENITO CASADO, ENRIQUE" w:date="2019-09-21T09:55:00Z">
        <w:r>
          <w:t>Kafka, es distribuido, y tolerante a fallos.</w:t>
        </w:r>
      </w:ins>
    </w:p>
    <w:p w14:paraId="4752B5AB" w14:textId="74859C08" w:rsidR="001C326B" w:rsidRPr="005210D5" w:rsidRDefault="005E1021" w:rsidP="005E1021">
      <w:pPr>
        <w:pStyle w:val="berschrift3"/>
        <w:rPr>
          <w:ins w:id="2330" w:author="BENITO CASADO, ENRIQUE" w:date="2019-09-20T20:19:00Z"/>
          <w:rFonts w:asciiTheme="minorHAnsi" w:hAnsiTheme="minorHAnsi" w:cstheme="minorHAnsi"/>
          <w:sz w:val="32"/>
          <w:rPrChange w:id="2331" w:author="BENITO CASADO, ENRIQUE" w:date="2019-09-22T22:03:00Z">
            <w:rPr>
              <w:ins w:id="2332" w:author="BENITO CASADO, ENRIQUE" w:date="2019-09-20T20:19:00Z"/>
              <w:sz w:val="32"/>
            </w:rPr>
          </w:rPrChange>
        </w:rPr>
      </w:pPr>
      <w:del w:id="2333" w:author="BENITO CASADO, ENRIQUE" w:date="2019-09-20T08:27:00Z">
        <w:r w:rsidRPr="005210D5" w:rsidDel="00AB58F0">
          <w:rPr>
            <w:rFonts w:asciiTheme="minorHAnsi" w:hAnsiTheme="minorHAnsi" w:cstheme="minorHAnsi"/>
            <w:sz w:val="32"/>
            <w:rPrChange w:id="2334" w:author="BENITO CASADO, ENRIQUE" w:date="2019-09-22T22:03:00Z">
              <w:rPr>
                <w:sz w:val="32"/>
              </w:rPr>
            </w:rPrChange>
          </w:rPr>
          <w:delText xml:space="preserve">Kafka </w:delText>
        </w:r>
      </w:del>
      <w:bookmarkStart w:id="2335" w:name="_Toc20170531"/>
      <w:r w:rsidRPr="005210D5">
        <w:rPr>
          <w:rFonts w:asciiTheme="minorHAnsi" w:hAnsiTheme="minorHAnsi" w:cstheme="minorHAnsi"/>
          <w:sz w:val="32"/>
          <w:rPrChange w:id="2336" w:author="BENITO CASADO, ENRIQUE" w:date="2019-09-22T22:03:00Z">
            <w:rPr>
              <w:sz w:val="32"/>
            </w:rPr>
          </w:rPrChange>
        </w:rPr>
        <w:t>Fundam</w:t>
      </w:r>
      <w:ins w:id="2337" w:author="BENITO CASADO, ENRIQUE" w:date="2019-09-20T08:27:00Z">
        <w:r w:rsidR="00AB58F0" w:rsidRPr="005210D5">
          <w:rPr>
            <w:rFonts w:asciiTheme="minorHAnsi" w:hAnsiTheme="minorHAnsi" w:cstheme="minorHAnsi"/>
            <w:sz w:val="32"/>
            <w:rPrChange w:id="2338" w:author="BENITO CASADO, ENRIQUE" w:date="2019-09-22T22:03:00Z">
              <w:rPr>
                <w:sz w:val="32"/>
              </w:rPr>
            </w:rPrChange>
          </w:rPr>
          <w:t>entos de Kafka</w:t>
        </w:r>
      </w:ins>
      <w:bookmarkEnd w:id="2335"/>
    </w:p>
    <w:p w14:paraId="44BFD7C4" w14:textId="1CEE0E2C" w:rsidR="001C326B" w:rsidRDefault="001C326B">
      <w:pPr>
        <w:rPr>
          <w:ins w:id="2339" w:author="BENITO CASADO, ENRIQUE" w:date="2019-09-20T20:19:00Z"/>
        </w:rPr>
        <w:pPrChange w:id="2340" w:author="BENITO CASADO, ENRIQUE" w:date="2019-09-20T20:19:00Z">
          <w:pPr>
            <w:pStyle w:val="berschrift3"/>
          </w:pPr>
        </w:pPrChange>
      </w:pPr>
      <w:ins w:id="2341" w:author="BENITO CASADO, ENRIQUE" w:date="2019-09-20T20:19:00Z">
        <w:r>
          <w:t>Kafka se escala de manera horizontal</w:t>
        </w:r>
      </w:ins>
    </w:p>
    <w:p w14:paraId="5683F5D1" w14:textId="0F994385" w:rsidR="00396F12" w:rsidRDefault="001C326B">
      <w:pPr>
        <w:rPr>
          <w:ins w:id="2342" w:author="BENITO CASADO, ENRIQUE" w:date="2019-09-20T20:20:00Z"/>
        </w:rPr>
        <w:pPrChange w:id="2343" w:author="BENITO CASADO, ENRIQUE" w:date="2019-09-22T20:35:00Z">
          <w:pPr>
            <w:pStyle w:val="berschrift3"/>
          </w:pPr>
        </w:pPrChange>
      </w:pPr>
      <w:ins w:id="2344" w:author="BENITO CASADO, ENRIQUE" w:date="2019-09-20T20:20:00Z">
        <w:r>
          <w:t xml:space="preserve">Tiene un gran </w:t>
        </w:r>
      </w:ins>
      <w:ins w:id="2345" w:author="BENITO CASADO, ENRIQUE" w:date="2019-09-20T20:41:00Z">
        <w:r w:rsidR="00520A7B">
          <w:t>funcionamiento (</w:t>
        </w:r>
      </w:ins>
      <w:ins w:id="2346" w:author="BENITO CASADO, ENRIQUE" w:date="2019-09-20T20:20:00Z">
        <w:r>
          <w:t>una latencia de menos de 10ms) – tiempo rea</w:t>
        </w:r>
      </w:ins>
      <w:ins w:id="2347" w:author="Jesús Carretero" w:date="2019-09-23T21:21:00Z">
        <w:r w:rsidR="005C02C9">
          <w:t>l.</w:t>
        </w:r>
      </w:ins>
    </w:p>
    <w:p w14:paraId="6B21DC98" w14:textId="77777777" w:rsidR="00396F12" w:rsidRDefault="00396F12">
      <w:pPr>
        <w:rPr>
          <w:ins w:id="2348" w:author="BENITO CASADO, ENRIQUE" w:date="2019-09-22T20:35:00Z"/>
        </w:rPr>
        <w:pPrChange w:id="2349" w:author="BENITO CASADO, ENRIQUE" w:date="2019-09-22T20:35:00Z">
          <w:pPr>
            <w:pStyle w:val="berschrift3"/>
          </w:pPr>
        </w:pPrChange>
      </w:pPr>
    </w:p>
    <w:p w14:paraId="2A24C2F7" w14:textId="1B717854" w:rsidR="005E1021" w:rsidRPr="00396F12" w:rsidRDefault="005E1021">
      <w:pPr>
        <w:rPr>
          <w:rPrChange w:id="2350" w:author="BENITO CASADO, ENRIQUE" w:date="2019-09-22T20:35:00Z">
            <w:rPr>
              <w:sz w:val="32"/>
            </w:rPr>
          </w:rPrChange>
        </w:rPr>
        <w:pPrChange w:id="2351" w:author="BENITO CASADO, ENRIQUE" w:date="2019-09-22T20:35:00Z">
          <w:pPr>
            <w:pStyle w:val="berschrift3"/>
          </w:pPr>
        </w:pPrChange>
      </w:pPr>
      <w:del w:id="2352" w:author="BENITO CASADO, ENRIQUE" w:date="2019-09-20T08:27:00Z">
        <w:r w:rsidRPr="00A648CA" w:rsidDel="00AB58F0">
          <w:rPr>
            <w:sz w:val="32"/>
          </w:rPr>
          <w:delText>entals</w:delText>
        </w:r>
      </w:del>
    </w:p>
    <w:p w14:paraId="40F3CA7E" w14:textId="2C00C9DD" w:rsidR="005E1021" w:rsidRPr="009932C0" w:rsidRDefault="00876363" w:rsidP="005E1021">
      <w:pPr>
        <w:pStyle w:val="berschrift3"/>
        <w:rPr>
          <w:ins w:id="2353" w:author="BENITO CASADO, ENRIQUE" w:date="2019-09-20T20:41:00Z"/>
          <w:rFonts w:asciiTheme="minorHAnsi" w:hAnsiTheme="minorHAnsi" w:cstheme="minorHAnsi"/>
          <w:sz w:val="32"/>
          <w:rPrChange w:id="2354" w:author="BENITO CASADO, ENRIQUE" w:date="2019-09-22T22:03:00Z">
            <w:rPr>
              <w:ins w:id="2355" w:author="BENITO CASADO, ENRIQUE" w:date="2019-09-20T20:41:00Z"/>
              <w:sz w:val="32"/>
            </w:rPr>
          </w:rPrChange>
        </w:rPr>
      </w:pPr>
      <w:bookmarkStart w:id="2356" w:name="_Toc20170532"/>
      <w:r w:rsidRPr="009932C0">
        <w:rPr>
          <w:rFonts w:asciiTheme="minorHAnsi" w:hAnsiTheme="minorHAnsi" w:cstheme="minorHAnsi"/>
          <w:sz w:val="32"/>
          <w:rPrChange w:id="2357" w:author="BENITO CASADO, ENRIQUE" w:date="2019-09-22T22:03:00Z">
            <w:rPr>
              <w:sz w:val="32"/>
            </w:rPr>
          </w:rPrChange>
        </w:rPr>
        <w:lastRenderedPageBreak/>
        <w:t>Teoría</w:t>
      </w:r>
      <w:r w:rsidR="005E1021" w:rsidRPr="009932C0">
        <w:rPr>
          <w:rFonts w:asciiTheme="minorHAnsi" w:hAnsiTheme="minorHAnsi" w:cstheme="minorHAnsi"/>
          <w:sz w:val="32"/>
          <w:rPrChange w:id="2358" w:author="BENITO CASADO, ENRIQUE" w:date="2019-09-22T22:03:00Z">
            <w:rPr>
              <w:sz w:val="32"/>
            </w:rPr>
          </w:rPrChange>
        </w:rPr>
        <w:t xml:space="preserve"> de Kafka</w:t>
      </w:r>
      <w:bookmarkEnd w:id="2356"/>
    </w:p>
    <w:p w14:paraId="354CDAE2" w14:textId="77777777" w:rsidR="00520A7B" w:rsidRPr="00520A7B" w:rsidRDefault="00520A7B">
      <w:pPr>
        <w:rPr>
          <w:ins w:id="2359" w:author="BENITO CASADO, ENRIQUE" w:date="2019-09-20T20:39:00Z"/>
          <w:rPrChange w:id="2360" w:author="BENITO CASADO, ENRIQUE" w:date="2019-09-20T20:41:00Z">
            <w:rPr>
              <w:ins w:id="2361" w:author="BENITO CASADO, ENRIQUE" w:date="2019-09-20T20:39:00Z"/>
              <w:sz w:val="32"/>
            </w:rPr>
          </w:rPrChange>
        </w:rPr>
        <w:pPrChange w:id="2362" w:author="BENITO CASADO, ENRIQUE" w:date="2019-09-20T20:41:00Z">
          <w:pPr>
            <w:pStyle w:val="berschrift3"/>
          </w:pPr>
        </w:pPrChange>
      </w:pPr>
    </w:p>
    <w:p w14:paraId="5108F384" w14:textId="537527D3" w:rsidR="00520A7B" w:rsidRDefault="00520A7B">
      <w:pPr>
        <w:rPr>
          <w:ins w:id="2363" w:author="BENITO CASADO, ENRIQUE" w:date="2019-09-21T09:32:00Z"/>
        </w:rPr>
        <w:pPrChange w:id="2364" w:author="Jesús Carretero" w:date="2019-09-23T21:21:00Z">
          <w:pPr>
            <w:pStyle w:val="berschrift3"/>
          </w:pPr>
        </w:pPrChange>
      </w:pPr>
      <w:ins w:id="2365" w:author="BENITO CASADO, ENRIQUE" w:date="2019-09-20T20:39:00Z">
        <w:r w:rsidRPr="00B55445">
          <w:rPr>
            <w:b/>
            <w:rPrChange w:id="2366" w:author="BENITO CASADO, ENRIQUE" w:date="2019-09-21T09:30:00Z">
              <w:rPr/>
            </w:rPrChange>
          </w:rPr>
          <w:t>Topics:</w:t>
        </w:r>
        <w:r>
          <w:t xml:space="preserve"> </w:t>
        </w:r>
      </w:ins>
      <w:ins w:id="2367" w:author="BENITO CASADO, ENRIQUE" w:date="2019-09-20T20:41:00Z">
        <w:r>
          <w:t xml:space="preserve"> </w:t>
        </w:r>
      </w:ins>
      <w:ins w:id="2368" w:author="BENITO CASADO, ENRIQUE" w:date="2019-09-21T09:30:00Z">
        <w:r w:rsidR="00B55445">
          <w:t>Es la base de todo en Kafka,</w:t>
        </w:r>
        <w:r w:rsidR="007A3CCA">
          <w:t xml:space="preserve"> representa a una </w:t>
        </w:r>
      </w:ins>
      <w:ins w:id="2369" w:author="BENITO CASADO, ENRIQUE" w:date="2019-09-21T09:32:00Z">
        <w:r w:rsidR="007A3CCA">
          <w:t>porción</w:t>
        </w:r>
      </w:ins>
      <w:ins w:id="2370" w:author="BENITO CASADO, ENRIQUE" w:date="2019-09-21T09:30:00Z">
        <w:r w:rsidR="007A3CCA">
          <w:t xml:space="preserve"> </w:t>
        </w:r>
      </w:ins>
      <w:ins w:id="2371" w:author="BENITO CASADO, ENRIQUE" w:date="2019-09-21T09:32:00Z">
        <w:r w:rsidR="007A3CCA">
          <w:t>de datos</w:t>
        </w:r>
      </w:ins>
      <w:ins w:id="2372" w:author="BENITO CASADO, ENRIQUE" w:date="2019-09-21T09:30:00Z">
        <w:r w:rsidR="00B55445">
          <w:t xml:space="preserve">, </w:t>
        </w:r>
      </w:ins>
      <w:ins w:id="2373" w:author="BENITO CASADO, ENRIQUE" w:date="2019-09-20T20:39:00Z">
        <w:r w:rsidR="007A3CCA">
          <w:t>e</w:t>
        </w:r>
        <w:r>
          <w:t xml:space="preserve">s parecido a una tabla en SQL y </w:t>
        </w:r>
      </w:ins>
      <w:ins w:id="2374" w:author="BENITO CASADO, ENRIQUE" w:date="2019-09-20T20:40:00Z">
        <w:r>
          <w:t>se identifica por un nombre.</w:t>
        </w:r>
      </w:ins>
    </w:p>
    <w:p w14:paraId="2134C02D" w14:textId="4ADD552E" w:rsidR="007A3CCA" w:rsidRDefault="00957712">
      <w:pPr>
        <w:rPr>
          <w:ins w:id="2375" w:author="BENITO CASADO, ENRIQUE" w:date="2019-09-21T09:36:00Z"/>
        </w:rPr>
        <w:pPrChange w:id="2376" w:author="Jesús Carretero" w:date="2019-09-23T21:21:00Z">
          <w:pPr>
            <w:pStyle w:val="berschrift3"/>
          </w:pPr>
        </w:pPrChange>
      </w:pPr>
      <w:ins w:id="2377" w:author="BENITO CASADO, ENRIQUE" w:date="2019-09-21T09:32:00Z">
        <w:r w:rsidRPr="00A27C15">
          <w:rPr>
            <w:b/>
          </w:rPr>
          <w:t>Particiones</w:t>
        </w:r>
        <w:r w:rsidR="007A3CCA">
          <w:t xml:space="preserve">: Los </w:t>
        </w:r>
      </w:ins>
      <w:ins w:id="2378" w:author="BENITO CASADO, ENRIQUE" w:date="2019-09-21T09:33:00Z">
        <w:r w:rsidR="007A3CCA">
          <w:t>“</w:t>
        </w:r>
      </w:ins>
      <w:ins w:id="2379" w:author="BENITO CASADO, ENRIQUE" w:date="2019-09-21T09:32:00Z">
        <w:r w:rsidR="007A3CCA">
          <w:t>topics</w:t>
        </w:r>
      </w:ins>
      <w:ins w:id="2380" w:author="BENITO CASADO, ENRIQUE" w:date="2019-09-21T09:33:00Z">
        <w:r w:rsidR="007A3CCA">
          <w:t>”</w:t>
        </w:r>
      </w:ins>
      <w:ins w:id="2381" w:author="BENITO CASADO, ENRIQUE" w:date="2019-09-21T09:32:00Z">
        <w:r w:rsidR="007A3CCA">
          <w:t xml:space="preserve"> se </w:t>
        </w:r>
      </w:ins>
      <w:ins w:id="2382" w:author="BENITO CASADO, ENRIQUE" w:date="2019-09-21T09:33:00Z">
        <w:r w:rsidR="007A3CCA">
          <w:t>dividen</w:t>
        </w:r>
      </w:ins>
      <w:ins w:id="2383" w:author="BENITO CASADO, ENRIQUE" w:date="2019-09-21T09:32:00Z">
        <w:r w:rsidR="007A3CCA">
          <w:t xml:space="preserve"> en </w:t>
        </w:r>
      </w:ins>
      <w:ins w:id="2384" w:author="BENITO CASADO, ENRIQUE" w:date="2019-09-21T09:33:00Z">
        <w:r>
          <w:t>particiones</w:t>
        </w:r>
      </w:ins>
      <w:ins w:id="2385" w:author="BENITO CASADO, ENRIQUE" w:date="2019-09-21T09:32:00Z">
        <w:r w:rsidR="007A3CCA">
          <w:t xml:space="preserve">, cada </w:t>
        </w:r>
      </w:ins>
      <w:ins w:id="2386" w:author="BENITO CASADO, ENRIQUE" w:date="2019-09-21T09:33:00Z">
        <w:r w:rsidR="007A3CCA">
          <w:t>partición</w:t>
        </w:r>
      </w:ins>
      <w:ins w:id="2387" w:author="BENITO CASADO, ENRIQUE" w:date="2019-09-21T09:32:00Z">
        <w:r w:rsidR="007A3CCA">
          <w:t xml:space="preserve"> </w:t>
        </w:r>
      </w:ins>
      <w:ins w:id="2388" w:author="BENITO CASADO, ENRIQUE" w:date="2019-09-21T09:33:00Z">
        <w:r w:rsidR="007A3CCA">
          <w:t>se</w:t>
        </w:r>
      </w:ins>
      <w:ins w:id="2389" w:author="BENITO CASADO, ENRIQUE" w:date="2019-09-21T09:34:00Z">
        <w:r w:rsidR="007A3CCA">
          <w:t xml:space="preserve"> encuentra de manera</w:t>
        </w:r>
      </w:ins>
      <w:ins w:id="2390" w:author="BENITO CASADO, ENRIQUE" w:date="2019-09-21T09:33:00Z">
        <w:r w:rsidR="007A3CCA">
          <w:t xml:space="preserve"> ordena</w:t>
        </w:r>
      </w:ins>
      <w:ins w:id="2391" w:author="BENITO CASADO, ENRIQUE" w:date="2019-09-21T09:34:00Z">
        <w:r w:rsidR="007A3CCA">
          <w:t>da y cada mensaje dentro de una partición obtiene un id incremental llamado offset.</w:t>
        </w:r>
      </w:ins>
      <w:ins w:id="2392" w:author="BENITO CASADO, ENRIQUE" w:date="2019-09-21T09:35:00Z">
        <w:r w:rsidR="007A3CCA">
          <w:t xml:space="preserve"> </w:t>
        </w:r>
      </w:ins>
    </w:p>
    <w:p w14:paraId="5872B3E6" w14:textId="77777777" w:rsidR="00396F12" w:rsidRDefault="007A3CCA">
      <w:pPr>
        <w:keepNext/>
        <w:jc w:val="center"/>
        <w:rPr>
          <w:ins w:id="2393" w:author="BENITO CASADO, ENRIQUE" w:date="2019-09-22T20:36:00Z"/>
        </w:rPr>
        <w:pPrChange w:id="2394" w:author="Jesús Carretero" w:date="2019-09-23T21:21:00Z">
          <w:pPr/>
        </w:pPrChange>
      </w:pPr>
      <w:ins w:id="2395" w:author="BENITO CASADO, ENRIQUE" w:date="2019-09-21T09:36:00Z">
        <w:r>
          <w:rPr>
            <w:noProof/>
            <w:lang w:eastAsia="es-ES"/>
          </w:rPr>
          <w:drawing>
            <wp:inline distT="0" distB="0" distL="0" distR="0" wp14:anchorId="206C4BDA" wp14:editId="2AD2AD45">
              <wp:extent cx="5400040" cy="1194435"/>
              <wp:effectExtent l="0" t="0" r="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94435"/>
                      </a:xfrm>
                      <a:prstGeom prst="rect">
                        <a:avLst/>
                      </a:prstGeom>
                    </pic:spPr>
                  </pic:pic>
                </a:graphicData>
              </a:graphic>
            </wp:inline>
          </w:drawing>
        </w:r>
      </w:ins>
    </w:p>
    <w:p w14:paraId="74D56892" w14:textId="3055F15B" w:rsidR="007A3CCA" w:rsidRPr="002B7F22" w:rsidRDefault="00396F12">
      <w:pPr>
        <w:pStyle w:val="Beschriftung"/>
        <w:jc w:val="center"/>
        <w:rPr>
          <w:ins w:id="2396" w:author="BENITO CASADO, ENRIQUE" w:date="2019-09-21T09:37:00Z"/>
        </w:rPr>
        <w:pPrChange w:id="2397" w:author="Jesús Carretero" w:date="2019-09-23T21:21:00Z">
          <w:pPr>
            <w:pStyle w:val="berschrift3"/>
          </w:pPr>
        </w:pPrChange>
      </w:pPr>
      <w:bookmarkStart w:id="2398" w:name="_Toc20171426"/>
      <w:ins w:id="2399" w:author="BENITO CASADO, ENRIQUE" w:date="2019-09-22T20:36:00Z">
        <w:r w:rsidRPr="00396F12">
          <w:rPr>
            <w:i w:val="0"/>
            <w:color w:val="auto"/>
            <w:rPrChange w:id="2400" w:author="BENITO CASADO, ENRIQUE" w:date="2019-09-22T20:36:00Z">
              <w:rPr/>
            </w:rPrChange>
          </w:rPr>
          <w:t xml:space="preserve">Figura </w:t>
        </w:r>
        <w:r w:rsidRPr="00396F12">
          <w:rPr>
            <w:i w:val="0"/>
            <w:color w:val="auto"/>
            <w:rPrChange w:id="2401" w:author="BENITO CASADO, ENRIQUE" w:date="2019-09-22T20:36:00Z">
              <w:rPr/>
            </w:rPrChange>
          </w:rPr>
          <w:fldChar w:fldCharType="begin"/>
        </w:r>
        <w:r w:rsidRPr="00396F12">
          <w:rPr>
            <w:i w:val="0"/>
            <w:color w:val="auto"/>
            <w:rPrChange w:id="2402" w:author="BENITO CASADO, ENRIQUE" w:date="2019-09-22T20:36:00Z">
              <w:rPr/>
            </w:rPrChange>
          </w:rPr>
          <w:instrText xml:space="preserve"> SEQ Figura \* ARABIC </w:instrText>
        </w:r>
      </w:ins>
      <w:r w:rsidRPr="00396F12">
        <w:rPr>
          <w:i w:val="0"/>
          <w:color w:val="auto"/>
          <w:rPrChange w:id="2403" w:author="BENITO CASADO, ENRIQUE" w:date="2019-09-22T20:36:00Z">
            <w:rPr/>
          </w:rPrChange>
        </w:rPr>
        <w:fldChar w:fldCharType="separate"/>
      </w:r>
      <w:ins w:id="2404" w:author="BENITO CASADO, ENRIQUE" w:date="2019-09-23T22:45:00Z">
        <w:r w:rsidR="00746E0D">
          <w:rPr>
            <w:i w:val="0"/>
            <w:noProof/>
            <w:color w:val="auto"/>
          </w:rPr>
          <w:t>13</w:t>
        </w:r>
      </w:ins>
      <w:ins w:id="2405" w:author="BENITO CASADO, ENRIQUE" w:date="2019-09-22T20:36:00Z">
        <w:r w:rsidRPr="00396F12">
          <w:rPr>
            <w:i w:val="0"/>
            <w:color w:val="auto"/>
            <w:rPrChange w:id="2406" w:author="BENITO CASADO, ENRIQUE" w:date="2019-09-22T20:36:00Z">
              <w:rPr/>
            </w:rPrChange>
          </w:rPr>
          <w:fldChar w:fldCharType="end"/>
        </w:r>
        <w:r w:rsidRPr="00396F12">
          <w:rPr>
            <w:i w:val="0"/>
            <w:color w:val="auto"/>
            <w:rPrChange w:id="2407" w:author="BENITO CASADO, ENRIQUE" w:date="2019-09-22T20:36:00Z">
              <w:rPr/>
            </w:rPrChange>
          </w:rPr>
          <w:t>: Topics en Kafka</w:t>
        </w:r>
      </w:ins>
      <w:bookmarkEnd w:id="2398"/>
    </w:p>
    <w:p w14:paraId="22B2C23F" w14:textId="3039DB1C" w:rsidR="007A3CCA" w:rsidDel="005C02C9" w:rsidRDefault="007A3CCA">
      <w:pPr>
        <w:rPr>
          <w:ins w:id="2408" w:author="BENITO CASADO, ENRIQUE" w:date="2019-09-21T09:37:00Z"/>
          <w:del w:id="2409" w:author="Jesús Carretero" w:date="2019-09-23T21:21:00Z"/>
        </w:rPr>
        <w:pPrChange w:id="2410" w:author="BENITO CASADO, ENRIQUE" w:date="2019-09-20T20:41:00Z">
          <w:pPr>
            <w:pStyle w:val="berschrift3"/>
          </w:pPr>
        </w:pPrChange>
      </w:pPr>
      <w:ins w:id="2411" w:author="BENITO CASADO, ENRIQUE" w:date="2019-09-21T09:37:00Z">
        <w:del w:id="2412" w:author="Jesús Carretero" w:date="2019-09-23T21:21:00Z">
          <w:r w:rsidDel="005C02C9">
            <w:delText xml:space="preserve">                                         </w:delText>
          </w:r>
        </w:del>
      </w:ins>
    </w:p>
    <w:p w14:paraId="6B063E72" w14:textId="7A289A9D" w:rsidR="007A3CCA" w:rsidRDefault="002F563B">
      <w:pPr>
        <w:rPr>
          <w:ins w:id="2413" w:author="BENITO CASADO, ENRIQUE" w:date="2019-09-21T09:58:00Z"/>
        </w:rPr>
        <w:pPrChange w:id="2414" w:author="BENITO CASADO, ENRIQUE" w:date="2019-09-20T20:41:00Z">
          <w:pPr>
            <w:pStyle w:val="berschrift3"/>
          </w:pPr>
        </w:pPrChange>
      </w:pPr>
      <w:ins w:id="2415" w:author="BENITO CASADO, ENRIQUE" w:date="2019-09-21T09:57:00Z">
        <w:r>
          <w:t>El orden está garantizado dentro de una partición</w:t>
        </w:r>
      </w:ins>
      <w:ins w:id="2416" w:author="BENITO CASADO, ENRIQUE" w:date="2019-09-21T09:58:00Z">
        <w:r>
          <w:t>.</w:t>
        </w:r>
      </w:ins>
    </w:p>
    <w:p w14:paraId="02C062FD" w14:textId="3E589DAE" w:rsidR="002F563B" w:rsidRDefault="002F563B">
      <w:pPr>
        <w:rPr>
          <w:ins w:id="2417" w:author="BENITO CASADO, ENRIQUE" w:date="2019-09-21T10:02:00Z"/>
        </w:rPr>
        <w:pPrChange w:id="2418" w:author="BENITO CASADO, ENRIQUE" w:date="2019-09-20T20:41:00Z">
          <w:pPr>
            <w:pStyle w:val="berschrift3"/>
          </w:pPr>
        </w:pPrChange>
      </w:pPr>
      <w:ins w:id="2419" w:author="BENITO CASADO, ENRIQUE" w:date="2019-09-21T09:58:00Z">
        <w:r>
          <w:t>Los datos en Kafka solo se mantienen por un tiempo determinado, normalmente una semana.</w:t>
        </w:r>
      </w:ins>
      <w:ins w:id="2420" w:author="BENITO CASADO, ENRIQUE" w:date="2019-09-21T09:59:00Z">
        <w:r>
          <w:t xml:space="preserve"> Una vez que</w:t>
        </w:r>
      </w:ins>
      <w:ins w:id="2421" w:author="BENITO CASADO, ENRIQUE" w:date="2019-09-21T10:00:00Z">
        <w:r>
          <w:t xml:space="preserve"> se escriben</w:t>
        </w:r>
      </w:ins>
      <w:ins w:id="2422" w:author="BENITO CASADO, ENRIQUE" w:date="2019-09-21T09:59:00Z">
        <w:r>
          <w:t xml:space="preserve"> los datos estos no pueden ser cambiados, son inmutables.</w:t>
        </w:r>
      </w:ins>
    </w:p>
    <w:p w14:paraId="68A5E6D6" w14:textId="20546C34" w:rsidR="002F563B" w:rsidRDefault="002F563B">
      <w:pPr>
        <w:rPr>
          <w:ins w:id="2423" w:author="BENITO CASADO, ENRIQUE" w:date="2019-09-21T10:08:00Z"/>
        </w:rPr>
        <w:pPrChange w:id="2424" w:author="BENITO CASADO, ENRIQUE" w:date="2019-09-20T20:41:00Z">
          <w:pPr>
            <w:pStyle w:val="berschrift3"/>
          </w:pPr>
        </w:pPrChange>
      </w:pPr>
      <w:ins w:id="2425" w:author="BENITO CASADO, ENRIQUE" w:date="2019-09-21T10:02:00Z">
        <w:r w:rsidRPr="00A213E2">
          <w:rPr>
            <w:b/>
            <w:rPrChange w:id="2426" w:author="BENITO CASADO, ENRIQUE" w:date="2019-09-21T10:06:00Z">
              <w:rPr/>
            </w:rPrChange>
          </w:rPr>
          <w:t>Clúster</w:t>
        </w:r>
      </w:ins>
      <w:ins w:id="2427" w:author="BENITO CASADO, ENRIQUE" w:date="2019-09-21T10:06:00Z">
        <w:r w:rsidR="00A213E2" w:rsidRPr="00A213E2">
          <w:rPr>
            <w:b/>
            <w:rPrChange w:id="2428" w:author="BENITO CASADO, ENRIQUE" w:date="2019-09-21T10:06:00Z">
              <w:rPr/>
            </w:rPrChange>
          </w:rPr>
          <w:t xml:space="preserve"> en Kafka</w:t>
        </w:r>
      </w:ins>
      <w:ins w:id="2429" w:author="BENITO CASADO, ENRIQUE" w:date="2019-09-21T10:02:00Z">
        <w:r>
          <w:t xml:space="preserve">: Un clúster en Kafka está compuesto por muchos Brokers, un </w:t>
        </w:r>
      </w:ins>
      <w:ins w:id="2430" w:author="BENITO CASADO, ENRIQUE" w:date="2019-09-21T10:03:00Z">
        <w:r>
          <w:t>bróker</w:t>
        </w:r>
      </w:ins>
      <w:ins w:id="2431" w:author="BENITO CASADO, ENRIQUE" w:date="2019-09-21T10:02:00Z">
        <w:r>
          <w:t xml:space="preserve"> </w:t>
        </w:r>
      </w:ins>
      <w:ins w:id="2432" w:author="BENITO CASADO, ENRIQUE" w:date="2019-09-21T10:03:00Z">
        <w:r>
          <w:t xml:space="preserve">no es más que un servidor. Cada bróker esta </w:t>
        </w:r>
      </w:ins>
      <w:ins w:id="2433" w:author="BENITO CASADO, ENRIQUE" w:date="2019-09-21T10:04:00Z">
        <w:r>
          <w:t>identificado</w:t>
        </w:r>
      </w:ins>
      <w:ins w:id="2434" w:author="BENITO CASADO, ENRIQUE" w:date="2019-09-21T10:03:00Z">
        <w:r>
          <w:t xml:space="preserve"> por un ID</w:t>
        </w:r>
      </w:ins>
      <w:ins w:id="2435" w:author="BENITO CASADO, ENRIQUE" w:date="2019-09-21T10:06:00Z">
        <w:r w:rsidR="00A213E2">
          <w:t xml:space="preserve"> que tiene que ser un entero (no podemos ponerle el nombre que queramos)</w:t>
        </w:r>
      </w:ins>
      <w:ins w:id="2436" w:author="BENITO CASADO, ENRIQUE" w:date="2019-09-21T10:08:00Z">
        <w:r w:rsidR="00A213E2">
          <w:t>.</w:t>
        </w:r>
      </w:ins>
    </w:p>
    <w:p w14:paraId="61C7C1B5" w14:textId="2CDC7EC3" w:rsidR="00A213E2" w:rsidRDefault="00A213E2">
      <w:pPr>
        <w:rPr>
          <w:ins w:id="2437" w:author="BENITO CASADO, ENRIQUE" w:date="2019-09-21T10:14:00Z"/>
        </w:rPr>
        <w:pPrChange w:id="2438" w:author="BENITO CASADO, ENRIQUE" w:date="2019-09-20T20:41:00Z">
          <w:pPr>
            <w:pStyle w:val="berschrift3"/>
          </w:pPr>
        </w:pPrChange>
      </w:pPr>
      <w:ins w:id="2439" w:author="BENITO CASADO, ENRIQUE" w:date="2019-09-21T10:08:00Z">
        <w:r w:rsidRPr="00A213E2">
          <w:rPr>
            <w:b/>
            <w:rPrChange w:id="2440" w:author="BENITO CASADO, ENRIQUE" w:date="2019-09-21T10:10:00Z">
              <w:rPr/>
            </w:rPrChange>
          </w:rPr>
          <w:t>Broker</w:t>
        </w:r>
        <w:r>
          <w:t xml:space="preserve">: Cada bróker </w:t>
        </w:r>
      </w:ins>
      <w:ins w:id="2441" w:author="BENITO CASADO, ENRIQUE" w:date="2019-09-21T10:10:00Z">
        <w:r>
          <w:t xml:space="preserve">no </w:t>
        </w:r>
      </w:ins>
      <w:ins w:id="2442" w:author="BENITO CASADO, ENRIQUE" w:date="2019-09-21T10:08:00Z">
        <w:r>
          <w:t>contiene</w:t>
        </w:r>
      </w:ins>
      <w:ins w:id="2443" w:author="BENITO CASADO, ENRIQUE" w:date="2019-09-21T10:10:00Z">
        <w:r>
          <w:t xml:space="preserve"> toda la información, sino que una parte de ella, puesto que Kafka es un sistema distribuido.</w:t>
        </w:r>
      </w:ins>
      <w:ins w:id="2444" w:author="BENITO CASADO, ENRIQUE" w:date="2019-09-21T10:11:00Z">
        <w:r>
          <w:t xml:space="preserve"> El número mínimo de brokers, que se recomienda es 3 cuando queramos crear un </w:t>
        </w:r>
      </w:ins>
      <w:ins w:id="2445" w:author="BENITO CASADO, ENRIQUE" w:date="2019-09-21T10:12:00Z">
        <w:r>
          <w:t>clúster</w:t>
        </w:r>
      </w:ins>
      <w:ins w:id="2446" w:author="BENITO CASADO, ENRIQUE" w:date="2019-09-21T10:11:00Z">
        <w:r>
          <w:t xml:space="preserve"> en Kafka</w:t>
        </w:r>
      </w:ins>
      <w:ins w:id="2447" w:author="BENITO CASADO, ENRIQUE" w:date="2019-09-22T20:36:00Z">
        <w:r w:rsidR="00396F12">
          <w:t>.</w:t>
        </w:r>
      </w:ins>
    </w:p>
    <w:p w14:paraId="075AB4EA" w14:textId="72631531" w:rsidR="00957712" w:rsidRDefault="00A213E2">
      <w:pPr>
        <w:rPr>
          <w:ins w:id="2448" w:author="BENITO CASADO, ENRIQUE" w:date="2019-09-21T11:09:00Z"/>
        </w:rPr>
        <w:pPrChange w:id="2449" w:author="BENITO CASADO, ENRIQUE" w:date="2019-09-20T20:41:00Z">
          <w:pPr>
            <w:pStyle w:val="berschrift3"/>
          </w:pPr>
        </w:pPrChange>
      </w:pPr>
      <w:ins w:id="2450" w:author="BENITO CASADO, ENRIQUE" w:date="2019-09-21T10:14:00Z">
        <w:r w:rsidRPr="00A213E2">
          <w:rPr>
            <w:b/>
            <w:rPrChange w:id="2451" w:author="BENITO CASADO, ENRIQUE" w:date="2019-09-21T10:14:00Z">
              <w:rPr/>
            </w:rPrChange>
          </w:rPr>
          <w:t>Factor de replicación en Kafka:</w:t>
        </w:r>
      </w:ins>
      <w:ins w:id="2452" w:author="BENITO CASADO, ENRIQUE" w:date="2019-09-21T10:24:00Z">
        <w:r w:rsidR="004B6734">
          <w:rPr>
            <w:b/>
          </w:rPr>
          <w:t xml:space="preserve"> </w:t>
        </w:r>
      </w:ins>
      <w:ins w:id="2453" w:author="BENITO CASADO, ENRIQUE" w:date="2019-09-21T10:25:00Z">
        <w:r w:rsidR="004B6734">
          <w:t>Podemos</w:t>
        </w:r>
      </w:ins>
      <w:ins w:id="2454" w:author="BENITO CASADO, ENRIQUE" w:date="2019-09-21T10:24:00Z">
        <w:r w:rsidR="004B6734">
          <w:t xml:space="preserve"> elegir el factor de </w:t>
        </w:r>
      </w:ins>
      <w:ins w:id="2455" w:author="BENITO CASADO, ENRIQUE" w:date="2019-09-21T10:25:00Z">
        <w:r w:rsidR="004B6734">
          <w:t>replicación</w:t>
        </w:r>
      </w:ins>
      <w:ins w:id="2456" w:author="BENITO CASADO, ENRIQUE" w:date="2019-09-21T10:24:00Z">
        <w:r w:rsidR="004B6734">
          <w:t xml:space="preserve"> de </w:t>
        </w:r>
      </w:ins>
      <w:ins w:id="2457" w:author="BENITO CASADO, ENRIQUE" w:date="2019-09-21T10:25:00Z">
        <w:r w:rsidR="004B6734">
          <w:t xml:space="preserve">nuestras </w:t>
        </w:r>
        <w:del w:id="2458" w:author="Jesús Carretero" w:date="2019-09-23T21:22:00Z">
          <w:r w:rsidR="00957712" w:rsidDel="005C02C9">
            <w:delText>particion</w:delText>
          </w:r>
        </w:del>
      </w:ins>
      <w:ins w:id="2459" w:author="Jesús Carretero" w:date="2019-09-23T21:22:00Z">
        <w:r w:rsidR="005C02C9">
          <w:t>partición</w:t>
        </w:r>
      </w:ins>
      <w:ins w:id="2460" w:author="BENITO CASADO, ENRIQUE" w:date="2019-09-21T10:25:00Z">
        <w:r w:rsidR="00957712">
          <w:t>,</w:t>
        </w:r>
      </w:ins>
      <w:ins w:id="2461" w:author="Jesús Carretero" w:date="2019-09-23T21:22:00Z">
        <w:r w:rsidR="005C02C9">
          <w:t xml:space="preserve"> </w:t>
        </w:r>
      </w:ins>
      <w:ins w:id="2462" w:author="BENITO CASADO, ENRIQUE" w:date="2019-09-21T10:25:00Z">
        <w:r w:rsidR="004B6734">
          <w:t xml:space="preserve">obviamente si queremos que nuestro sistema sea tolerante a fallos tiene que ser </w:t>
        </w:r>
      </w:ins>
      <w:ins w:id="2463" w:author="BENITO CASADO, ENRIQUE" w:date="2019-09-21T10:26:00Z">
        <w:r w:rsidR="004B6734">
          <w:t>mayor de 1.</w:t>
        </w:r>
      </w:ins>
    </w:p>
    <w:p w14:paraId="623DDB81" w14:textId="25389938" w:rsidR="004B6734" w:rsidRDefault="004B6734">
      <w:pPr>
        <w:rPr>
          <w:ins w:id="2464" w:author="BENITO CASADO, ENRIQUE" w:date="2019-09-21T10:27:00Z"/>
        </w:rPr>
        <w:pPrChange w:id="2465" w:author="BENITO CASADO, ENRIQUE" w:date="2019-09-20T20:41:00Z">
          <w:pPr>
            <w:pStyle w:val="berschrift3"/>
          </w:pPr>
        </w:pPrChange>
      </w:pPr>
      <w:ins w:id="2466" w:author="BENITO CASADO, ENRIQUE" w:date="2019-09-21T10:26:00Z">
        <w:r>
          <w:t xml:space="preserve">El número que se aconseja, es tener </w:t>
        </w:r>
      </w:ins>
      <w:ins w:id="2467" w:author="BENITO CASADO, ENRIQUE" w:date="2019-09-21T10:27:00Z">
        <w:r>
          <w:t>replicación</w:t>
        </w:r>
      </w:ins>
      <w:ins w:id="2468" w:author="BENITO CASADO, ENRIQUE" w:date="2019-09-21T10:26:00Z">
        <w:r>
          <w:t xml:space="preserve"> </w:t>
        </w:r>
      </w:ins>
      <w:ins w:id="2469" w:author="BENITO CASADO, ENRIQUE" w:date="2019-09-21T10:27:00Z">
        <w:r>
          <w:t>3.</w:t>
        </w:r>
      </w:ins>
    </w:p>
    <w:p w14:paraId="4050A34D" w14:textId="77777777" w:rsidR="00396F12" w:rsidRDefault="00957712">
      <w:pPr>
        <w:keepNext/>
        <w:jc w:val="center"/>
        <w:rPr>
          <w:ins w:id="2470" w:author="BENITO CASADO, ENRIQUE" w:date="2019-09-22T20:37:00Z"/>
        </w:rPr>
        <w:pPrChange w:id="2471" w:author="Jesús Carretero" w:date="2019-09-23T21:22:00Z">
          <w:pPr/>
        </w:pPrChange>
      </w:pPr>
      <w:ins w:id="2472" w:author="BENITO CASADO, ENRIQUE" w:date="2019-09-21T11:09:00Z">
        <w:r>
          <w:rPr>
            <w:noProof/>
            <w:lang w:eastAsia="es-ES"/>
          </w:rPr>
          <w:lastRenderedPageBreak/>
          <w:drawing>
            <wp:inline distT="0" distB="0" distL="0" distR="0" wp14:anchorId="7B8F0C70" wp14:editId="75001424">
              <wp:extent cx="5676900" cy="229372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988" cy="2300224"/>
                      </a:xfrm>
                      <a:prstGeom prst="rect">
                        <a:avLst/>
                      </a:prstGeom>
                    </pic:spPr>
                  </pic:pic>
                </a:graphicData>
              </a:graphic>
            </wp:inline>
          </w:drawing>
        </w:r>
      </w:ins>
    </w:p>
    <w:p w14:paraId="6A233011" w14:textId="4D9E5394" w:rsidR="004B6734" w:rsidRPr="002B7F22" w:rsidRDefault="00396F12">
      <w:pPr>
        <w:pStyle w:val="Beschriftung"/>
        <w:jc w:val="center"/>
        <w:rPr>
          <w:ins w:id="2473" w:author="BENITO CASADO, ENRIQUE" w:date="2019-09-21T11:10:00Z"/>
        </w:rPr>
        <w:pPrChange w:id="2474" w:author="Jesús Carretero" w:date="2019-09-23T21:22:00Z">
          <w:pPr>
            <w:pStyle w:val="berschrift3"/>
          </w:pPr>
        </w:pPrChange>
      </w:pPr>
      <w:bookmarkStart w:id="2475" w:name="_Toc20171427"/>
      <w:ins w:id="2476" w:author="BENITO CASADO, ENRIQUE" w:date="2019-09-22T20:37:00Z">
        <w:r w:rsidRPr="00396F12">
          <w:rPr>
            <w:i w:val="0"/>
            <w:color w:val="auto"/>
            <w:rPrChange w:id="2477" w:author="BENITO CASADO, ENRIQUE" w:date="2019-09-22T20:38:00Z">
              <w:rPr/>
            </w:rPrChange>
          </w:rPr>
          <w:t xml:space="preserve">Figura </w:t>
        </w:r>
        <w:r w:rsidRPr="00396F12">
          <w:rPr>
            <w:i w:val="0"/>
            <w:color w:val="auto"/>
            <w:rPrChange w:id="2478" w:author="BENITO CASADO, ENRIQUE" w:date="2019-09-22T20:38:00Z">
              <w:rPr/>
            </w:rPrChange>
          </w:rPr>
          <w:fldChar w:fldCharType="begin"/>
        </w:r>
        <w:r w:rsidRPr="00396F12">
          <w:rPr>
            <w:i w:val="0"/>
            <w:color w:val="auto"/>
            <w:rPrChange w:id="2479" w:author="BENITO CASADO, ENRIQUE" w:date="2019-09-22T20:38:00Z">
              <w:rPr/>
            </w:rPrChange>
          </w:rPr>
          <w:instrText xml:space="preserve"> SEQ Figura \* ARABIC </w:instrText>
        </w:r>
      </w:ins>
      <w:r w:rsidRPr="00396F12">
        <w:rPr>
          <w:i w:val="0"/>
          <w:color w:val="auto"/>
          <w:rPrChange w:id="2480" w:author="BENITO CASADO, ENRIQUE" w:date="2019-09-22T20:38:00Z">
            <w:rPr/>
          </w:rPrChange>
        </w:rPr>
        <w:fldChar w:fldCharType="separate"/>
      </w:r>
      <w:ins w:id="2481" w:author="BENITO CASADO, ENRIQUE" w:date="2019-09-23T22:45:00Z">
        <w:r w:rsidR="00746E0D">
          <w:rPr>
            <w:i w:val="0"/>
            <w:noProof/>
            <w:color w:val="auto"/>
          </w:rPr>
          <w:t>14</w:t>
        </w:r>
      </w:ins>
      <w:ins w:id="2482" w:author="BENITO CASADO, ENRIQUE" w:date="2019-09-22T20:37:00Z">
        <w:r w:rsidRPr="00396F12">
          <w:rPr>
            <w:i w:val="0"/>
            <w:color w:val="auto"/>
            <w:rPrChange w:id="2483" w:author="BENITO CASADO, ENRIQUE" w:date="2019-09-22T20:38:00Z">
              <w:rPr/>
            </w:rPrChange>
          </w:rPr>
          <w:fldChar w:fldCharType="end"/>
        </w:r>
        <w:r w:rsidRPr="00396F12">
          <w:rPr>
            <w:i w:val="0"/>
            <w:color w:val="auto"/>
            <w:rPrChange w:id="2484" w:author="BENITO CASADO, ENRIQUE" w:date="2019-09-22T20:38:00Z">
              <w:rPr/>
            </w:rPrChange>
          </w:rPr>
          <w:t xml:space="preserve">: </w:t>
        </w:r>
      </w:ins>
      <w:ins w:id="2485" w:author="BENITO CASADO, ENRIQUE" w:date="2019-09-23T22:36:00Z">
        <w:r w:rsidR="00F939E9" w:rsidRPr="00396F12">
          <w:rPr>
            <w:i w:val="0"/>
            <w:color w:val="auto"/>
            <w:rPrChange w:id="2486" w:author="BENITO CASADO, ENRIQUE" w:date="2019-09-22T20:38:00Z">
              <w:rPr>
                <w:b w:val="0"/>
                <w:bCs w:val="0"/>
                <w:iCs/>
              </w:rPr>
            </w:rPrChange>
          </w:rPr>
          <w:t>Replicación</w:t>
        </w:r>
      </w:ins>
      <w:ins w:id="2487" w:author="BENITO CASADO, ENRIQUE" w:date="2019-09-22T20:37:00Z">
        <w:r w:rsidRPr="00396F12">
          <w:rPr>
            <w:i w:val="0"/>
            <w:color w:val="auto"/>
            <w:rPrChange w:id="2488" w:author="BENITO CASADO, ENRIQUE" w:date="2019-09-22T20:38:00Z">
              <w:rPr/>
            </w:rPrChange>
          </w:rPr>
          <w:t xml:space="preserve"> en Kafka</w:t>
        </w:r>
      </w:ins>
      <w:bookmarkEnd w:id="2475"/>
    </w:p>
    <w:p w14:paraId="540CBAA8" w14:textId="1F442326" w:rsidR="00772148" w:rsidRDefault="009D58B9">
      <w:pPr>
        <w:rPr>
          <w:ins w:id="2489" w:author="BENITO CASADO, ENRIQUE" w:date="2019-09-21T11:42:00Z"/>
        </w:rPr>
        <w:pPrChange w:id="2490" w:author="BENITO CASADO, ENRIQUE" w:date="2019-09-20T20:41:00Z">
          <w:pPr>
            <w:pStyle w:val="berschrift3"/>
          </w:pPr>
        </w:pPrChange>
      </w:pPr>
      <w:ins w:id="2491" w:author="BENITO CASADO, ENRIQUE" w:date="2019-09-21T11:26:00Z">
        <w:r w:rsidRPr="00772148">
          <w:rPr>
            <w:b/>
            <w:rPrChange w:id="2492" w:author="BENITO CASADO, ENRIQUE" w:date="2019-09-21T11:52:00Z">
              <w:rPr/>
            </w:rPrChange>
          </w:rPr>
          <w:t>Producers:</w:t>
        </w:r>
        <w:r>
          <w:t xml:space="preserve"> </w:t>
        </w:r>
      </w:ins>
      <w:ins w:id="2493" w:author="BENITO CASADO, ENRIQUE" w:date="2019-09-21T11:09:00Z">
        <w:r>
          <w:t xml:space="preserve">Escriben los datos a los topics, </w:t>
        </w:r>
      </w:ins>
      <w:ins w:id="2494" w:author="BENITO CASADO, ENRIQUE" w:date="2019-09-21T11:30:00Z">
        <w:r>
          <w:t>actúa</w:t>
        </w:r>
      </w:ins>
      <w:ins w:id="2495" w:author="BENITO CASADO, ENRIQUE" w:date="2019-09-21T11:09:00Z">
        <w:r>
          <w:t xml:space="preserve"> como un balanceador de carga </w:t>
        </w:r>
      </w:ins>
      <w:ins w:id="2496" w:author="BENITO CASADO, ENRIQUE" w:date="2019-09-21T11:51:00Z">
        <w:r w:rsidR="00772148">
          <w:t>automático</w:t>
        </w:r>
      </w:ins>
      <w:ins w:id="2497" w:author="BENITO CASADO, ENRIQUE" w:date="2019-09-21T11:09:00Z">
        <w:r>
          <w:t>.</w:t>
        </w:r>
      </w:ins>
      <w:ins w:id="2498" w:author="BENITO CASADO, ENRIQUE" w:date="2019-09-21T11:31:00Z">
        <w:r>
          <w:t xml:space="preserve"> </w:t>
        </w:r>
      </w:ins>
      <w:ins w:id="2499" w:author="BENITO CASADO, ENRIQUE" w:date="2019-09-21T11:34:00Z">
        <w:r w:rsidR="00772148" w:rsidRPr="00772148">
          <w:rPr>
            <w:b/>
            <w:rPrChange w:id="2500" w:author="BENITO CASADO, ENRIQUE" w:date="2019-09-21T11:52:00Z">
              <w:rPr/>
            </w:rPrChange>
          </w:rPr>
          <w:t>Consumer:</w:t>
        </w:r>
      </w:ins>
      <w:ins w:id="2501" w:author="BENITO CASADO, ENRIQUE" w:date="2019-09-21T11:50:00Z">
        <w:r w:rsidR="00772148">
          <w:t xml:space="preserve"> </w:t>
        </w:r>
      </w:ins>
      <w:ins w:id="2502" w:author="BENITO CASADO, ENRIQUE" w:date="2019-09-21T11:34:00Z">
        <w:r>
          <w:t xml:space="preserve">Leen los datos de los topics, los datos son </w:t>
        </w:r>
      </w:ins>
      <w:ins w:id="2503" w:author="BENITO CASADO, ENRIQUE" w:date="2019-09-21T11:51:00Z">
        <w:r w:rsidR="00772148">
          <w:t>leídos</w:t>
        </w:r>
      </w:ins>
      <w:ins w:id="2504" w:author="BENITO CASADO, ENRIQUE" w:date="2019-09-21T11:34:00Z">
        <w:r>
          <w:t xml:space="preserve"> en orden, dentro de cada </w:t>
        </w:r>
      </w:ins>
      <w:ins w:id="2505" w:author="BENITO CASADO, ENRIQUE" w:date="2019-09-21T11:35:00Z">
        <w:r w:rsidR="00103FAE">
          <w:t>partición</w:t>
        </w:r>
      </w:ins>
      <w:ins w:id="2506" w:author="BENITO CASADO, ENRIQUE" w:date="2019-09-21T11:09:00Z">
        <w:r w:rsidR="00772148">
          <w:t>.</w:t>
        </w:r>
      </w:ins>
    </w:p>
    <w:p w14:paraId="5FFDDA40" w14:textId="4C1F8917" w:rsidR="00103FAE" w:rsidRDefault="00103FAE">
      <w:pPr>
        <w:rPr>
          <w:ins w:id="2507" w:author="BENITO CASADO, ENRIQUE" w:date="2019-09-21T11:48:00Z"/>
        </w:rPr>
        <w:pPrChange w:id="2508" w:author="BENITO CASADO, ENRIQUE" w:date="2019-09-20T20:41:00Z">
          <w:pPr>
            <w:pStyle w:val="berschrift3"/>
          </w:pPr>
        </w:pPrChange>
      </w:pPr>
      <w:ins w:id="2509" w:author="BENITO CASADO, ENRIQUE" w:date="2019-09-21T11:42:00Z">
        <w:r w:rsidRPr="00772148">
          <w:rPr>
            <w:b/>
            <w:rPrChange w:id="2510" w:author="BENITO CASADO, ENRIQUE" w:date="2019-09-21T11:52:00Z">
              <w:rPr/>
            </w:rPrChange>
          </w:rPr>
          <w:t>Consumer offset:</w:t>
        </w:r>
        <w:r>
          <w:t xml:space="preserve"> Es el mecanismo que tiene Kafka en caso de que un servidor se caiga, para identi</w:t>
        </w:r>
      </w:ins>
      <w:ins w:id="2511" w:author="BENITO CASADO, ENRIQUE" w:date="2019-10-03T19:09:00Z">
        <w:r w:rsidR="00831F37">
          <w:t>fi</w:t>
        </w:r>
      </w:ins>
      <w:ins w:id="2512" w:author="BENITO CASADO, ENRIQUE" w:date="2019-09-21T11:42:00Z">
        <w:r>
          <w:t>car donde debe volver a empezar a leer los topics (</w:t>
        </w:r>
        <w:del w:id="2513" w:author="Jesús Carretero" w:date="2019-09-23T21:22:00Z">
          <w:r w:rsidDel="005C02C9">
            <w:delText xml:space="preserve"> </w:delText>
          </w:r>
        </w:del>
        <w:r>
          <w:t>para evitar leerlos desde el principio)</w:t>
        </w:r>
      </w:ins>
      <w:ins w:id="2514" w:author="BENITO CASADO, ENRIQUE" w:date="2019-09-21T11:51:00Z">
        <w:r w:rsidR="00772148">
          <w:t>.</w:t>
        </w:r>
      </w:ins>
      <w:ins w:id="2515" w:author="BENITO CASADO, ENRIQUE" w:date="2019-09-21T11:09:00Z">
        <w:r w:rsidR="00957712">
          <w:t xml:space="preserve">  </w:t>
        </w:r>
      </w:ins>
    </w:p>
    <w:p w14:paraId="2883E89D" w14:textId="000BB13E" w:rsidR="00772148" w:rsidRDefault="00103FAE">
      <w:pPr>
        <w:rPr>
          <w:ins w:id="2516" w:author="BENITO CASADO, ENRIQUE" w:date="2019-09-21T11:50:00Z"/>
        </w:rPr>
        <w:pPrChange w:id="2517" w:author="BENITO CASADO, ENRIQUE" w:date="2019-09-20T20:41:00Z">
          <w:pPr>
            <w:pStyle w:val="berschrift3"/>
          </w:pPr>
        </w:pPrChange>
      </w:pPr>
      <w:ins w:id="2518" w:author="BENITO CASADO, ENRIQUE" w:date="2019-09-21T11:48:00Z">
        <w:r w:rsidRPr="00772148">
          <w:rPr>
            <w:b/>
            <w:rPrChange w:id="2519" w:author="BENITO CASADO, ENRIQUE" w:date="2019-09-21T11:52:00Z">
              <w:rPr/>
            </w:rPrChange>
          </w:rPr>
          <w:t>Zooke</w:t>
        </w:r>
      </w:ins>
      <w:ins w:id="2520" w:author="BENITO CASADO, ENRIQUE" w:date="2019-09-21T11:51:00Z">
        <w:r w:rsidR="00772148" w:rsidRPr="00772148">
          <w:rPr>
            <w:b/>
            <w:rPrChange w:id="2521" w:author="BENITO CASADO, ENRIQUE" w:date="2019-09-21T11:52:00Z">
              <w:rPr/>
            </w:rPrChange>
          </w:rPr>
          <w:t>e</w:t>
        </w:r>
      </w:ins>
      <w:ins w:id="2522" w:author="BENITO CASADO, ENRIQUE" w:date="2019-09-21T11:48:00Z">
        <w:r w:rsidRPr="00772148">
          <w:rPr>
            <w:b/>
            <w:rPrChange w:id="2523" w:author="BENITO CASADO, ENRIQUE" w:date="2019-09-21T11:52:00Z">
              <w:rPr/>
            </w:rPrChange>
          </w:rPr>
          <w:t>per</w:t>
        </w:r>
      </w:ins>
      <w:ins w:id="2524" w:author="BENITO CASADO, ENRIQUE" w:date="2019-09-21T11:09:00Z">
        <w:r w:rsidRPr="00772148">
          <w:rPr>
            <w:b/>
            <w:rPrChange w:id="2525" w:author="BENITO CASADO, ENRIQUE" w:date="2019-09-21T11:52:00Z">
              <w:rPr/>
            </w:rPrChange>
          </w:rPr>
          <w:t>:</w:t>
        </w:r>
        <w:r>
          <w:t xml:space="preserve"> </w:t>
        </w:r>
      </w:ins>
      <w:ins w:id="2526" w:author="BENITO CASADO, ENRIQUE" w:date="2019-09-21T11:49:00Z">
        <w:r w:rsidR="00772148">
          <w:t>Organiza los brokers, ayuda al leader a la elección de las particiones</w:t>
        </w:r>
      </w:ins>
      <w:ins w:id="2527" w:author="BENITO CASADO, ENRIQUE" w:date="2019-09-21T11:09:00Z">
        <w:r w:rsidR="00772148">
          <w:t xml:space="preserve">, </w:t>
        </w:r>
      </w:ins>
      <w:ins w:id="2528" w:author="BENITO CASADO, ENRIQUE" w:date="2019-09-21T11:49:00Z">
        <w:r w:rsidR="00772148">
          <w:t>envía</w:t>
        </w:r>
      </w:ins>
      <w:ins w:id="2529" w:author="BENITO CASADO, ENRIQUE" w:date="2019-09-21T11:09:00Z">
        <w:r w:rsidR="00772148">
          <w:t xml:space="preserve"> </w:t>
        </w:r>
      </w:ins>
      <w:ins w:id="2530" w:author="BENITO CASADO, ENRIQUE" w:date="2019-09-21T11:49:00Z">
        <w:r w:rsidR="00772148">
          <w:t>notificaciones a Kafka en caso de cambios (</w:t>
        </w:r>
        <w:del w:id="2531" w:author="Jesús Carretero" w:date="2019-09-23T21:22:00Z">
          <w:r w:rsidR="00772148" w:rsidDel="005C02C9">
            <w:delText xml:space="preserve"> </w:delText>
          </w:r>
        </w:del>
      </w:ins>
      <w:ins w:id="2532" w:author="BENITO CASADO, ENRIQUE" w:date="2019-09-21T11:50:00Z">
        <w:r w:rsidR="00772148">
          <w:t>caída</w:t>
        </w:r>
      </w:ins>
      <w:ins w:id="2533" w:author="BENITO CASADO, ENRIQUE" w:date="2019-09-21T11:49:00Z">
        <w:r w:rsidR="00772148">
          <w:t xml:space="preserve"> </w:t>
        </w:r>
      </w:ins>
      <w:ins w:id="2534" w:author="BENITO CASADO, ENRIQUE" w:date="2019-09-21T11:50:00Z">
        <w:r w:rsidR="00772148">
          <w:t>de bróker, nuevo topic, borrada de topic etc…)</w:t>
        </w:r>
      </w:ins>
      <w:ins w:id="2535" w:author="BENITO CASADO, ENRIQUE" w:date="2019-09-21T11:51:00Z">
        <w:r w:rsidR="00772148">
          <w:t xml:space="preserve">.Kafka no puede funcionar sin Zookeeper, y es por eso que lo tenemos que tener arrancado y </w:t>
        </w:r>
      </w:ins>
      <w:ins w:id="2536" w:author="BENITO CASADO, ENRIQUE" w:date="2019-09-21T11:52:00Z">
        <w:r w:rsidR="00772148">
          <w:t>funcionando</w:t>
        </w:r>
      </w:ins>
      <w:ins w:id="2537" w:author="BENITO CASADO, ENRIQUE" w:date="2019-09-21T11:51:00Z">
        <w:r w:rsidR="00772148">
          <w:t xml:space="preserve"> antes</w:t>
        </w:r>
      </w:ins>
      <w:ins w:id="2538" w:author="BENITO CASADO, ENRIQUE" w:date="2019-09-21T11:52:00Z">
        <w:r w:rsidR="00772148">
          <w:t xml:space="preserve"> de poder </w:t>
        </w:r>
      </w:ins>
    </w:p>
    <w:p w14:paraId="5BA81CBD" w14:textId="13A01D39" w:rsidR="004B6734" w:rsidRDefault="00772148">
      <w:pPr>
        <w:rPr>
          <w:ins w:id="2539" w:author="BENITO CASADO, ENRIQUE" w:date="2019-09-21T11:09:00Z"/>
        </w:rPr>
        <w:pPrChange w:id="2540" w:author="BENITO CASADO, ENRIQUE" w:date="2019-09-20T20:41:00Z">
          <w:pPr>
            <w:pStyle w:val="berschrift3"/>
          </w:pPr>
        </w:pPrChange>
      </w:pPr>
      <w:ins w:id="2541" w:author="BENITO CASADO, ENRIQUE" w:date="2019-09-21T11:09:00Z">
        <w:del w:id="2542" w:author="Jesús Carretero" w:date="2019-09-23T21:22:00Z">
          <w:r w:rsidDel="005C02C9">
            <w:delText>Garantias</w:delText>
          </w:r>
        </w:del>
      </w:ins>
      <w:ins w:id="2543" w:author="Jesús Carretero" w:date="2019-09-23T21:22:00Z">
        <w:r w:rsidR="005C02C9">
          <w:t>Garantías</w:t>
        </w:r>
      </w:ins>
      <w:ins w:id="2544" w:author="BENITO CASADO, ENRIQUE" w:date="2019-09-21T11:09:00Z">
        <w:r>
          <w:t xml:space="preserve"> en Kafka:</w:t>
        </w:r>
      </w:ins>
    </w:p>
    <w:p w14:paraId="30EBD3D5" w14:textId="43714AA5" w:rsidR="00772148" w:rsidRDefault="00772148">
      <w:pPr>
        <w:pStyle w:val="Listenabsatz"/>
        <w:numPr>
          <w:ilvl w:val="0"/>
          <w:numId w:val="26"/>
        </w:numPr>
        <w:rPr>
          <w:ins w:id="2545" w:author="BENITO CASADO, ENRIQUE" w:date="2019-09-21T11:55:00Z"/>
        </w:rPr>
        <w:pPrChange w:id="2546" w:author="BENITO CASADO, ENRIQUE" w:date="2019-09-21T11:55:00Z">
          <w:pPr>
            <w:pStyle w:val="berschrift3"/>
          </w:pPr>
        </w:pPrChange>
      </w:pPr>
      <w:ins w:id="2547" w:author="BENITO CASADO, ENRIQUE" w:date="2019-09-21T11:55:00Z">
        <w:r>
          <w:t>Los mensajes se acumulan en las particiones en el orden que han sido enviados.</w:t>
        </w:r>
      </w:ins>
    </w:p>
    <w:p w14:paraId="6C496E5C" w14:textId="7B156B6E" w:rsidR="00772148" w:rsidRDefault="00772148">
      <w:pPr>
        <w:pStyle w:val="Listenabsatz"/>
        <w:numPr>
          <w:ilvl w:val="0"/>
          <w:numId w:val="26"/>
        </w:numPr>
        <w:rPr>
          <w:ins w:id="2548" w:author="BENITO CASADO, ENRIQUE" w:date="2019-09-21T11:56:00Z"/>
        </w:rPr>
        <w:pPrChange w:id="2549" w:author="BENITO CASADO, ENRIQUE" w:date="2019-09-21T11:55:00Z">
          <w:pPr>
            <w:pStyle w:val="berschrift3"/>
          </w:pPr>
        </w:pPrChange>
      </w:pPr>
      <w:ins w:id="2550" w:author="BENITO CASADO, ENRIQUE" w:date="2019-09-21T11:56:00Z">
        <w:r>
          <w:t xml:space="preserve">Los </w:t>
        </w:r>
      </w:ins>
      <w:ins w:id="2551" w:author="BENITO CASADO, ENRIQUE" w:date="2019-09-21T11:57:00Z">
        <w:r>
          <w:t>consumidores</w:t>
        </w:r>
      </w:ins>
      <w:ins w:id="2552" w:author="BENITO CASADO, ENRIQUE" w:date="2019-09-21T11:56:00Z">
        <w:r>
          <w:t xml:space="preserve"> leen los mensajes en el orden que han sido guardados (FIFO)</w:t>
        </w:r>
      </w:ins>
    </w:p>
    <w:p w14:paraId="1D09BB5F" w14:textId="2C58A61D" w:rsidR="00772148" w:rsidRDefault="00772148">
      <w:pPr>
        <w:pStyle w:val="Listenabsatz"/>
        <w:numPr>
          <w:ilvl w:val="0"/>
          <w:numId w:val="26"/>
        </w:numPr>
        <w:rPr>
          <w:ins w:id="2553" w:author="BENITO CASADO, ENRIQUE" w:date="2019-09-21T11:57:00Z"/>
        </w:rPr>
        <w:pPrChange w:id="2554" w:author="BENITO CASADO, ENRIQUE" w:date="2019-09-21T11:55:00Z">
          <w:pPr>
            <w:pStyle w:val="berschrift3"/>
          </w:pPr>
        </w:pPrChange>
      </w:pPr>
      <w:ins w:id="2555" w:author="BENITO CASADO, ENRIQUE" w:date="2019-09-21T11:56:00Z">
        <w:r>
          <w:t xml:space="preserve">Con un factor de </w:t>
        </w:r>
      </w:ins>
      <w:ins w:id="2556" w:author="BENITO CASADO, ENRIQUE" w:date="2019-09-21T11:57:00Z">
        <w:r>
          <w:t>replicación</w:t>
        </w:r>
      </w:ins>
      <w:ins w:id="2557" w:author="BENITO CASADO, ENRIQUE" w:date="2019-09-21T11:56:00Z">
        <w:r>
          <w:t xml:space="preserve"> </w:t>
        </w:r>
      </w:ins>
      <w:ins w:id="2558" w:author="BENITO CASADO, ENRIQUE" w:date="2019-09-21T11:57:00Z">
        <w:r>
          <w:t>de N, los productores y consumidores pueden tolerar un fallo de los brokers de N-1.</w:t>
        </w:r>
      </w:ins>
    </w:p>
    <w:p w14:paraId="5FE9707D" w14:textId="0EA38104" w:rsidR="00772148" w:rsidRPr="00A27C15" w:rsidRDefault="00772148">
      <w:pPr>
        <w:pStyle w:val="Listenabsatz"/>
        <w:numPr>
          <w:ilvl w:val="0"/>
          <w:numId w:val="26"/>
        </w:numPr>
        <w:rPr>
          <w:ins w:id="2559" w:author="BENITO CASADO, ENRIQUE" w:date="2019-09-21T09:37:00Z"/>
        </w:rPr>
        <w:pPrChange w:id="2560" w:author="BENITO CASADO, ENRIQUE" w:date="2019-09-21T11:55:00Z">
          <w:pPr>
            <w:pStyle w:val="berschrift3"/>
          </w:pPr>
        </w:pPrChange>
      </w:pPr>
      <w:ins w:id="2561" w:author="BENITO CASADO, ENRIQUE" w:date="2019-09-21T11:58:00Z">
        <w:r>
          <w:t>Se recomienda tener como factor de replicación 3.</w:t>
        </w:r>
      </w:ins>
    </w:p>
    <w:p w14:paraId="23C1C667" w14:textId="008DCC35" w:rsidR="00396F12" w:rsidRDefault="003424DC">
      <w:pPr>
        <w:keepNext/>
        <w:jc w:val="center"/>
        <w:rPr>
          <w:ins w:id="2562" w:author="BENITO CASADO, ENRIQUE" w:date="2019-09-22T20:38:00Z"/>
        </w:rPr>
        <w:pPrChange w:id="2563" w:author="Jesús Carretero" w:date="2019-09-23T21:22:00Z">
          <w:pPr/>
        </w:pPrChange>
      </w:pPr>
      <w:ins w:id="2564" w:author="BENITO CASADO, ENRIQUE" w:date="2019-09-21T12:39:00Z">
        <w:r>
          <w:rPr>
            <w:noProof/>
            <w:lang w:eastAsia="es-ES"/>
          </w:rPr>
          <w:lastRenderedPageBreak/>
          <w:drawing>
            <wp:inline distT="0" distB="0" distL="0" distR="0" wp14:anchorId="3D1A8663" wp14:editId="7D6722A6">
              <wp:extent cx="5400040" cy="358330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83305"/>
                      </a:xfrm>
                      <a:prstGeom prst="rect">
                        <a:avLst/>
                      </a:prstGeom>
                    </pic:spPr>
                  </pic:pic>
                </a:graphicData>
              </a:graphic>
            </wp:inline>
          </w:drawing>
        </w:r>
      </w:ins>
    </w:p>
    <w:p w14:paraId="3AE5CFDD" w14:textId="091E1105" w:rsidR="00520A7B" w:rsidRPr="002B7F22" w:rsidRDefault="00396F12">
      <w:pPr>
        <w:pStyle w:val="Beschriftung"/>
        <w:jc w:val="center"/>
        <w:rPr>
          <w:ins w:id="2565" w:author="BENITO CASADO, ENRIQUE" w:date="2019-09-21T12:08:00Z"/>
        </w:rPr>
        <w:pPrChange w:id="2566" w:author="BENITO CASADO, ENRIQUE" w:date="2019-09-23T22:53:00Z">
          <w:pPr>
            <w:pStyle w:val="berschrift3"/>
          </w:pPr>
        </w:pPrChange>
      </w:pPr>
      <w:bookmarkStart w:id="2567" w:name="_Toc20171428"/>
      <w:ins w:id="2568" w:author="BENITO CASADO, ENRIQUE" w:date="2019-09-22T20:38:00Z">
        <w:r w:rsidRPr="00396F12">
          <w:rPr>
            <w:i w:val="0"/>
            <w:color w:val="auto"/>
            <w:rPrChange w:id="2569" w:author="BENITO CASADO, ENRIQUE" w:date="2019-09-22T20:39:00Z">
              <w:rPr/>
            </w:rPrChange>
          </w:rPr>
          <w:t xml:space="preserve">Figura </w:t>
        </w:r>
        <w:r w:rsidRPr="00396F12">
          <w:rPr>
            <w:i w:val="0"/>
            <w:color w:val="auto"/>
            <w:rPrChange w:id="2570" w:author="BENITO CASADO, ENRIQUE" w:date="2019-09-22T20:39:00Z">
              <w:rPr/>
            </w:rPrChange>
          </w:rPr>
          <w:fldChar w:fldCharType="begin"/>
        </w:r>
        <w:r w:rsidRPr="00396F12">
          <w:rPr>
            <w:i w:val="0"/>
            <w:color w:val="auto"/>
            <w:rPrChange w:id="2571" w:author="BENITO CASADO, ENRIQUE" w:date="2019-09-22T20:39:00Z">
              <w:rPr/>
            </w:rPrChange>
          </w:rPr>
          <w:instrText xml:space="preserve"> SEQ Figura \* ARABIC </w:instrText>
        </w:r>
      </w:ins>
      <w:r w:rsidRPr="00396F12">
        <w:rPr>
          <w:i w:val="0"/>
          <w:color w:val="auto"/>
          <w:rPrChange w:id="2572" w:author="BENITO CASADO, ENRIQUE" w:date="2019-09-22T20:39:00Z">
            <w:rPr/>
          </w:rPrChange>
        </w:rPr>
        <w:fldChar w:fldCharType="separate"/>
      </w:r>
      <w:ins w:id="2573" w:author="BENITO CASADO, ENRIQUE" w:date="2019-09-23T22:45:00Z">
        <w:r w:rsidR="00746E0D">
          <w:rPr>
            <w:i w:val="0"/>
            <w:noProof/>
            <w:color w:val="auto"/>
          </w:rPr>
          <w:t>15</w:t>
        </w:r>
      </w:ins>
      <w:ins w:id="2574" w:author="BENITO CASADO, ENRIQUE" w:date="2019-09-22T20:38:00Z">
        <w:r w:rsidRPr="00396F12">
          <w:rPr>
            <w:i w:val="0"/>
            <w:color w:val="auto"/>
            <w:rPrChange w:id="2575" w:author="BENITO CASADO, ENRIQUE" w:date="2019-09-22T20:39:00Z">
              <w:rPr/>
            </w:rPrChange>
          </w:rPr>
          <w:fldChar w:fldCharType="end"/>
        </w:r>
        <w:r w:rsidRPr="00396F12">
          <w:rPr>
            <w:i w:val="0"/>
            <w:color w:val="auto"/>
            <w:rPrChange w:id="2576" w:author="BENITO CASADO, ENRIQUE" w:date="2019-09-22T20:39:00Z">
              <w:rPr/>
            </w:rPrChange>
          </w:rPr>
          <w:t xml:space="preserve">:Resumen </w:t>
        </w:r>
      </w:ins>
      <w:ins w:id="2577" w:author="BENITO CASADO, ENRIQUE" w:date="2019-09-22T22:03:00Z">
        <w:r w:rsidR="009932C0" w:rsidRPr="00396F12">
          <w:rPr>
            <w:i w:val="0"/>
            <w:color w:val="auto"/>
            <w:rPrChange w:id="2578" w:author="BENITO CASADO, ENRIQUE" w:date="2019-09-22T20:39:00Z">
              <w:rPr>
                <w:i/>
              </w:rPr>
            </w:rPrChange>
          </w:rPr>
          <w:t>teoría</w:t>
        </w:r>
      </w:ins>
      <w:ins w:id="2579" w:author="BENITO CASADO, ENRIQUE" w:date="2019-09-22T20:38:00Z">
        <w:r w:rsidRPr="00396F12">
          <w:rPr>
            <w:i w:val="0"/>
            <w:color w:val="auto"/>
            <w:rPrChange w:id="2580" w:author="BENITO CASADO, ENRIQUE" w:date="2019-09-22T20:39:00Z">
              <w:rPr/>
            </w:rPrChange>
          </w:rPr>
          <w:t xml:space="preserve"> de Kafka</w:t>
        </w:r>
      </w:ins>
      <w:bookmarkEnd w:id="2567"/>
    </w:p>
    <w:p w14:paraId="38F63634" w14:textId="172318ED" w:rsidR="00520A7B" w:rsidRPr="00520A7B" w:rsidDel="00A27C15" w:rsidRDefault="00A1737C">
      <w:pPr>
        <w:rPr>
          <w:del w:id="2581" w:author="BENITO CASADO, ENRIQUE" w:date="2019-09-22T14:06:00Z"/>
          <w:rPrChange w:id="2582" w:author="BENITO CASADO, ENRIQUE" w:date="2019-09-20T20:39:00Z">
            <w:rPr>
              <w:del w:id="2583" w:author="BENITO CASADO, ENRIQUE" w:date="2019-09-22T14:06:00Z"/>
              <w:sz w:val="32"/>
            </w:rPr>
          </w:rPrChange>
        </w:rPr>
        <w:pPrChange w:id="2584" w:author="BENITO CASADO, ENRIQUE" w:date="2019-09-20T20:39:00Z">
          <w:pPr>
            <w:pStyle w:val="berschrift3"/>
          </w:pPr>
        </w:pPrChange>
      </w:pPr>
      <w:ins w:id="2585" w:author="BENITO CASADO, ENRIQUE" w:date="2019-09-21T12:08:00Z">
        <w:r>
          <w:t xml:space="preserve">                 </w:t>
        </w:r>
      </w:ins>
      <w:ins w:id="2586" w:author="BENITO CASADO, ENRIQUE" w:date="2019-09-21T12:09:00Z">
        <w:r>
          <w:t xml:space="preserve">                           </w:t>
        </w:r>
      </w:ins>
      <w:ins w:id="2587" w:author="BENITO CASADO, ENRIQUE" w:date="2019-09-21T12:08:00Z">
        <w:r>
          <w:t xml:space="preserve"> </w:t>
        </w:r>
      </w:ins>
    </w:p>
    <w:p w14:paraId="7837FDB3" w14:textId="7F0111BF" w:rsidR="00097217" w:rsidRPr="007A3CCA" w:rsidRDefault="005E1021">
      <w:pPr>
        <w:rPr>
          <w:rPrChange w:id="2588" w:author="BENITO CASADO, ENRIQUE" w:date="2019-09-21T09:38:00Z">
            <w:rPr>
              <w:sz w:val="32"/>
            </w:rPr>
          </w:rPrChange>
        </w:rPr>
        <w:pPrChange w:id="2589" w:author="BENITO CASADO, ENRIQUE" w:date="2019-09-21T09:38:00Z">
          <w:pPr>
            <w:pStyle w:val="berschrift3"/>
          </w:pPr>
        </w:pPrChange>
      </w:pPr>
      <w:del w:id="2590" w:author="BENITO CASADO, ENRIQUE" w:date="2019-09-22T14:06:00Z">
        <w:r w:rsidRPr="00A648CA" w:rsidDel="00A27C15">
          <w:rPr>
            <w:sz w:val="32"/>
          </w:rPr>
          <w:delText>Kafka en nuestra arquitectura Big Data</w:delText>
        </w:r>
      </w:del>
    </w:p>
    <w:p w14:paraId="7431FFA5" w14:textId="162B1872" w:rsidR="005E1021" w:rsidRPr="00A648CA" w:rsidDel="00103FAE" w:rsidRDefault="005E1021" w:rsidP="005E1021">
      <w:pPr>
        <w:pStyle w:val="berschrift2"/>
        <w:rPr>
          <w:del w:id="2591" w:author="BENITO CASADO, ENRIQUE" w:date="2019-09-21T11:48:00Z"/>
          <w:rFonts w:asciiTheme="minorHAnsi" w:hAnsiTheme="minorHAnsi" w:cstheme="minorHAnsi"/>
          <w:sz w:val="36"/>
        </w:rPr>
      </w:pPr>
      <w:del w:id="2592" w:author="BENITO CASADO, ENRIQUE" w:date="2019-09-21T11:48:00Z">
        <w:r w:rsidRPr="00A648CA" w:rsidDel="00103FAE">
          <w:rPr>
            <w:rFonts w:asciiTheme="minorHAnsi" w:hAnsiTheme="minorHAnsi" w:cstheme="minorHAnsi"/>
            <w:sz w:val="36"/>
          </w:rPr>
          <w:delText>Kafka Zookeper</w:delText>
        </w:r>
        <w:bookmarkStart w:id="2593" w:name="_Toc20075006"/>
        <w:bookmarkStart w:id="2594" w:name="_Toc20075358"/>
        <w:bookmarkStart w:id="2595" w:name="_Toc20075445"/>
        <w:bookmarkStart w:id="2596" w:name="_Toc20167423"/>
        <w:bookmarkStart w:id="2597" w:name="_Toc20167508"/>
        <w:bookmarkStart w:id="2598" w:name="_Toc20170533"/>
        <w:bookmarkEnd w:id="2593"/>
        <w:bookmarkEnd w:id="2594"/>
        <w:bookmarkEnd w:id="2595"/>
        <w:bookmarkEnd w:id="2596"/>
        <w:bookmarkEnd w:id="2597"/>
        <w:bookmarkEnd w:id="2598"/>
      </w:del>
    </w:p>
    <w:p w14:paraId="5B722F6F" w14:textId="4902B7CC" w:rsidR="005E1021" w:rsidRPr="00A648CA" w:rsidRDefault="005E1021" w:rsidP="005E1021">
      <w:pPr>
        <w:pStyle w:val="berschrift2"/>
        <w:rPr>
          <w:rFonts w:asciiTheme="minorHAnsi" w:hAnsiTheme="minorHAnsi" w:cstheme="minorHAnsi"/>
          <w:sz w:val="36"/>
          <w:lang w:val="en-US"/>
        </w:rPr>
      </w:pPr>
      <w:bookmarkStart w:id="2599" w:name="_Toc20170534"/>
      <w:r w:rsidRPr="00A27C15">
        <w:rPr>
          <w:rFonts w:asciiTheme="minorHAnsi" w:hAnsiTheme="minorHAnsi" w:cstheme="minorHAnsi"/>
          <w:sz w:val="36"/>
          <w:lang w:val="en-US"/>
        </w:rPr>
        <w:t>CLI Kafka (</w:t>
      </w:r>
      <w:del w:id="2600" w:author="Jesús Carretero" w:date="2019-09-23T21:22:00Z">
        <w:r w:rsidRPr="00A27C15" w:rsidDel="005C02C9">
          <w:rPr>
            <w:rFonts w:asciiTheme="minorHAnsi" w:hAnsiTheme="minorHAnsi" w:cstheme="minorHAnsi"/>
            <w:sz w:val="36"/>
            <w:lang w:val="en-US"/>
          </w:rPr>
          <w:delText xml:space="preserve"> </w:delText>
        </w:r>
      </w:del>
      <w:r w:rsidRPr="00A27C15">
        <w:rPr>
          <w:rFonts w:asciiTheme="minorHAnsi" w:hAnsiTheme="minorHAnsi" w:cstheme="minorHAnsi"/>
          <w:sz w:val="36"/>
          <w:lang w:val="en-US"/>
        </w:rPr>
        <w:t>Command Li</w:t>
      </w:r>
      <w:r w:rsidRPr="00A648CA">
        <w:rPr>
          <w:rFonts w:asciiTheme="minorHAnsi" w:hAnsiTheme="minorHAnsi" w:cstheme="minorHAnsi"/>
          <w:sz w:val="36"/>
          <w:lang w:val="en-US"/>
        </w:rPr>
        <w:t>ne Interface)</w:t>
      </w:r>
      <w:bookmarkEnd w:id="2599"/>
    </w:p>
    <w:p w14:paraId="0851D93E" w14:textId="27A50AB3" w:rsidR="009E710F" w:rsidRPr="009932C0" w:rsidRDefault="009E710F" w:rsidP="009E710F">
      <w:pPr>
        <w:pStyle w:val="berschrift3"/>
        <w:rPr>
          <w:ins w:id="2601" w:author="BENITO CASADO, ENRIQUE" w:date="2019-09-22T20:06:00Z"/>
          <w:rFonts w:asciiTheme="minorHAnsi" w:hAnsiTheme="minorHAnsi" w:cstheme="minorHAnsi"/>
          <w:sz w:val="32"/>
          <w:lang w:val="en-US" w:eastAsia="es-ES"/>
          <w:rPrChange w:id="2602" w:author="BENITO CASADO, ENRIQUE" w:date="2019-09-22T22:02:00Z">
            <w:rPr>
              <w:ins w:id="2603" w:author="BENITO CASADO, ENRIQUE" w:date="2019-09-22T20:06:00Z"/>
              <w:rFonts w:asciiTheme="minorHAnsi" w:hAnsiTheme="minorHAnsi" w:cstheme="minorHAnsi"/>
              <w:sz w:val="28"/>
              <w:lang w:val="en-US" w:eastAsia="es-ES"/>
            </w:rPr>
          </w:rPrChange>
        </w:rPr>
      </w:pPr>
      <w:bookmarkStart w:id="2604" w:name="_Toc20170535"/>
      <w:r w:rsidRPr="009932C0">
        <w:rPr>
          <w:rFonts w:asciiTheme="minorHAnsi" w:hAnsiTheme="minorHAnsi" w:cstheme="minorHAnsi"/>
          <w:sz w:val="32"/>
          <w:lang w:val="en-US" w:eastAsia="es-ES"/>
          <w:rPrChange w:id="2605" w:author="BENITO CASADO, ENRIQUE" w:date="2019-09-22T22:02:00Z">
            <w:rPr>
              <w:lang w:val="en-US" w:eastAsia="es-ES"/>
            </w:rPr>
          </w:rPrChange>
        </w:rPr>
        <w:t>Introduction</w:t>
      </w:r>
      <w:bookmarkEnd w:id="2604"/>
    </w:p>
    <w:p w14:paraId="01984D39" w14:textId="77777777" w:rsidR="00E603A8" w:rsidRPr="00E603A8" w:rsidRDefault="00E603A8">
      <w:pPr>
        <w:rPr>
          <w:ins w:id="2606" w:author="BENITO CASADO, ENRIQUE" w:date="2019-09-21T12:52:00Z"/>
          <w:lang w:val="en-US" w:eastAsia="es-ES"/>
        </w:rPr>
        <w:pPrChange w:id="2607" w:author="BENITO CASADO, ENRIQUE" w:date="2019-09-22T20:06:00Z">
          <w:pPr>
            <w:pStyle w:val="berschrift3"/>
          </w:pPr>
        </w:pPrChange>
      </w:pPr>
    </w:p>
    <w:p w14:paraId="0C6A188B" w14:textId="7B5E959C" w:rsidR="009932C0" w:rsidRDefault="003424DC">
      <w:pPr>
        <w:rPr>
          <w:ins w:id="2608" w:author="BENITO CASADO, ENRIQUE" w:date="2019-09-22T22:02:00Z"/>
          <w:lang w:eastAsia="es-ES"/>
        </w:rPr>
        <w:pPrChange w:id="2609" w:author="Jesús Carretero" w:date="2019-09-23T21:23:00Z">
          <w:pPr>
            <w:pStyle w:val="berschrift3"/>
          </w:pPr>
        </w:pPrChange>
      </w:pPr>
      <w:ins w:id="2610" w:author="BENITO CASADO, ENRIQUE" w:date="2019-09-21T12:52:00Z">
        <w:r w:rsidRPr="00120CDE">
          <w:rPr>
            <w:lang w:eastAsia="es-ES"/>
            <w:rPrChange w:id="2611" w:author="BENITO CASADO, ENRIQUE" w:date="2019-09-21T12:54:00Z">
              <w:rPr>
                <w:lang w:val="en-US" w:eastAsia="es-ES"/>
              </w:rPr>
            </w:rPrChange>
          </w:rPr>
          <w:t xml:space="preserve">CLI es la interfaz de comandos </w:t>
        </w:r>
      </w:ins>
      <w:ins w:id="2612" w:author="BENITO CASADO, ENRIQUE" w:date="2019-09-21T12:53:00Z">
        <w:r w:rsidR="00120CDE" w:rsidRPr="00120CDE">
          <w:rPr>
            <w:lang w:eastAsia="es-ES"/>
            <w:rPrChange w:id="2613" w:author="BENITO CASADO, ENRIQUE" w:date="2019-09-21T12:54:00Z">
              <w:rPr>
                <w:lang w:val="en-US" w:eastAsia="es-ES"/>
              </w:rPr>
            </w:rPrChange>
          </w:rPr>
          <w:t>q</w:t>
        </w:r>
        <w:r w:rsidR="00831720" w:rsidRPr="00A27C15">
          <w:rPr>
            <w:lang w:eastAsia="es-ES"/>
          </w:rPr>
          <w:t xml:space="preserve">ue utilizamos para darle </w:t>
        </w:r>
      </w:ins>
      <w:ins w:id="2614" w:author="BENITO CASADO, ENRIQUE" w:date="2019-09-21T13:27:00Z">
        <w:r w:rsidR="00831720" w:rsidRPr="00A27C15">
          <w:rPr>
            <w:lang w:eastAsia="es-ES"/>
          </w:rPr>
          <w:t>órdenes</w:t>
        </w:r>
      </w:ins>
      <w:ins w:id="2615" w:author="BENITO CASADO, ENRIQUE" w:date="2019-09-21T12:53:00Z">
        <w:r w:rsidR="00120CDE" w:rsidRPr="00120CDE">
          <w:rPr>
            <w:lang w:eastAsia="es-ES"/>
            <w:rPrChange w:id="2616" w:author="BENITO CASADO, ENRIQUE" w:date="2019-09-21T12:54:00Z">
              <w:rPr>
                <w:lang w:val="en-US" w:eastAsia="es-ES"/>
              </w:rPr>
            </w:rPrChange>
          </w:rPr>
          <w:t xml:space="preserve"> a Kafka.</w:t>
        </w:r>
      </w:ins>
      <w:ins w:id="2617" w:author="BENITO CASADO, ENRIQUE" w:date="2019-09-21T13:27:00Z">
        <w:r w:rsidR="00831720">
          <w:rPr>
            <w:lang w:eastAsia="es-ES"/>
          </w:rPr>
          <w:t xml:space="preserve"> A </w:t>
        </w:r>
      </w:ins>
      <w:ins w:id="2618" w:author="BENITO CASADO, ENRIQUE" w:date="2019-09-22T12:40:00Z">
        <w:r w:rsidR="001A472A">
          <w:rPr>
            <w:lang w:eastAsia="es-ES"/>
          </w:rPr>
          <w:t>continuación,</w:t>
        </w:r>
      </w:ins>
      <w:ins w:id="2619" w:author="BENITO CASADO, ENRIQUE" w:date="2019-09-21T13:27:00Z">
        <w:r w:rsidR="00831720">
          <w:rPr>
            <w:lang w:eastAsia="es-ES"/>
          </w:rPr>
          <w:t xml:space="preserve"> vamos a ver las diferentes instrucciones que se puede ejecutar sobre los distintos elementos que tiene</w:t>
        </w:r>
      </w:ins>
      <w:ins w:id="2620" w:author="BENITO CASADO, ENRIQUE" w:date="2019-09-22T20:06:00Z">
        <w:r w:rsidR="00E603A8">
          <w:rPr>
            <w:lang w:eastAsia="es-ES"/>
          </w:rPr>
          <w:t>.</w:t>
        </w:r>
      </w:ins>
      <w:ins w:id="2621" w:author="BENITO CASADO, ENRIQUE" w:date="2019-09-21T13:27:00Z">
        <w:r w:rsidR="00831720">
          <w:rPr>
            <w:lang w:eastAsia="es-ES"/>
          </w:rPr>
          <w:t xml:space="preserve"> </w:t>
        </w:r>
      </w:ins>
    </w:p>
    <w:p w14:paraId="56CA4E6C" w14:textId="77777777" w:rsidR="009932C0" w:rsidRPr="00120CDE" w:rsidRDefault="009932C0">
      <w:pPr>
        <w:rPr>
          <w:lang w:eastAsia="es-ES"/>
          <w:rPrChange w:id="2622" w:author="BENITO CASADO, ENRIQUE" w:date="2019-09-21T12:54:00Z">
            <w:rPr>
              <w:lang w:val="en-US" w:eastAsia="es-ES"/>
            </w:rPr>
          </w:rPrChange>
        </w:rPr>
        <w:pPrChange w:id="2623" w:author="BENITO CASADO, ENRIQUE" w:date="2019-09-21T12:52:00Z">
          <w:pPr>
            <w:pStyle w:val="berschrift3"/>
          </w:pPr>
        </w:pPrChange>
      </w:pPr>
    </w:p>
    <w:p w14:paraId="34CE5786" w14:textId="06A85131" w:rsidR="009E710F" w:rsidRPr="009932C0" w:rsidRDefault="009E710F" w:rsidP="009E710F">
      <w:pPr>
        <w:pStyle w:val="berschrift3"/>
        <w:rPr>
          <w:ins w:id="2624" w:author="BENITO CASADO, ENRIQUE" w:date="2019-09-21T13:25:00Z"/>
          <w:rFonts w:asciiTheme="minorHAnsi" w:hAnsiTheme="minorHAnsi" w:cstheme="minorHAnsi"/>
          <w:sz w:val="32"/>
          <w:lang w:val="en-US" w:eastAsia="es-ES"/>
          <w:rPrChange w:id="2625" w:author="BENITO CASADO, ENRIQUE" w:date="2019-09-22T22:02:00Z">
            <w:rPr>
              <w:ins w:id="2626" w:author="BENITO CASADO, ENRIQUE" w:date="2019-09-21T13:25:00Z"/>
              <w:lang w:val="en-US" w:eastAsia="es-ES"/>
            </w:rPr>
          </w:rPrChange>
        </w:rPr>
      </w:pPr>
      <w:bookmarkStart w:id="2627" w:name="_Toc20170536"/>
      <w:r w:rsidRPr="009932C0">
        <w:rPr>
          <w:rFonts w:asciiTheme="minorHAnsi" w:hAnsiTheme="minorHAnsi" w:cstheme="minorHAnsi"/>
          <w:sz w:val="32"/>
          <w:lang w:val="en-US" w:eastAsia="es-ES"/>
          <w:rPrChange w:id="2628" w:author="BENITO CASADO, ENRIQUE" w:date="2019-09-22T22:02:00Z">
            <w:rPr>
              <w:lang w:val="en-US" w:eastAsia="es-ES"/>
            </w:rPr>
          </w:rPrChange>
        </w:rPr>
        <w:t>Kafka topics CLI</w:t>
      </w:r>
      <w:bookmarkEnd w:id="2627"/>
    </w:p>
    <w:p w14:paraId="023F6D0B" w14:textId="5F77A08C" w:rsidR="00CB0FCF" w:rsidRDefault="00CB0FCF">
      <w:pPr>
        <w:rPr>
          <w:ins w:id="2629" w:author="BENITO CASADO, ENRIQUE" w:date="2019-09-22T20:08:00Z"/>
          <w:lang w:val="en-US" w:eastAsia="es-ES"/>
        </w:rPr>
        <w:pPrChange w:id="2630" w:author="BENITO CASADO, ENRIQUE" w:date="2019-09-21T13:25:00Z">
          <w:pPr>
            <w:pStyle w:val="berschrift3"/>
          </w:pPr>
        </w:pPrChange>
      </w:pPr>
    </w:p>
    <w:p w14:paraId="0B5701E4" w14:textId="044A10D2" w:rsidR="00E603A8" w:rsidRPr="00E603A8" w:rsidRDefault="00E603A8">
      <w:pPr>
        <w:rPr>
          <w:ins w:id="2631" w:author="BENITO CASADO, ENRIQUE" w:date="2019-09-21T13:25:00Z"/>
          <w:lang w:eastAsia="es-ES"/>
          <w:rPrChange w:id="2632" w:author="BENITO CASADO, ENRIQUE" w:date="2019-09-22T20:09:00Z">
            <w:rPr>
              <w:ins w:id="2633" w:author="BENITO CASADO, ENRIQUE" w:date="2019-09-21T13:25:00Z"/>
              <w:lang w:val="en-US" w:eastAsia="es-ES"/>
            </w:rPr>
          </w:rPrChange>
        </w:rPr>
        <w:pPrChange w:id="2634" w:author="BENITO CASADO, ENRIQUE" w:date="2019-09-21T13:25:00Z">
          <w:pPr>
            <w:pStyle w:val="berschrift3"/>
          </w:pPr>
        </w:pPrChange>
      </w:pPr>
      <w:ins w:id="2635" w:author="BENITO CASADO, ENRIQUE" w:date="2019-09-22T20:08:00Z">
        <w:r w:rsidRPr="00E603A8">
          <w:rPr>
            <w:b/>
            <w:lang w:eastAsia="es-ES"/>
            <w:rPrChange w:id="2636" w:author="BENITO CASADO, ENRIQUE" w:date="2019-09-22T20:09:00Z">
              <w:rPr>
                <w:lang w:val="en-US" w:eastAsia="es-ES"/>
              </w:rPr>
            </w:rPrChange>
          </w:rPr>
          <w:t>Crear</w:t>
        </w:r>
      </w:ins>
      <w:ins w:id="2637" w:author="BENITO CASADO, ENRIQUE" w:date="2019-09-22T20:09:00Z">
        <w:r w:rsidRPr="00E603A8">
          <w:rPr>
            <w:b/>
            <w:lang w:eastAsia="es-ES"/>
            <w:rPrChange w:id="2638" w:author="BENITO CASADO, ENRIQUE" w:date="2019-09-22T20:09:00Z">
              <w:rPr>
                <w:lang w:eastAsia="es-ES"/>
              </w:rPr>
            </w:rPrChange>
          </w:rPr>
          <w:t>.</w:t>
        </w:r>
      </w:ins>
    </w:p>
    <w:p w14:paraId="1E0A0A26" w14:textId="5046561A" w:rsidR="00831720" w:rsidRPr="00E603A8" w:rsidRDefault="00E603A8" w:rsidP="00831720">
      <w:pPr>
        <w:rPr>
          <w:ins w:id="2639" w:author="BENITO CASADO, ENRIQUE" w:date="2019-09-21T13:28:00Z"/>
          <w:lang w:eastAsia="es-ES"/>
        </w:rPr>
      </w:pPr>
      <w:ins w:id="2640" w:author="BENITO CASADO, ENRIQUE" w:date="2019-09-22T20:07:00Z">
        <w:r w:rsidRPr="00E603A8">
          <w:rPr>
            <w:lang w:eastAsia="es-ES"/>
            <w:rPrChange w:id="2641" w:author="BENITO CASADO, ENRIQUE" w:date="2019-09-22T20:08:00Z">
              <w:rPr>
                <w:b/>
                <w:lang w:eastAsia="es-ES"/>
              </w:rPr>
            </w:rPrChange>
          </w:rPr>
          <w:t xml:space="preserve">Podemos crear un topic manualmente, esto </w:t>
        </w:r>
      </w:ins>
      <w:ins w:id="2642" w:author="BENITO CASADO, ENRIQUE" w:date="2019-09-23T22:53:00Z">
        <w:r w:rsidR="009F04B8" w:rsidRPr="00E603A8">
          <w:rPr>
            <w:lang w:eastAsia="es-ES"/>
          </w:rPr>
          <w:t>sería</w:t>
        </w:r>
      </w:ins>
      <w:ins w:id="2643" w:author="BENITO CASADO, ENRIQUE" w:date="2019-09-22T20:07:00Z">
        <w:r w:rsidRPr="00E603A8">
          <w:rPr>
            <w:lang w:eastAsia="es-ES"/>
            <w:rPrChange w:id="2644" w:author="BENITO CASADO, ENRIQUE" w:date="2019-09-22T20:08:00Z">
              <w:rPr>
                <w:b/>
                <w:lang w:eastAsia="es-ES"/>
              </w:rPr>
            </w:rPrChange>
          </w:rPr>
          <w:t xml:space="preserve"> como nuestro créate table de las bases de datos relacionales</w:t>
        </w:r>
      </w:ins>
      <w:ins w:id="2645" w:author="BENITO CASADO, ENRIQUE" w:date="2019-09-22T20:08:00Z">
        <w:r w:rsidRPr="00E603A8">
          <w:rPr>
            <w:lang w:eastAsia="es-ES"/>
            <w:rPrChange w:id="2646" w:author="BENITO CASADO, ENRIQUE" w:date="2019-09-22T20:08:00Z">
              <w:rPr>
                <w:b/>
                <w:lang w:eastAsia="es-ES"/>
              </w:rPr>
            </w:rPrChange>
          </w:rPr>
          <w:t>.</w:t>
        </w:r>
      </w:ins>
    </w:p>
    <w:p w14:paraId="0234275B" w14:textId="5D3FD35B" w:rsidR="00831720" w:rsidRPr="006B5C35" w:rsidRDefault="00831720" w:rsidP="00831720">
      <w:pPr>
        <w:rPr>
          <w:ins w:id="2647" w:author="BENITO CASADO, ENRIQUE" w:date="2019-09-21T13:28:00Z"/>
          <w:rFonts w:ascii="Cambria" w:hAnsi="Cambria"/>
          <w:sz w:val="18"/>
          <w:szCs w:val="18"/>
          <w:lang w:val="en-US" w:eastAsia="es-ES"/>
        </w:rPr>
      </w:pPr>
      <w:ins w:id="2648" w:author="BENITO CASADO, ENRIQUE" w:date="2019-09-21T13:28:00Z">
        <w:r w:rsidRPr="006B5C35">
          <w:rPr>
            <w:lang w:val="en-US" w:eastAsia="es-ES"/>
          </w:rPr>
          <w:t xml:space="preserve">Codigo: </w:t>
        </w:r>
        <w:r w:rsidRPr="006B5C35">
          <w:rPr>
            <w:rFonts w:ascii="Cambria" w:hAnsi="Cambria"/>
            <w:b/>
            <w:sz w:val="18"/>
            <w:szCs w:val="18"/>
            <w:lang w:val="en-US" w:eastAsia="es-ES"/>
          </w:rPr>
          <w:t xml:space="preserve">Kafka-topics.sh –zookeeper 127.0.0.1:2181 –topic blog </w:t>
        </w:r>
        <w:r>
          <w:rPr>
            <w:rFonts w:ascii="Cambria" w:hAnsi="Cambria"/>
            <w:b/>
            <w:sz w:val="18"/>
            <w:szCs w:val="18"/>
            <w:lang w:val="en-US" w:eastAsia="es-ES"/>
          </w:rPr>
          <w:t>_</w:t>
        </w:r>
        <w:r w:rsidRPr="006B5C35">
          <w:rPr>
            <w:rFonts w:ascii="Cambria" w:hAnsi="Cambria"/>
            <w:b/>
            <w:sz w:val="18"/>
            <w:szCs w:val="18"/>
            <w:lang w:val="en-US" w:eastAsia="es-ES"/>
          </w:rPr>
          <w:t>01 –create—pa</w:t>
        </w:r>
        <w:r w:rsidR="001A472A">
          <w:rPr>
            <w:rFonts w:ascii="Cambria" w:hAnsi="Cambria"/>
            <w:b/>
            <w:sz w:val="18"/>
            <w:szCs w:val="18"/>
            <w:lang w:val="en-US" w:eastAsia="es-ES"/>
          </w:rPr>
          <w:t>rtitions 3 –replication-factor 1</w:t>
        </w:r>
      </w:ins>
    </w:p>
    <w:p w14:paraId="56CFAD1C" w14:textId="77777777" w:rsidR="002F3972" w:rsidRDefault="00831720">
      <w:pPr>
        <w:keepNext/>
        <w:rPr>
          <w:ins w:id="2649" w:author="BENITO CASADO, ENRIQUE" w:date="2019-09-23T22:37:00Z"/>
        </w:rPr>
        <w:pPrChange w:id="2650" w:author="BENITO CASADO, ENRIQUE" w:date="2019-09-23T22:37:00Z">
          <w:pPr/>
        </w:pPrChange>
      </w:pPr>
      <w:ins w:id="2651" w:author="BENITO CASADO, ENRIQUE" w:date="2019-09-21T13:28:00Z">
        <w:r>
          <w:rPr>
            <w:noProof/>
            <w:lang w:eastAsia="es-ES"/>
          </w:rPr>
          <w:lastRenderedPageBreak/>
          <w:drawing>
            <wp:inline distT="0" distB="0" distL="0" distR="0" wp14:anchorId="0E8E9C78" wp14:editId="10155335">
              <wp:extent cx="5838825" cy="685800"/>
              <wp:effectExtent l="0" t="0" r="952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3427" cy="687515"/>
                      </a:xfrm>
                      <a:prstGeom prst="rect">
                        <a:avLst/>
                      </a:prstGeom>
                    </pic:spPr>
                  </pic:pic>
                </a:graphicData>
              </a:graphic>
            </wp:inline>
          </w:drawing>
        </w:r>
      </w:ins>
    </w:p>
    <w:p w14:paraId="25D66F7B" w14:textId="33D12258" w:rsidR="00831720" w:rsidRPr="00831F37" w:rsidRDefault="002F3972">
      <w:pPr>
        <w:pStyle w:val="Beschriftung"/>
        <w:jc w:val="center"/>
        <w:rPr>
          <w:ins w:id="2652" w:author="BENITO CASADO, ENRIQUE" w:date="2019-09-21T13:28:00Z"/>
          <w:lang w:eastAsia="es-ES"/>
        </w:rPr>
        <w:pPrChange w:id="2653" w:author="BENITO CASADO, ENRIQUE" w:date="2019-09-23T22:54:00Z">
          <w:pPr/>
        </w:pPrChange>
      </w:pPr>
      <w:bookmarkStart w:id="2654" w:name="_Toc20171429"/>
      <w:ins w:id="2655" w:author="BENITO CASADO, ENRIQUE" w:date="2019-09-23T22:37:00Z">
        <w:r w:rsidRPr="002F3972">
          <w:rPr>
            <w:i w:val="0"/>
            <w:color w:val="auto"/>
            <w:rPrChange w:id="2656" w:author="BENITO CASADO, ENRIQUE" w:date="2019-09-23T22:37:00Z">
              <w:rPr>
                <w:i/>
                <w:iCs/>
              </w:rPr>
            </w:rPrChange>
          </w:rPr>
          <w:t xml:space="preserve">Figura </w:t>
        </w:r>
        <w:r w:rsidRPr="002F3972">
          <w:rPr>
            <w:i w:val="0"/>
            <w:color w:val="auto"/>
            <w:rPrChange w:id="2657" w:author="BENITO CASADO, ENRIQUE" w:date="2019-09-23T22:37:00Z">
              <w:rPr>
                <w:i/>
                <w:iCs/>
              </w:rPr>
            </w:rPrChange>
          </w:rPr>
          <w:fldChar w:fldCharType="begin"/>
        </w:r>
        <w:r w:rsidRPr="002F3972">
          <w:rPr>
            <w:i w:val="0"/>
            <w:color w:val="auto"/>
            <w:rPrChange w:id="2658" w:author="BENITO CASADO, ENRIQUE" w:date="2019-09-23T22:37:00Z">
              <w:rPr>
                <w:i/>
                <w:iCs/>
              </w:rPr>
            </w:rPrChange>
          </w:rPr>
          <w:instrText xml:space="preserve"> SEQ Figura \* ARABIC </w:instrText>
        </w:r>
      </w:ins>
      <w:r w:rsidRPr="002F3972">
        <w:rPr>
          <w:i w:val="0"/>
          <w:color w:val="auto"/>
          <w:rPrChange w:id="2659" w:author="BENITO CASADO, ENRIQUE" w:date="2019-09-23T22:37:00Z">
            <w:rPr>
              <w:i/>
              <w:iCs/>
            </w:rPr>
          </w:rPrChange>
        </w:rPr>
        <w:fldChar w:fldCharType="separate"/>
      </w:r>
      <w:ins w:id="2660" w:author="BENITO CASADO, ENRIQUE" w:date="2019-09-23T22:45:00Z">
        <w:r w:rsidR="00746E0D">
          <w:rPr>
            <w:i w:val="0"/>
            <w:noProof/>
            <w:color w:val="auto"/>
          </w:rPr>
          <w:t>16</w:t>
        </w:r>
      </w:ins>
      <w:ins w:id="2661" w:author="BENITO CASADO, ENRIQUE" w:date="2019-09-23T22:37:00Z">
        <w:r w:rsidRPr="002F3972">
          <w:rPr>
            <w:i w:val="0"/>
            <w:color w:val="auto"/>
            <w:rPrChange w:id="2662" w:author="BENITO CASADO, ENRIQUE" w:date="2019-09-23T22:37:00Z">
              <w:rPr>
                <w:i/>
                <w:iCs/>
              </w:rPr>
            </w:rPrChange>
          </w:rPr>
          <w:fldChar w:fldCharType="end"/>
        </w:r>
        <w:r w:rsidRPr="002F3972">
          <w:rPr>
            <w:i w:val="0"/>
            <w:color w:val="auto"/>
            <w:rPrChange w:id="2663" w:author="BENITO CASADO, ENRIQUE" w:date="2019-09-23T22:37:00Z">
              <w:rPr>
                <w:i/>
                <w:iCs/>
              </w:rPr>
            </w:rPrChange>
          </w:rPr>
          <w:t>:Creando un topic</w:t>
        </w:r>
      </w:ins>
      <w:bookmarkEnd w:id="2654"/>
    </w:p>
    <w:p w14:paraId="73A34B2B" w14:textId="64CDCED9" w:rsidR="00831720" w:rsidRPr="00831720" w:rsidRDefault="005C02C9" w:rsidP="00831720">
      <w:pPr>
        <w:rPr>
          <w:ins w:id="2664" w:author="BENITO CASADO, ENRIQUE" w:date="2019-09-21T13:28:00Z"/>
          <w:b/>
          <w:lang w:eastAsia="es-ES"/>
          <w:rPrChange w:id="2665" w:author="BENITO CASADO, ENRIQUE" w:date="2019-09-21T13:28:00Z">
            <w:rPr>
              <w:ins w:id="2666" w:author="BENITO CASADO, ENRIQUE" w:date="2019-09-21T13:28:00Z"/>
              <w:lang w:eastAsia="es-ES"/>
            </w:rPr>
          </w:rPrChange>
        </w:rPr>
      </w:pPr>
      <w:ins w:id="2667" w:author="Jesús Carretero" w:date="2019-09-23T21:23:00Z">
        <w:del w:id="2668" w:author="BENITO CASADO, ENRIQUE" w:date="2019-09-23T22:36:00Z">
          <w:r w:rsidDel="002F3972">
            <w:rPr>
              <w:lang w:eastAsia="es-ES"/>
            </w:rPr>
            <w:delText>14</w:delText>
          </w:r>
        </w:del>
      </w:ins>
      <w:ins w:id="2669" w:author="BENITO CASADO, ENRIQUE" w:date="2019-09-21T13:28:00Z">
        <w:r w:rsidR="00831720" w:rsidRPr="00831720">
          <w:rPr>
            <w:b/>
            <w:lang w:eastAsia="es-ES"/>
            <w:rPrChange w:id="2670" w:author="BENITO CASADO, ENRIQUE" w:date="2019-09-21T13:28:00Z">
              <w:rPr>
                <w:lang w:eastAsia="es-ES"/>
              </w:rPr>
            </w:rPrChange>
          </w:rPr>
          <w:t>Listar</w:t>
        </w:r>
      </w:ins>
    </w:p>
    <w:p w14:paraId="23E3B409" w14:textId="77777777" w:rsidR="00746E0D" w:rsidRDefault="00831720" w:rsidP="00831720">
      <w:pPr>
        <w:rPr>
          <w:ins w:id="2671" w:author="BENITO CASADO, ENRIQUE" w:date="2019-09-23T22:47:00Z"/>
          <w:rFonts w:ascii="Cambria" w:hAnsi="Cambria"/>
          <w:b/>
          <w:sz w:val="18"/>
          <w:szCs w:val="18"/>
          <w:lang w:eastAsia="es-ES"/>
        </w:rPr>
      </w:pPr>
      <w:ins w:id="2672" w:author="BENITO CASADO, ENRIQUE" w:date="2019-09-21T13:28:00Z">
        <w:r>
          <w:rPr>
            <w:lang w:eastAsia="es-ES"/>
          </w:rPr>
          <w:t xml:space="preserve">Podemos ver todos topics disponibles: </w:t>
        </w:r>
        <w:r w:rsidRPr="00831720">
          <w:rPr>
            <w:rFonts w:ascii="Cambria" w:hAnsi="Cambria"/>
            <w:b/>
            <w:sz w:val="18"/>
            <w:szCs w:val="18"/>
            <w:lang w:eastAsia="es-ES"/>
            <w:rPrChange w:id="2673" w:author="BENITO CASADO, ENRIQUE" w:date="2019-09-21T13:28:00Z">
              <w:rPr>
                <w:rFonts w:ascii="Cambria" w:hAnsi="Cambria"/>
                <w:b/>
                <w:sz w:val="18"/>
                <w:szCs w:val="18"/>
                <w:lang w:val="en-US" w:eastAsia="es-ES"/>
              </w:rPr>
            </w:rPrChange>
          </w:rPr>
          <w:t>Kafka-topics.sh –zookeeper 127.0.0.1:2181 –List</w:t>
        </w:r>
      </w:ins>
    </w:p>
    <w:p w14:paraId="0C756E61" w14:textId="083993B1" w:rsidR="00831720" w:rsidRPr="00746E0D" w:rsidRDefault="00831720" w:rsidP="00831720">
      <w:pPr>
        <w:rPr>
          <w:ins w:id="2674" w:author="BENITO CASADO, ENRIQUE" w:date="2019-09-21T13:28:00Z"/>
          <w:rFonts w:ascii="Cambria" w:hAnsi="Cambria"/>
          <w:b/>
          <w:sz w:val="18"/>
          <w:szCs w:val="18"/>
          <w:lang w:eastAsia="es-ES"/>
          <w:rPrChange w:id="2675" w:author="BENITO CASADO, ENRIQUE" w:date="2019-09-23T22:47:00Z">
            <w:rPr>
              <w:ins w:id="2676" w:author="BENITO CASADO, ENRIQUE" w:date="2019-09-21T13:28:00Z"/>
              <w:lang w:eastAsia="es-ES"/>
            </w:rPr>
          </w:rPrChange>
        </w:rPr>
      </w:pPr>
      <w:ins w:id="2677" w:author="BENITO CASADO, ENRIQUE" w:date="2019-09-21T13:28:00Z">
        <w:r>
          <w:rPr>
            <w:lang w:eastAsia="es-ES"/>
          </w:rPr>
          <w:t>Efectivamente nos muestra el topic que hemos creado manualmente</w:t>
        </w:r>
      </w:ins>
    </w:p>
    <w:p w14:paraId="1508F7BC" w14:textId="509D8FC9" w:rsidR="00831720" w:rsidRPr="00831720" w:rsidRDefault="00831720" w:rsidP="00831720">
      <w:pPr>
        <w:rPr>
          <w:ins w:id="2678" w:author="BENITO CASADO, ENRIQUE" w:date="2019-09-21T13:28:00Z"/>
          <w:b/>
          <w:lang w:eastAsia="es-ES"/>
          <w:rPrChange w:id="2679" w:author="BENITO CASADO, ENRIQUE" w:date="2019-09-21T13:29:00Z">
            <w:rPr>
              <w:ins w:id="2680" w:author="BENITO CASADO, ENRIQUE" w:date="2019-09-21T13:28:00Z"/>
              <w:lang w:eastAsia="es-ES"/>
            </w:rPr>
          </w:rPrChange>
        </w:rPr>
      </w:pPr>
      <w:ins w:id="2681" w:author="BENITO CASADO, ENRIQUE" w:date="2019-09-21T13:28:00Z">
        <w:r w:rsidRPr="00831720">
          <w:rPr>
            <w:b/>
            <w:lang w:eastAsia="es-ES"/>
            <w:rPrChange w:id="2682" w:author="BENITO CASADO, ENRIQUE" w:date="2019-09-21T13:29:00Z">
              <w:rPr>
                <w:lang w:eastAsia="es-ES"/>
              </w:rPr>
            </w:rPrChange>
          </w:rPr>
          <w:t>Mostrar</w:t>
        </w:r>
      </w:ins>
    </w:p>
    <w:p w14:paraId="10183377" w14:textId="520EF58F" w:rsidR="00831720" w:rsidRDefault="00831720" w:rsidP="00831720">
      <w:pPr>
        <w:rPr>
          <w:ins w:id="2683" w:author="BENITO CASADO, ENRIQUE" w:date="2019-09-21T13:28:00Z"/>
          <w:lang w:eastAsia="es-ES"/>
        </w:rPr>
      </w:pPr>
      <w:ins w:id="2684" w:author="BENITO CASADO, ENRIQUE" w:date="2019-09-21T13:29:00Z">
        <w:r>
          <w:rPr>
            <w:lang w:eastAsia="es-ES"/>
          </w:rPr>
          <w:t xml:space="preserve">Para ver </w:t>
        </w:r>
      </w:ins>
      <w:ins w:id="2685" w:author="BENITO CASADO, ENRIQUE" w:date="2019-09-21T13:28:00Z">
        <w:r>
          <w:rPr>
            <w:lang w:eastAsia="es-ES"/>
          </w:rPr>
          <w:t xml:space="preserve">en detalle un topic: </w:t>
        </w:r>
        <w:r w:rsidRPr="006B5C35">
          <w:rPr>
            <w:rFonts w:ascii="Cambria" w:hAnsi="Cambria"/>
            <w:b/>
            <w:sz w:val="18"/>
            <w:szCs w:val="18"/>
            <w:lang w:eastAsia="es-ES"/>
          </w:rPr>
          <w:t>Kafka-topics.sh –zookeeper 127.0.0.1:2181 –topic blog_01 –describe</w:t>
        </w:r>
        <w:r>
          <w:rPr>
            <w:lang w:eastAsia="es-ES"/>
          </w:rPr>
          <w:t xml:space="preserve"> </w:t>
        </w:r>
      </w:ins>
    </w:p>
    <w:p w14:paraId="0B7B26DD" w14:textId="35016C5E" w:rsidR="00831720" w:rsidRPr="005C3DC8" w:rsidRDefault="00831720" w:rsidP="00831720">
      <w:pPr>
        <w:rPr>
          <w:ins w:id="2686" w:author="BENITO CASADO, ENRIQUE" w:date="2019-09-21T13:29:00Z"/>
          <w:b/>
          <w:lang w:val="en-US" w:eastAsia="es-ES"/>
          <w:rPrChange w:id="2687" w:author="BENITO CASADO, ENRIQUE" w:date="2019-09-22T07:27:00Z">
            <w:rPr>
              <w:ins w:id="2688" w:author="BENITO CASADO, ENRIQUE" w:date="2019-09-21T13:29:00Z"/>
              <w:b/>
              <w:lang w:eastAsia="es-ES"/>
            </w:rPr>
          </w:rPrChange>
        </w:rPr>
      </w:pPr>
      <w:ins w:id="2689" w:author="BENITO CASADO, ENRIQUE" w:date="2019-09-21T13:28:00Z">
        <w:r w:rsidRPr="005C3DC8">
          <w:rPr>
            <w:b/>
            <w:lang w:val="en-US" w:eastAsia="es-ES"/>
            <w:rPrChange w:id="2690" w:author="BENITO CASADO, ENRIQUE" w:date="2019-09-22T07:27:00Z">
              <w:rPr>
                <w:lang w:eastAsia="es-ES"/>
              </w:rPr>
            </w:rPrChange>
          </w:rPr>
          <w:t>Borrar</w:t>
        </w:r>
      </w:ins>
    </w:p>
    <w:p w14:paraId="6A1611C3" w14:textId="031FC5D6" w:rsidR="00A27C15" w:rsidRPr="002B7F22" w:rsidRDefault="00831720">
      <w:pPr>
        <w:rPr>
          <w:lang w:val="en-US" w:eastAsia="es-ES"/>
        </w:rPr>
        <w:pPrChange w:id="2691" w:author="BENITO CASADO, ENRIQUE" w:date="2019-09-21T13:25:00Z">
          <w:pPr>
            <w:pStyle w:val="berschrift3"/>
          </w:pPr>
        </w:pPrChange>
      </w:pPr>
      <w:ins w:id="2692" w:author="BENITO CASADO, ENRIQUE" w:date="2019-09-21T13:30:00Z">
        <w:r w:rsidRPr="00831720">
          <w:rPr>
            <w:rFonts w:ascii="Cambria" w:hAnsi="Cambria"/>
            <w:b/>
            <w:sz w:val="18"/>
            <w:szCs w:val="18"/>
            <w:lang w:val="en-US" w:eastAsia="es-ES"/>
            <w:rPrChange w:id="2693" w:author="BENITO CASADO, ENRIQUE" w:date="2019-09-21T13:30:00Z">
              <w:rPr>
                <w:rFonts w:ascii="Cambria" w:hAnsi="Cambria"/>
                <w:sz w:val="18"/>
                <w:szCs w:val="18"/>
                <w:lang w:eastAsia="es-ES"/>
              </w:rPr>
            </w:rPrChange>
          </w:rPr>
          <w:t>Kafka-topics.sh –zookeeper 127.0.0.1:2181 –topic blog_</w:t>
        </w:r>
        <w:r w:rsidRPr="00A27C15">
          <w:rPr>
            <w:rFonts w:ascii="Cambria" w:hAnsi="Cambria"/>
            <w:b/>
            <w:sz w:val="18"/>
            <w:szCs w:val="18"/>
            <w:lang w:val="en-US" w:eastAsia="es-ES"/>
          </w:rPr>
          <w:t>02</w:t>
        </w:r>
        <w:r w:rsidRPr="00831720">
          <w:rPr>
            <w:rFonts w:ascii="Cambria" w:hAnsi="Cambria"/>
            <w:b/>
            <w:sz w:val="18"/>
            <w:szCs w:val="18"/>
            <w:lang w:val="en-US" w:eastAsia="es-ES"/>
            <w:rPrChange w:id="2694" w:author="BENITO CASADO, ENRIQUE" w:date="2019-09-21T13:30:00Z">
              <w:rPr>
                <w:rFonts w:ascii="Cambria" w:hAnsi="Cambria"/>
                <w:sz w:val="18"/>
                <w:szCs w:val="18"/>
                <w:lang w:eastAsia="es-ES"/>
              </w:rPr>
            </w:rPrChange>
          </w:rPr>
          <w:t xml:space="preserve"> –</w:t>
        </w:r>
        <w:r w:rsidRPr="00A27C15">
          <w:rPr>
            <w:rFonts w:ascii="Cambria" w:hAnsi="Cambria"/>
            <w:b/>
            <w:sz w:val="18"/>
            <w:szCs w:val="18"/>
            <w:lang w:val="en-US" w:eastAsia="es-ES"/>
          </w:rPr>
          <w:t>d</w:t>
        </w:r>
      </w:ins>
    </w:p>
    <w:p w14:paraId="5921B158" w14:textId="6F7029CE" w:rsidR="00CB0FCF" w:rsidRPr="00E603A8" w:rsidDel="00E603A8" w:rsidRDefault="009E710F">
      <w:pPr>
        <w:rPr>
          <w:del w:id="2695" w:author="BENITO CASADO, ENRIQUE" w:date="2019-09-22T20:03:00Z"/>
          <w:lang w:val="en-US" w:eastAsia="es-ES"/>
        </w:rPr>
        <w:pPrChange w:id="2696" w:author="BENITO CASADO, ENRIQUE" w:date="2019-09-21T13:26:00Z">
          <w:pPr>
            <w:pStyle w:val="berschrift3"/>
          </w:pPr>
        </w:pPrChange>
      </w:pPr>
      <w:del w:id="2697" w:author="BENITO CASADO, ENRIQUE" w:date="2019-09-22T20:03:00Z">
        <w:r w:rsidDel="00E603A8">
          <w:rPr>
            <w:lang w:val="en-US" w:eastAsia="es-ES"/>
          </w:rPr>
          <w:delText>Kafka console Producer CLI</w:delText>
        </w:r>
      </w:del>
    </w:p>
    <w:p w14:paraId="335D2612" w14:textId="60390C1E" w:rsidR="00283700" w:rsidRPr="00E603A8" w:rsidRDefault="009E710F">
      <w:pPr>
        <w:rPr>
          <w:lang w:val="en-US" w:eastAsia="es-ES"/>
        </w:rPr>
        <w:pPrChange w:id="2698" w:author="BENITO CASADO, ENRIQUE" w:date="2019-09-21T14:03:00Z">
          <w:pPr>
            <w:pStyle w:val="berschrift3"/>
          </w:pPr>
        </w:pPrChange>
      </w:pPr>
      <w:del w:id="2699" w:author="BENITO CASADO, ENRIQUE" w:date="2019-09-22T20:03:00Z">
        <w:r w:rsidDel="00E603A8">
          <w:rPr>
            <w:lang w:val="en-US" w:eastAsia="es-ES"/>
          </w:rPr>
          <w:delText>Kafka Console consumer CLI</w:delText>
        </w:r>
      </w:del>
    </w:p>
    <w:p w14:paraId="71515FD7" w14:textId="6E5EA0D1" w:rsidR="00E603A8" w:rsidRDefault="00E603A8" w:rsidP="009E710F">
      <w:pPr>
        <w:pStyle w:val="berschrift3"/>
        <w:rPr>
          <w:ins w:id="2700" w:author="BENITO CASADO, ENRIQUE" w:date="2019-09-22T20:05:00Z"/>
          <w:rFonts w:asciiTheme="minorHAnsi" w:hAnsiTheme="minorHAnsi" w:cstheme="minorHAnsi"/>
          <w:sz w:val="28"/>
          <w:lang w:val="en-US" w:eastAsia="es-ES"/>
        </w:rPr>
      </w:pPr>
      <w:bookmarkStart w:id="2701" w:name="_Toc20170537"/>
      <w:ins w:id="2702" w:author="BENITO CASADO, ENRIQUE" w:date="2019-09-22T20:04:00Z">
        <w:r w:rsidRPr="00E603A8">
          <w:rPr>
            <w:rFonts w:asciiTheme="minorHAnsi" w:hAnsiTheme="minorHAnsi" w:cstheme="minorHAnsi"/>
            <w:sz w:val="28"/>
            <w:lang w:val="en-US" w:eastAsia="es-ES"/>
            <w:rPrChange w:id="2703" w:author="BENITO CASADO, ENRIQUE" w:date="2019-09-22T20:05:00Z">
              <w:rPr>
                <w:lang w:val="en-US" w:eastAsia="es-ES"/>
              </w:rPr>
            </w:rPrChange>
          </w:rPr>
          <w:t>Kafka consumer y Producer</w:t>
        </w:r>
        <w:bookmarkEnd w:id="2701"/>
        <w:r w:rsidRPr="00E603A8">
          <w:rPr>
            <w:rFonts w:asciiTheme="minorHAnsi" w:hAnsiTheme="minorHAnsi" w:cstheme="minorHAnsi"/>
            <w:sz w:val="28"/>
            <w:lang w:val="en-US" w:eastAsia="es-ES"/>
            <w:rPrChange w:id="2704" w:author="BENITO CASADO, ENRIQUE" w:date="2019-09-22T20:05:00Z">
              <w:rPr>
                <w:lang w:val="en-US" w:eastAsia="es-ES"/>
              </w:rPr>
            </w:rPrChange>
          </w:rPr>
          <w:t xml:space="preserve"> </w:t>
        </w:r>
      </w:ins>
    </w:p>
    <w:p w14:paraId="3F4C6A86" w14:textId="77777777" w:rsidR="00E603A8" w:rsidRPr="00E603A8" w:rsidRDefault="00E603A8">
      <w:pPr>
        <w:rPr>
          <w:ins w:id="2705" w:author="BENITO CASADO, ENRIQUE" w:date="2019-09-22T20:04:00Z"/>
          <w:lang w:val="en-US" w:eastAsia="es-ES"/>
        </w:rPr>
        <w:pPrChange w:id="2706" w:author="BENITO CASADO, ENRIQUE" w:date="2019-09-22T20:05:00Z">
          <w:pPr>
            <w:pStyle w:val="berschrift3"/>
          </w:pPr>
        </w:pPrChange>
      </w:pPr>
    </w:p>
    <w:p w14:paraId="209CF381" w14:textId="5BD3D54F" w:rsidR="00E603A8" w:rsidRDefault="00E603A8">
      <w:pPr>
        <w:rPr>
          <w:ins w:id="2707" w:author="BENITO CASADO, ENRIQUE" w:date="2019-09-22T20:04:00Z"/>
          <w:lang w:eastAsia="es-ES"/>
        </w:rPr>
        <w:pPrChange w:id="2708" w:author="BENITO CASADO, ENRIQUE" w:date="2019-09-22T20:04:00Z">
          <w:pPr>
            <w:pStyle w:val="berschrift3"/>
          </w:pPr>
        </w:pPrChange>
      </w:pPr>
      <w:ins w:id="2709" w:author="BENITO CASADO, ENRIQUE" w:date="2019-09-22T20:04:00Z">
        <w:r w:rsidRPr="00E603A8">
          <w:rPr>
            <w:lang w:eastAsia="es-ES"/>
            <w:rPrChange w:id="2710" w:author="BENITO CASADO, ENRIQUE" w:date="2019-09-22T20:04:00Z">
              <w:rPr>
                <w:lang w:val="en-US" w:eastAsia="es-ES"/>
              </w:rPr>
            </w:rPrChange>
          </w:rPr>
          <w:t>El Producer va a ser el encargado de enviar los datos a Kafka y el consumer de leerlos.</w:t>
        </w:r>
      </w:ins>
    </w:p>
    <w:p w14:paraId="0075C716" w14:textId="77777777" w:rsidR="002F3972" w:rsidRDefault="00E603A8">
      <w:pPr>
        <w:keepNext/>
        <w:jc w:val="center"/>
        <w:rPr>
          <w:ins w:id="2711" w:author="BENITO CASADO, ENRIQUE" w:date="2019-09-23T22:37:00Z"/>
        </w:rPr>
        <w:pPrChange w:id="2712" w:author="BENITO CASADO, ENRIQUE" w:date="2019-09-23T22:37:00Z">
          <w:pPr>
            <w:jc w:val="center"/>
          </w:pPr>
        </w:pPrChange>
      </w:pPr>
      <w:ins w:id="2713" w:author="BENITO CASADO, ENRIQUE" w:date="2019-09-22T20:04:00Z">
        <w:r>
          <w:rPr>
            <w:noProof/>
            <w:lang w:eastAsia="es-ES"/>
          </w:rPr>
          <w:drawing>
            <wp:inline distT="0" distB="0" distL="0" distR="0" wp14:anchorId="0644282A" wp14:editId="760BD1E0">
              <wp:extent cx="5400040" cy="1584466"/>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84466"/>
                      </a:xfrm>
                      <a:prstGeom prst="rect">
                        <a:avLst/>
                      </a:prstGeom>
                    </pic:spPr>
                  </pic:pic>
                </a:graphicData>
              </a:graphic>
            </wp:inline>
          </w:drawing>
        </w:r>
      </w:ins>
    </w:p>
    <w:p w14:paraId="68AB1CC6" w14:textId="4CBCF8CB" w:rsidR="00E603A8" w:rsidRPr="002F3972" w:rsidRDefault="002F3972">
      <w:pPr>
        <w:pStyle w:val="Beschriftung"/>
        <w:jc w:val="center"/>
        <w:rPr>
          <w:ins w:id="2714" w:author="BENITO CASADO, ENRIQUE" w:date="2019-09-22T20:04:00Z"/>
          <w:lang w:eastAsia="es-ES"/>
          <w:rPrChange w:id="2715" w:author="BENITO CASADO, ENRIQUE" w:date="2019-09-23T22:38:00Z">
            <w:rPr>
              <w:ins w:id="2716" w:author="BENITO CASADO, ENRIQUE" w:date="2019-09-22T20:04:00Z"/>
              <w:lang w:val="en-US" w:eastAsia="es-ES"/>
            </w:rPr>
          </w:rPrChange>
        </w:rPr>
        <w:pPrChange w:id="2717" w:author="BENITO CASADO, ENRIQUE" w:date="2019-09-23T22:37:00Z">
          <w:pPr>
            <w:pStyle w:val="berschrift3"/>
          </w:pPr>
        </w:pPrChange>
      </w:pPr>
      <w:bookmarkStart w:id="2718" w:name="_Toc20171430"/>
      <w:ins w:id="2719" w:author="BENITO CASADO, ENRIQUE" w:date="2019-09-23T22:37:00Z">
        <w:r w:rsidRPr="002F3972">
          <w:rPr>
            <w:i w:val="0"/>
            <w:color w:val="auto"/>
            <w:rPrChange w:id="2720" w:author="BENITO CASADO, ENRIQUE" w:date="2019-09-23T22:38:00Z">
              <w:rPr>
                <w:b w:val="0"/>
                <w:bCs w:val="0"/>
                <w:i/>
                <w:iCs/>
              </w:rPr>
            </w:rPrChange>
          </w:rPr>
          <w:t xml:space="preserve">Figura </w:t>
        </w:r>
        <w:r w:rsidRPr="002F3972">
          <w:rPr>
            <w:i w:val="0"/>
            <w:color w:val="auto"/>
            <w:rPrChange w:id="2721" w:author="BENITO CASADO, ENRIQUE" w:date="2019-09-23T22:38:00Z">
              <w:rPr>
                <w:b w:val="0"/>
                <w:bCs w:val="0"/>
                <w:i/>
                <w:iCs/>
              </w:rPr>
            </w:rPrChange>
          </w:rPr>
          <w:fldChar w:fldCharType="begin"/>
        </w:r>
        <w:r w:rsidRPr="002F3972">
          <w:rPr>
            <w:i w:val="0"/>
            <w:color w:val="auto"/>
            <w:rPrChange w:id="2722" w:author="BENITO CASADO, ENRIQUE" w:date="2019-09-23T22:38:00Z">
              <w:rPr>
                <w:b w:val="0"/>
                <w:bCs w:val="0"/>
                <w:i/>
                <w:iCs/>
              </w:rPr>
            </w:rPrChange>
          </w:rPr>
          <w:instrText xml:space="preserve"> SEQ Figura \* ARABIC </w:instrText>
        </w:r>
      </w:ins>
      <w:r w:rsidRPr="002F3972">
        <w:rPr>
          <w:i w:val="0"/>
          <w:color w:val="auto"/>
          <w:rPrChange w:id="2723" w:author="BENITO CASADO, ENRIQUE" w:date="2019-09-23T22:38:00Z">
            <w:rPr>
              <w:b w:val="0"/>
              <w:bCs w:val="0"/>
              <w:i/>
              <w:iCs/>
            </w:rPr>
          </w:rPrChange>
        </w:rPr>
        <w:fldChar w:fldCharType="separate"/>
      </w:r>
      <w:ins w:id="2724" w:author="BENITO CASADO, ENRIQUE" w:date="2019-09-23T22:45:00Z">
        <w:r w:rsidR="00746E0D">
          <w:rPr>
            <w:i w:val="0"/>
            <w:noProof/>
            <w:color w:val="auto"/>
          </w:rPr>
          <w:t>17</w:t>
        </w:r>
      </w:ins>
      <w:ins w:id="2725" w:author="BENITO CASADO, ENRIQUE" w:date="2019-09-23T22:37:00Z">
        <w:r w:rsidRPr="002F3972">
          <w:rPr>
            <w:i w:val="0"/>
            <w:color w:val="auto"/>
            <w:rPrChange w:id="2726" w:author="BENITO CASADO, ENRIQUE" w:date="2019-09-23T22:38:00Z">
              <w:rPr>
                <w:b w:val="0"/>
                <w:bCs w:val="0"/>
                <w:i/>
                <w:iCs/>
              </w:rPr>
            </w:rPrChange>
          </w:rPr>
          <w:fldChar w:fldCharType="end"/>
        </w:r>
        <w:r w:rsidRPr="002F3972">
          <w:rPr>
            <w:i w:val="0"/>
            <w:color w:val="auto"/>
            <w:rPrChange w:id="2727" w:author="BENITO CASADO, ENRIQUE" w:date="2019-09-23T22:38:00Z">
              <w:rPr>
                <w:b w:val="0"/>
                <w:bCs w:val="0"/>
                <w:i/>
                <w:iCs/>
              </w:rPr>
            </w:rPrChange>
          </w:rPr>
          <w:t>:Producer y consumer</w:t>
        </w:r>
      </w:ins>
      <w:bookmarkEnd w:id="2718"/>
    </w:p>
    <w:p w14:paraId="76078626" w14:textId="7353A512" w:rsidR="00E603A8" w:rsidRDefault="00E603A8" w:rsidP="009E710F">
      <w:pPr>
        <w:pStyle w:val="berschrift3"/>
        <w:rPr>
          <w:ins w:id="2728" w:author="BENITO CASADO, ENRIQUE" w:date="2019-09-22T20:05:00Z"/>
          <w:rFonts w:asciiTheme="minorHAnsi" w:hAnsiTheme="minorHAnsi" w:cstheme="minorHAnsi"/>
          <w:sz w:val="28"/>
          <w:lang w:val="en-US" w:eastAsia="es-ES"/>
        </w:rPr>
      </w:pPr>
      <w:bookmarkStart w:id="2729" w:name="_Toc20170538"/>
      <w:ins w:id="2730" w:author="BENITO CASADO, ENRIQUE" w:date="2019-09-22T20:05:00Z">
        <w:r w:rsidRPr="00E603A8">
          <w:rPr>
            <w:rFonts w:asciiTheme="minorHAnsi" w:hAnsiTheme="minorHAnsi" w:cstheme="minorHAnsi"/>
            <w:sz w:val="28"/>
            <w:lang w:val="en-US" w:eastAsia="es-ES"/>
            <w:rPrChange w:id="2731" w:author="BENITO CASADO, ENRIQUE" w:date="2019-09-22T20:05:00Z">
              <w:rPr>
                <w:lang w:val="en-US" w:eastAsia="es-ES"/>
              </w:rPr>
            </w:rPrChange>
          </w:rPr>
          <w:t>Kafka y Java</w:t>
        </w:r>
        <w:bookmarkEnd w:id="2729"/>
      </w:ins>
    </w:p>
    <w:p w14:paraId="6AF09880" w14:textId="77777777" w:rsidR="00E603A8" w:rsidRPr="00E603A8" w:rsidRDefault="00E603A8">
      <w:pPr>
        <w:rPr>
          <w:ins w:id="2732" w:author="BENITO CASADO, ENRIQUE" w:date="2019-09-22T20:05:00Z"/>
          <w:lang w:val="en-US" w:eastAsia="es-ES"/>
        </w:rPr>
        <w:pPrChange w:id="2733" w:author="BENITO CASADO, ENRIQUE" w:date="2019-09-22T20:05:00Z">
          <w:pPr>
            <w:pStyle w:val="berschrift3"/>
          </w:pPr>
        </w:pPrChange>
      </w:pPr>
    </w:p>
    <w:p w14:paraId="400EFB35" w14:textId="610546FC" w:rsidR="009E710F" w:rsidDel="00D673BF" w:rsidRDefault="009E710F">
      <w:pPr>
        <w:rPr>
          <w:del w:id="2734" w:author="BENITO CASADO, ENRIQUE" w:date="2019-09-21T20:27:00Z"/>
          <w:lang w:eastAsia="es-ES"/>
        </w:rPr>
        <w:pPrChange w:id="2735" w:author="BENITO CASADO, ENRIQUE" w:date="2019-09-21T20:27:00Z">
          <w:pPr>
            <w:pStyle w:val="berschrift3"/>
          </w:pPr>
        </w:pPrChange>
      </w:pPr>
      <w:del w:id="2736" w:author="BENITO CASADO, ENRIQUE" w:date="2019-09-22T20:05:00Z">
        <w:r w:rsidDel="00E603A8">
          <w:rPr>
            <w:lang w:val="en-US" w:eastAsia="es-ES"/>
          </w:rPr>
          <w:delText xml:space="preserve">Kafka Consumer </w:delText>
        </w:r>
      </w:del>
      <w:del w:id="2737" w:author="BENITO CASADO, ENRIQUE" w:date="2019-09-21T14:19:00Z">
        <w:r w:rsidRPr="00307877" w:rsidDel="00307877">
          <w:rPr>
            <w:lang w:eastAsia="es-ES"/>
            <w:rPrChange w:id="2738" w:author="BENITO CASADO, ENRIQUE" w:date="2019-09-21T14:20:00Z">
              <w:rPr>
                <w:lang w:val="en-US" w:eastAsia="es-ES"/>
              </w:rPr>
            </w:rPrChange>
          </w:rPr>
          <w:delText>In Group</w:delText>
        </w:r>
      </w:del>
    </w:p>
    <w:p w14:paraId="2E10920D" w14:textId="18C147A6" w:rsidR="00D673BF" w:rsidRDefault="00D673BF">
      <w:pPr>
        <w:rPr>
          <w:ins w:id="2739" w:author="BENITO CASADO, ENRIQUE" w:date="2019-09-21T20:35:00Z"/>
          <w:lang w:eastAsia="es-ES"/>
        </w:rPr>
      </w:pPr>
      <w:ins w:id="2740" w:author="BENITO CASADO, ENRIQUE" w:date="2019-09-21T20:27:00Z">
        <w:r>
          <w:rPr>
            <w:lang w:eastAsia="es-ES"/>
          </w:rPr>
          <w:t>Hemos visto como introducir manualmente mediante comandos nuestros consumers y producers, el siguiente paso es encapsularlo en un</w:t>
        </w:r>
        <w:del w:id="2741" w:author="Jesús Carretero" w:date="2019-09-23T21:23:00Z">
          <w:r w:rsidDel="005C02C9">
            <w:rPr>
              <w:lang w:eastAsia="es-ES"/>
            </w:rPr>
            <w:delText>a</w:delText>
          </w:r>
        </w:del>
        <w:r>
          <w:rPr>
            <w:lang w:eastAsia="es-ES"/>
          </w:rPr>
          <w:t xml:space="preserve"> programa en Java para que nos de</w:t>
        </w:r>
      </w:ins>
      <w:ins w:id="2742" w:author="BENITO CASADO, ENRIQUE" w:date="2019-09-21T20:29:00Z">
        <w:r w:rsidR="00831F37">
          <w:rPr>
            <w:lang w:eastAsia="es-ES"/>
          </w:rPr>
          <w:t xml:space="preserve"> </w:t>
        </w:r>
      </w:ins>
      <w:ins w:id="2743" w:author="BENITO CASADO, ENRIQUE" w:date="2019-09-21T20:27:00Z">
        <w:r w:rsidR="00E603A8">
          <w:rPr>
            <w:lang w:eastAsia="es-ES"/>
          </w:rPr>
          <w:t>el</w:t>
        </w:r>
      </w:ins>
      <w:ins w:id="2744" w:author="Jesús Carretero" w:date="2019-09-23T21:23:00Z">
        <w:r w:rsidR="005C02C9">
          <w:rPr>
            <w:lang w:eastAsia="es-ES"/>
          </w:rPr>
          <w:t xml:space="preserve"> </w:t>
        </w:r>
      </w:ins>
      <w:ins w:id="2745" w:author="BENITO CASADO, ENRIQUE" w:date="2019-09-21T20:27:00Z">
        <w:r w:rsidR="00E603A8">
          <w:rPr>
            <w:lang w:eastAsia="es-ES"/>
          </w:rPr>
          <w:t>mensaje.</w:t>
        </w:r>
      </w:ins>
      <w:ins w:id="2746" w:author="BENITO CASADO, ENRIQUE" w:date="2019-09-22T20:05:00Z">
        <w:r w:rsidR="00E603A8">
          <w:rPr>
            <w:lang w:eastAsia="es-ES"/>
          </w:rPr>
          <w:t xml:space="preserve"> </w:t>
        </w:r>
      </w:ins>
      <w:ins w:id="2747" w:author="BENITO CASADO, ENRIQUE" w:date="2019-09-21T20:30:00Z">
        <w:r>
          <w:rPr>
            <w:lang w:eastAsia="es-ES"/>
          </w:rPr>
          <w:t>En nuestro archivo pom.xml vamos a poner todas las dependencias que nuestro proyecto va a necesitar.</w:t>
        </w:r>
      </w:ins>
    </w:p>
    <w:p w14:paraId="620D47FD" w14:textId="2B4306B2" w:rsidR="00D673BF" w:rsidRDefault="00D673BF">
      <w:pPr>
        <w:ind w:left="-993"/>
        <w:rPr>
          <w:ins w:id="2748" w:author="Jesús Carretero" w:date="2019-09-23T21:27:00Z"/>
          <w:lang w:eastAsia="es-ES"/>
        </w:rPr>
      </w:pPr>
      <w:ins w:id="2749" w:author="BENITO CASADO, ENRIQUE" w:date="2019-09-21T20:35:00Z">
        <w:r>
          <w:rPr>
            <w:noProof/>
            <w:lang w:eastAsia="es-ES"/>
          </w:rPr>
          <w:lastRenderedPageBreak/>
          <w:drawing>
            <wp:inline distT="0" distB="0" distL="0" distR="0" wp14:anchorId="3E7F62D6" wp14:editId="65A6DB96">
              <wp:extent cx="6781800" cy="2962275"/>
              <wp:effectExtent l="0" t="0" r="0" b="95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81800" cy="2962275"/>
                      </a:xfrm>
                      <a:prstGeom prst="rect">
                        <a:avLst/>
                      </a:prstGeom>
                    </pic:spPr>
                  </pic:pic>
                </a:graphicData>
              </a:graphic>
            </wp:inline>
          </w:drawing>
        </w:r>
      </w:ins>
    </w:p>
    <w:p w14:paraId="3EA7E180" w14:textId="786EADD1" w:rsidR="005C02C9" w:rsidRPr="005C02C9" w:rsidRDefault="005C02C9" w:rsidP="005C02C9">
      <w:pPr>
        <w:pStyle w:val="Beschriftung"/>
        <w:jc w:val="center"/>
        <w:rPr>
          <w:ins w:id="2750" w:author="Jesús Carretero" w:date="2019-09-23T21:27:00Z"/>
          <w:noProof/>
          <w:lang w:eastAsia="es-ES"/>
          <w:rPrChange w:id="2751" w:author="Jesús Carretero" w:date="2019-09-23T21:27:00Z">
            <w:rPr>
              <w:ins w:id="2752" w:author="Jesús Carretero" w:date="2019-09-23T21:27:00Z"/>
              <w:noProof/>
              <w:lang w:val="en-US" w:eastAsia="es-ES"/>
            </w:rPr>
          </w:rPrChange>
        </w:rPr>
      </w:pPr>
      <w:bookmarkStart w:id="2753" w:name="_Toc20171431"/>
      <w:ins w:id="2754" w:author="Jesús Carretero" w:date="2019-09-23T21:27:00Z">
        <w:r w:rsidRPr="002F3972">
          <w:rPr>
            <w:i w:val="0"/>
            <w:color w:val="auto"/>
            <w:rPrChange w:id="2755" w:author="BENITO CASADO, ENRIQUE" w:date="2019-09-23T22:38:00Z">
              <w:rPr>
                <w:i w:val="0"/>
                <w:color w:val="auto"/>
                <w:lang w:val="en-US"/>
              </w:rPr>
            </w:rPrChange>
          </w:rPr>
          <w:t xml:space="preserve">Figura </w:t>
        </w:r>
        <w:r w:rsidRPr="00831F37">
          <w:rPr>
            <w:i w:val="0"/>
            <w:color w:val="auto"/>
          </w:rPr>
          <w:fldChar w:fldCharType="begin"/>
        </w:r>
        <w:r w:rsidRPr="002F3972">
          <w:rPr>
            <w:i w:val="0"/>
            <w:color w:val="auto"/>
            <w:rPrChange w:id="2756" w:author="BENITO CASADO, ENRIQUE" w:date="2019-09-23T22:38:00Z">
              <w:rPr>
                <w:i w:val="0"/>
                <w:color w:val="auto"/>
                <w:lang w:val="en-US"/>
              </w:rPr>
            </w:rPrChange>
          </w:rPr>
          <w:instrText xml:space="preserve"> SEQ Figura \* ARABIC </w:instrText>
        </w:r>
        <w:r w:rsidRPr="002F3972">
          <w:rPr>
            <w:i w:val="0"/>
            <w:color w:val="auto"/>
            <w:rPrChange w:id="2757" w:author="BENITO CASADO, ENRIQUE" w:date="2019-09-23T22:38:00Z">
              <w:rPr>
                <w:i w:val="0"/>
                <w:color w:val="auto"/>
              </w:rPr>
            </w:rPrChange>
          </w:rPr>
          <w:fldChar w:fldCharType="separate"/>
        </w:r>
      </w:ins>
      <w:ins w:id="2758" w:author="BENITO CASADO, ENRIQUE" w:date="2019-09-23T22:45:00Z">
        <w:r w:rsidR="00746E0D">
          <w:rPr>
            <w:i w:val="0"/>
            <w:noProof/>
            <w:color w:val="auto"/>
          </w:rPr>
          <w:t>18</w:t>
        </w:r>
      </w:ins>
      <w:ins w:id="2759" w:author="Jesús Carretero" w:date="2019-09-23T21:27:00Z">
        <w:del w:id="2760" w:author="BENITO CASADO, ENRIQUE" w:date="2019-09-23T22:33:00Z">
          <w:r w:rsidRPr="002F3972" w:rsidDel="00F939E9">
            <w:rPr>
              <w:i w:val="0"/>
              <w:noProof/>
              <w:color w:val="auto"/>
              <w:rPrChange w:id="2761" w:author="BENITO CASADO, ENRIQUE" w:date="2019-09-23T22:38:00Z">
                <w:rPr>
                  <w:i w:val="0"/>
                  <w:noProof/>
                  <w:color w:val="auto"/>
                  <w:lang w:val="en-US"/>
                </w:rPr>
              </w:rPrChange>
            </w:rPr>
            <w:delText>16</w:delText>
          </w:r>
        </w:del>
        <w:r w:rsidRPr="002F3972">
          <w:rPr>
            <w:i w:val="0"/>
            <w:color w:val="auto"/>
            <w:rPrChange w:id="2762" w:author="BENITO CASADO, ENRIQUE" w:date="2019-09-23T22:38:00Z">
              <w:rPr>
                <w:i w:val="0"/>
                <w:color w:val="auto"/>
              </w:rPr>
            </w:rPrChange>
          </w:rPr>
          <w:fldChar w:fldCharType="end"/>
        </w:r>
        <w:r w:rsidRPr="002F3972">
          <w:rPr>
            <w:i w:val="0"/>
            <w:color w:val="auto"/>
            <w:rPrChange w:id="2763" w:author="BENITO CASADO, ENRIQUE" w:date="2019-09-23T22:38:00Z">
              <w:rPr>
                <w:i w:val="0"/>
                <w:color w:val="auto"/>
                <w:lang w:val="en-US"/>
              </w:rPr>
            </w:rPrChange>
          </w:rPr>
          <w:t>:</w:t>
        </w:r>
        <w:r w:rsidRPr="002F3972">
          <w:rPr>
            <w:color w:val="auto"/>
            <w:lang w:eastAsia="es-ES"/>
            <w:rPrChange w:id="2764" w:author="BENITO CASADO, ENRIQUE" w:date="2019-09-23T22:38:00Z">
              <w:rPr>
                <w:lang w:eastAsia="es-ES"/>
              </w:rPr>
            </w:rPrChange>
          </w:rPr>
          <w:t xml:space="preserve"> Nuestro consumer escucha lo que le mandamos mediante java</w:t>
        </w:r>
        <w:bookmarkEnd w:id="2753"/>
      </w:ins>
    </w:p>
    <w:p w14:paraId="456494A9" w14:textId="77777777" w:rsidR="005C02C9" w:rsidDel="005C02C9" w:rsidRDefault="005C02C9">
      <w:pPr>
        <w:ind w:left="-993"/>
        <w:rPr>
          <w:ins w:id="2765" w:author="BENITO CASADO, ENRIQUE" w:date="2019-09-21T20:35:00Z"/>
          <w:del w:id="2766" w:author="Jesús Carretero" w:date="2019-09-23T21:27:00Z"/>
          <w:lang w:eastAsia="es-ES"/>
        </w:rPr>
        <w:pPrChange w:id="2767" w:author="BENITO CASADO, ENRIQUE" w:date="2019-09-21T20:27:00Z">
          <w:pPr/>
        </w:pPrChange>
      </w:pPr>
    </w:p>
    <w:p w14:paraId="7BCAE8BD" w14:textId="784CA17A" w:rsidR="00D673BF" w:rsidDel="005C02C9" w:rsidRDefault="00D673BF">
      <w:pPr>
        <w:ind w:left="-993"/>
        <w:jc w:val="center"/>
        <w:rPr>
          <w:ins w:id="2768" w:author="BENITO CASADO, ENRIQUE" w:date="2019-09-21T20:28:00Z"/>
          <w:del w:id="2769" w:author="Jesús Carretero" w:date="2019-09-23T21:24:00Z"/>
          <w:lang w:eastAsia="es-ES"/>
        </w:rPr>
        <w:pPrChange w:id="2770" w:author="Jesús Carretero" w:date="2019-09-23T21:24:00Z">
          <w:pPr/>
        </w:pPrChange>
      </w:pPr>
      <w:ins w:id="2771" w:author="BENITO CASADO, ENRIQUE" w:date="2019-09-21T20:35:00Z">
        <w:del w:id="2772" w:author="Jesús Carretero" w:date="2019-09-23T21:27:00Z">
          <w:r w:rsidDel="005C02C9">
            <w:rPr>
              <w:lang w:eastAsia="es-ES"/>
            </w:rPr>
            <w:delText xml:space="preserve">Figura </w:delText>
          </w:r>
        </w:del>
        <w:del w:id="2773" w:author="Jesús Carretero" w:date="2019-09-23T21:23:00Z">
          <w:r w:rsidDel="005C02C9">
            <w:rPr>
              <w:lang w:eastAsia="es-ES"/>
            </w:rPr>
            <w:delText>XX</w:delText>
          </w:r>
        </w:del>
        <w:del w:id="2774" w:author="Jesús Carretero" w:date="2019-09-23T21:27:00Z">
          <w:r w:rsidDel="005C02C9">
            <w:rPr>
              <w:lang w:eastAsia="es-ES"/>
            </w:rPr>
            <w:delText>: Nuestro consumer escucha lo que le mandamos mediante java</w:delText>
          </w:r>
        </w:del>
      </w:ins>
    </w:p>
    <w:p w14:paraId="4C8F02DF" w14:textId="77777777" w:rsidR="00D673BF" w:rsidRPr="00A27C15" w:rsidDel="005C02C9" w:rsidRDefault="00D673BF" w:rsidP="00A27C15">
      <w:pPr>
        <w:rPr>
          <w:ins w:id="2775" w:author="BENITO CASADO, ENRIQUE" w:date="2019-09-21T20:27:00Z"/>
          <w:del w:id="2776" w:author="Jesús Carretero" w:date="2019-09-23T21:24:00Z"/>
          <w:lang w:eastAsia="es-ES"/>
        </w:rPr>
      </w:pPr>
    </w:p>
    <w:p w14:paraId="2FE3B8AE" w14:textId="2EDBB0B2" w:rsidR="00D673BF" w:rsidRPr="00D673BF" w:rsidDel="005C02C9" w:rsidRDefault="00D673BF">
      <w:pPr>
        <w:ind w:left="-993"/>
        <w:jc w:val="center"/>
        <w:rPr>
          <w:ins w:id="2777" w:author="BENITO CASADO, ENRIQUE" w:date="2019-09-21T20:27:00Z"/>
          <w:del w:id="2778" w:author="Jesús Carretero" w:date="2019-09-23T21:27:00Z"/>
          <w:lang w:eastAsia="es-ES"/>
          <w:rPrChange w:id="2779" w:author="BENITO CASADO, ENRIQUE" w:date="2019-09-21T20:27:00Z">
            <w:rPr>
              <w:ins w:id="2780" w:author="BENITO CASADO, ENRIQUE" w:date="2019-09-21T20:27:00Z"/>
              <w:del w:id="2781" w:author="Jesús Carretero" w:date="2019-09-23T21:27:00Z"/>
              <w:lang w:val="en-US" w:eastAsia="es-ES"/>
            </w:rPr>
          </w:rPrChange>
        </w:rPr>
        <w:pPrChange w:id="2782" w:author="Jesús Carretero" w:date="2019-09-23T21:24:00Z">
          <w:pPr>
            <w:pStyle w:val="berschrift3"/>
          </w:pPr>
        </w:pPrChange>
      </w:pPr>
    </w:p>
    <w:p w14:paraId="38DFCACD" w14:textId="4456ABC4" w:rsidR="009E710F" w:rsidRPr="00D673BF" w:rsidDel="00307877" w:rsidRDefault="009E710F">
      <w:pPr>
        <w:pStyle w:val="berschrift3"/>
        <w:numPr>
          <w:ilvl w:val="0"/>
          <w:numId w:val="0"/>
        </w:numPr>
        <w:rPr>
          <w:del w:id="2783" w:author="BENITO CASADO, ENRIQUE" w:date="2019-09-21T14:22:00Z"/>
          <w:sz w:val="36"/>
          <w:szCs w:val="36"/>
          <w:lang w:eastAsia="es-ES"/>
          <w:rPrChange w:id="2784" w:author="BENITO CASADO, ENRIQUE" w:date="2019-09-21T20:28:00Z">
            <w:rPr>
              <w:del w:id="2785" w:author="BENITO CASADO, ENRIQUE" w:date="2019-09-21T14:22:00Z"/>
              <w:lang w:val="en-US" w:eastAsia="es-ES"/>
            </w:rPr>
          </w:rPrChange>
        </w:rPr>
        <w:pPrChange w:id="2786" w:author="BENITO CASADO, ENRIQUE" w:date="2019-09-21T20:26:00Z">
          <w:pPr>
            <w:pStyle w:val="berschrift3"/>
          </w:pPr>
        </w:pPrChange>
      </w:pPr>
      <w:del w:id="2787" w:author="BENITO CASADO, ENRIQUE" w:date="2019-09-21T14:22:00Z">
        <w:r w:rsidRPr="00D673BF" w:rsidDel="00307877">
          <w:rPr>
            <w:sz w:val="36"/>
            <w:szCs w:val="36"/>
            <w:lang w:eastAsia="es-ES"/>
            <w:rPrChange w:id="2788" w:author="BENITO CASADO, ENRIQUE" w:date="2019-09-21T20:28:00Z">
              <w:rPr>
                <w:lang w:val="en-US" w:eastAsia="es-ES"/>
              </w:rPr>
            </w:rPrChange>
          </w:rPr>
          <w:delText>Kafka Consuemr Groups CLI</w:delText>
        </w:r>
      </w:del>
    </w:p>
    <w:p w14:paraId="7D1F22B3" w14:textId="265AF042" w:rsidR="009E710F" w:rsidRPr="00E5651F" w:rsidDel="00E5651F" w:rsidRDefault="009E710F" w:rsidP="009E710F">
      <w:pPr>
        <w:pStyle w:val="berschrift3"/>
        <w:rPr>
          <w:del w:id="2789" w:author="BENITO CASADO, ENRIQUE" w:date="2019-09-21T15:02:00Z"/>
          <w:lang w:eastAsia="es-ES"/>
          <w:rPrChange w:id="2790" w:author="BENITO CASADO, ENRIQUE" w:date="2019-09-21T15:05:00Z">
            <w:rPr>
              <w:del w:id="2791" w:author="BENITO CASADO, ENRIQUE" w:date="2019-09-21T15:02:00Z"/>
              <w:lang w:val="en-US" w:eastAsia="es-ES"/>
            </w:rPr>
          </w:rPrChange>
        </w:rPr>
      </w:pPr>
      <w:del w:id="2792" w:author="BENITO CASADO, ENRIQUE" w:date="2019-09-21T15:02:00Z">
        <w:r w:rsidRPr="00E5651F" w:rsidDel="00E5651F">
          <w:rPr>
            <w:lang w:eastAsia="es-ES"/>
            <w:rPrChange w:id="2793" w:author="BENITO CASADO, ENRIQUE" w:date="2019-09-21T15:05:00Z">
              <w:rPr>
                <w:lang w:val="en-US" w:eastAsia="es-ES"/>
              </w:rPr>
            </w:rPrChange>
          </w:rPr>
          <w:delText>Resetting Offsets</w:delText>
        </w:r>
      </w:del>
    </w:p>
    <w:p w14:paraId="684C8776" w14:textId="68BC1397" w:rsidR="009E710F" w:rsidRPr="00E5651F" w:rsidDel="00E5651F" w:rsidRDefault="009E710F" w:rsidP="009E710F">
      <w:pPr>
        <w:pStyle w:val="berschrift3"/>
        <w:rPr>
          <w:del w:id="2794" w:author="BENITO CASADO, ENRIQUE" w:date="2019-09-21T15:02:00Z"/>
          <w:lang w:eastAsia="es-ES"/>
          <w:rPrChange w:id="2795" w:author="BENITO CASADO, ENRIQUE" w:date="2019-09-21T15:05:00Z">
            <w:rPr>
              <w:del w:id="2796" w:author="BENITO CASADO, ENRIQUE" w:date="2019-09-21T15:02:00Z"/>
              <w:lang w:val="en-US" w:eastAsia="es-ES"/>
            </w:rPr>
          </w:rPrChange>
        </w:rPr>
      </w:pPr>
      <w:del w:id="2797" w:author="BENITO CASADO, ENRIQUE" w:date="2019-09-21T15:02:00Z">
        <w:r w:rsidRPr="00E5651F" w:rsidDel="00E5651F">
          <w:rPr>
            <w:lang w:eastAsia="es-ES"/>
            <w:rPrChange w:id="2798" w:author="BENITO CASADO, ENRIQUE" w:date="2019-09-21T15:05:00Z">
              <w:rPr>
                <w:lang w:val="en-US" w:eastAsia="es-ES"/>
              </w:rPr>
            </w:rPrChange>
          </w:rPr>
          <w:delText>CLI Opciones que deveriamos conocer</w:delText>
        </w:r>
      </w:del>
    </w:p>
    <w:p w14:paraId="66754B4C" w14:textId="4728F918" w:rsidR="009E710F" w:rsidDel="00E5651F" w:rsidRDefault="009E710F" w:rsidP="00876363">
      <w:pPr>
        <w:pStyle w:val="berschrift3"/>
        <w:rPr>
          <w:del w:id="2799" w:author="BENITO CASADO, ENRIQUE" w:date="2019-09-21T15:02:00Z"/>
          <w:lang w:eastAsia="es-ES"/>
        </w:rPr>
      </w:pPr>
      <w:del w:id="2800" w:author="BENITO CASADO, ENRIQUE" w:date="2019-09-21T15:02:00Z">
        <w:r w:rsidRPr="009E710F" w:rsidDel="00E5651F">
          <w:rPr>
            <w:lang w:eastAsia="es-ES"/>
          </w:rPr>
          <w:delText>KafkaCat un remplazo for Kakfa CLI</w:delText>
        </w:r>
      </w:del>
    </w:p>
    <w:p w14:paraId="308E68ED" w14:textId="2ABD9914" w:rsidR="009E710F" w:rsidRPr="005B2488" w:rsidRDefault="009E710F" w:rsidP="009E710F">
      <w:pPr>
        <w:rPr>
          <w:lang w:eastAsia="es-ES"/>
        </w:rPr>
      </w:pPr>
    </w:p>
    <w:p w14:paraId="4C868C12" w14:textId="4F8D97C3" w:rsidR="005E1021" w:rsidRPr="00A648CA" w:rsidRDefault="005E1021" w:rsidP="005E1021">
      <w:pPr>
        <w:pStyle w:val="berschrift2"/>
        <w:rPr>
          <w:rFonts w:asciiTheme="minorHAnsi" w:hAnsiTheme="minorHAnsi" w:cstheme="minorHAnsi"/>
          <w:sz w:val="36"/>
        </w:rPr>
      </w:pPr>
      <w:bookmarkStart w:id="2801" w:name="_Toc20170539"/>
      <w:r w:rsidRPr="00A648CA">
        <w:rPr>
          <w:rFonts w:asciiTheme="minorHAnsi" w:hAnsiTheme="minorHAnsi" w:cstheme="minorHAnsi"/>
          <w:sz w:val="36"/>
        </w:rPr>
        <w:t>Kafka en nuestra arquitectura Big Data</w:t>
      </w:r>
      <w:bookmarkEnd w:id="2801"/>
    </w:p>
    <w:p w14:paraId="13A59962" w14:textId="2FECAB03" w:rsidR="009C1717" w:rsidRDefault="009C1717" w:rsidP="009C1717">
      <w:pPr>
        <w:rPr>
          <w:ins w:id="2802" w:author="BENITO CASADO, ENRIQUE" w:date="2019-09-21T18:09:00Z"/>
          <w:lang w:eastAsia="es-ES"/>
        </w:rPr>
      </w:pPr>
    </w:p>
    <w:p w14:paraId="1E6C8B80" w14:textId="77777777" w:rsidR="00396F12" w:rsidRDefault="00ED275D">
      <w:pPr>
        <w:keepNext/>
        <w:jc w:val="center"/>
        <w:rPr>
          <w:ins w:id="2803" w:author="BENITO CASADO, ENRIQUE" w:date="2019-09-22T20:40:00Z"/>
        </w:rPr>
        <w:pPrChange w:id="2804" w:author="Jesús Carretero" w:date="2019-09-23T21:24:00Z">
          <w:pPr/>
        </w:pPrChange>
      </w:pPr>
      <w:ins w:id="2805" w:author="BENITO CASADO, ENRIQUE" w:date="2019-09-21T18:09:00Z">
        <w:r>
          <w:rPr>
            <w:noProof/>
            <w:lang w:eastAsia="es-ES"/>
          </w:rPr>
          <w:drawing>
            <wp:inline distT="0" distB="0" distL="0" distR="0" wp14:anchorId="4EB80CCA" wp14:editId="5C0F7D81">
              <wp:extent cx="5400040" cy="110617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106170"/>
                      </a:xfrm>
                      <a:prstGeom prst="rect">
                        <a:avLst/>
                      </a:prstGeom>
                    </pic:spPr>
                  </pic:pic>
                </a:graphicData>
              </a:graphic>
            </wp:inline>
          </w:drawing>
        </w:r>
      </w:ins>
    </w:p>
    <w:p w14:paraId="25695813" w14:textId="38D9CED5" w:rsidR="00ED275D" w:rsidRPr="002B7F22" w:rsidRDefault="00396F12">
      <w:pPr>
        <w:pStyle w:val="Beschriftung"/>
        <w:jc w:val="center"/>
        <w:rPr>
          <w:ins w:id="2806" w:author="BENITO CASADO, ENRIQUE" w:date="2019-09-21T18:29:00Z"/>
          <w:lang w:eastAsia="es-ES"/>
        </w:rPr>
        <w:pPrChange w:id="2807" w:author="Jesús Carretero" w:date="2019-09-23T21:24:00Z">
          <w:pPr/>
        </w:pPrChange>
      </w:pPr>
      <w:bookmarkStart w:id="2808" w:name="_Toc20171432"/>
      <w:ins w:id="2809" w:author="BENITO CASADO, ENRIQUE" w:date="2019-09-22T20:40:00Z">
        <w:r w:rsidRPr="00396F12">
          <w:rPr>
            <w:i w:val="0"/>
            <w:color w:val="auto"/>
            <w:rPrChange w:id="2810" w:author="BENITO CASADO, ENRIQUE" w:date="2019-09-22T20:40:00Z">
              <w:rPr/>
            </w:rPrChange>
          </w:rPr>
          <w:t xml:space="preserve">Figura </w:t>
        </w:r>
        <w:r w:rsidRPr="00396F12">
          <w:rPr>
            <w:i w:val="0"/>
            <w:color w:val="auto"/>
            <w:rPrChange w:id="2811" w:author="BENITO CASADO, ENRIQUE" w:date="2019-09-22T20:40:00Z">
              <w:rPr/>
            </w:rPrChange>
          </w:rPr>
          <w:fldChar w:fldCharType="begin"/>
        </w:r>
        <w:r w:rsidRPr="00396F12">
          <w:rPr>
            <w:i w:val="0"/>
            <w:color w:val="auto"/>
            <w:rPrChange w:id="2812" w:author="BENITO CASADO, ENRIQUE" w:date="2019-09-22T20:40:00Z">
              <w:rPr/>
            </w:rPrChange>
          </w:rPr>
          <w:instrText xml:space="preserve"> SEQ Figura \* ARABIC </w:instrText>
        </w:r>
      </w:ins>
      <w:r w:rsidRPr="00396F12">
        <w:rPr>
          <w:i w:val="0"/>
          <w:color w:val="auto"/>
          <w:rPrChange w:id="2813" w:author="BENITO CASADO, ENRIQUE" w:date="2019-09-22T20:40:00Z">
            <w:rPr/>
          </w:rPrChange>
        </w:rPr>
        <w:fldChar w:fldCharType="separate"/>
      </w:r>
      <w:ins w:id="2814" w:author="BENITO CASADO, ENRIQUE" w:date="2019-09-23T22:45:00Z">
        <w:r w:rsidR="00746E0D">
          <w:rPr>
            <w:i w:val="0"/>
            <w:noProof/>
            <w:color w:val="auto"/>
          </w:rPr>
          <w:t>19</w:t>
        </w:r>
      </w:ins>
      <w:ins w:id="2815" w:author="BENITO CASADO, ENRIQUE" w:date="2019-09-22T20:40:00Z">
        <w:r w:rsidRPr="00396F12">
          <w:rPr>
            <w:i w:val="0"/>
            <w:color w:val="auto"/>
            <w:rPrChange w:id="2816" w:author="BENITO CASADO, ENRIQUE" w:date="2019-09-22T20:40:00Z">
              <w:rPr/>
            </w:rPrChange>
          </w:rPr>
          <w:fldChar w:fldCharType="end"/>
        </w:r>
        <w:r w:rsidRPr="00396F12">
          <w:rPr>
            <w:i w:val="0"/>
            <w:color w:val="auto"/>
            <w:rPrChange w:id="2817" w:author="BENITO CASADO, ENRIQUE" w:date="2019-09-22T20:40:00Z">
              <w:rPr/>
            </w:rPrChange>
          </w:rPr>
          <w:t>: Kafka en nuestra arquitectura</w:t>
        </w:r>
      </w:ins>
      <w:bookmarkEnd w:id="2808"/>
    </w:p>
    <w:p w14:paraId="78FCCA82" w14:textId="0333E35F" w:rsidR="00B133C8" w:rsidRDefault="00B133C8" w:rsidP="009C1717">
      <w:pPr>
        <w:rPr>
          <w:ins w:id="2818" w:author="BENITO CASADO, ENRIQUE" w:date="2019-09-21T18:38:00Z"/>
          <w:lang w:eastAsia="es-ES"/>
        </w:rPr>
      </w:pPr>
      <w:ins w:id="2819" w:author="BENITO CASADO, ENRIQUE" w:date="2019-09-21T18:29:00Z">
        <w:r>
          <w:rPr>
            <w:lang w:eastAsia="es-ES"/>
          </w:rPr>
          <w:t xml:space="preserve">Lo primero que tenemos que hacer es crearnos una cuenta de desarrollador en twitter. Twitter es muy celoso de quien </w:t>
        </w:r>
      </w:ins>
      <w:ins w:id="2820" w:author="BENITO CASADO, ENRIQUE" w:date="2019-09-21T18:30:00Z">
        <w:r>
          <w:rPr>
            <w:lang w:eastAsia="es-ES"/>
          </w:rPr>
          <w:t>está</w:t>
        </w:r>
      </w:ins>
      <w:ins w:id="2821" w:author="BENITO CASADO, ENRIQUE" w:date="2019-09-21T18:29:00Z">
        <w:r>
          <w:rPr>
            <w:lang w:eastAsia="es-ES"/>
          </w:rPr>
          <w:t xml:space="preserve"> “escuchando” sus Tweets, puesto que es </w:t>
        </w:r>
      </w:ins>
      <w:ins w:id="2822" w:author="BENITO CASADO, ENRIQUE" w:date="2019-09-21T18:30:00Z">
        <w:r>
          <w:rPr>
            <w:lang w:eastAsia="es-ES"/>
          </w:rPr>
          <w:t>información</w:t>
        </w:r>
      </w:ins>
      <w:ins w:id="2823" w:author="BENITO CASADO, ENRIQUE" w:date="2019-09-21T18:29:00Z">
        <w:r>
          <w:rPr>
            <w:lang w:eastAsia="es-ES"/>
          </w:rPr>
          <w:t xml:space="preserve"> </w:t>
        </w:r>
      </w:ins>
      <w:ins w:id="2824" w:author="BENITO CASADO, ENRIQUE" w:date="2019-09-21T18:30:00Z">
        <w:r>
          <w:rPr>
            <w:lang w:eastAsia="es-ES"/>
          </w:rPr>
          <w:t>muy valiosa</w:t>
        </w:r>
      </w:ins>
      <w:ins w:id="2825" w:author="BENITO CASADO, ENRIQUE" w:date="2019-09-21T18:38:00Z">
        <w:r>
          <w:rPr>
            <w:lang w:eastAsia="es-ES"/>
          </w:rPr>
          <w:t>.</w:t>
        </w:r>
      </w:ins>
    </w:p>
    <w:p w14:paraId="3AB71DBA" w14:textId="14CB249F" w:rsidR="00E57035" w:rsidDel="005C02C9" w:rsidRDefault="002827F8">
      <w:pPr>
        <w:rPr>
          <w:ins w:id="2826" w:author="BENITO CASADO, ENRIQUE" w:date="2019-09-21T20:45:00Z"/>
          <w:del w:id="2827" w:author="Jesús Carretero" w:date="2019-09-23T21:25:00Z"/>
          <w:lang w:eastAsia="es-ES"/>
        </w:rPr>
      </w:pPr>
      <w:ins w:id="2828" w:author="BENITO CASADO, ENRIQUE" w:date="2019-09-21T18:38:00Z">
        <w:r>
          <w:rPr>
            <w:lang w:eastAsia="es-ES"/>
          </w:rPr>
          <w:t>Para poder trabajar con los t</w:t>
        </w:r>
        <w:r w:rsidR="00B133C8">
          <w:rPr>
            <w:lang w:eastAsia="es-ES"/>
          </w:rPr>
          <w:t xml:space="preserve">weets hemos tenido que enviar una solicitud a Twitter contando explicando que en este caso se trata de un proyecto de investigación </w:t>
        </w:r>
        <w:r>
          <w:rPr>
            <w:lang w:eastAsia="es-ES"/>
          </w:rPr>
          <w:t xml:space="preserve">para la </w:t>
        </w:r>
      </w:ins>
      <w:ins w:id="2829" w:author="BENITO CASADO, ENRIQUE" w:date="2019-09-21T18:39:00Z">
        <w:r>
          <w:rPr>
            <w:lang w:eastAsia="es-ES"/>
          </w:rPr>
          <w:t>u</w:t>
        </w:r>
      </w:ins>
      <w:ins w:id="2830" w:author="BENITO CASADO, ENRIQUE" w:date="2019-09-21T18:38:00Z">
        <w:r w:rsidR="00B133C8">
          <w:rPr>
            <w:lang w:eastAsia="es-ES"/>
          </w:rPr>
          <w:t>niversidad.</w:t>
        </w:r>
      </w:ins>
      <w:ins w:id="2831" w:author="BENITO CASADO, ENRIQUE" w:date="2019-09-21T18:39:00Z">
        <w:r>
          <w:rPr>
            <w:lang w:eastAsia="es-ES"/>
          </w:rPr>
          <w:t xml:space="preserve"> U</w:t>
        </w:r>
        <w:r w:rsidR="00363A0E">
          <w:rPr>
            <w:lang w:eastAsia="es-ES"/>
          </w:rPr>
          <w:t xml:space="preserve">na vez hemos explicado para que queremos los datos </w:t>
        </w:r>
      </w:ins>
      <w:ins w:id="2832" w:author="BENITO CASADO, ENRIQUE" w:date="2019-09-21T18:58:00Z">
        <w:r w:rsidR="00363A0E">
          <w:rPr>
            <w:lang w:eastAsia="es-ES"/>
          </w:rPr>
          <w:t>recibimos</w:t>
        </w:r>
      </w:ins>
      <w:ins w:id="2833" w:author="BENITO CASADO, ENRIQUE" w:date="2019-09-21T18:39:00Z">
        <w:r w:rsidR="00363A0E">
          <w:rPr>
            <w:lang w:eastAsia="es-ES"/>
          </w:rPr>
          <w:t xml:space="preserve"> la </w:t>
        </w:r>
      </w:ins>
      <w:ins w:id="2834" w:author="BENITO CASADO, ENRIQUE" w:date="2019-09-21T18:58:00Z">
        <w:r w:rsidR="00363A0E">
          <w:rPr>
            <w:lang w:eastAsia="es-ES"/>
          </w:rPr>
          <w:t>aprobación</w:t>
        </w:r>
      </w:ins>
      <w:ins w:id="2835" w:author="BENITO CASADO, ENRIQUE" w:date="2019-09-21T18:39:00Z">
        <w:r w:rsidR="00363A0E">
          <w:rPr>
            <w:lang w:eastAsia="es-ES"/>
          </w:rPr>
          <w:t xml:space="preserve"> </w:t>
        </w:r>
      </w:ins>
      <w:ins w:id="2836" w:author="BENITO CASADO, ENRIQUE" w:date="2019-09-21T18:58:00Z">
        <w:r w:rsidR="00363A0E">
          <w:rPr>
            <w:lang w:eastAsia="es-ES"/>
          </w:rPr>
          <w:t xml:space="preserve">de Twitter. En nuestro </w:t>
        </w:r>
      </w:ins>
      <w:ins w:id="2837" w:author="BENITO CASADO, ENRIQUE" w:date="2019-09-22T18:57:00Z">
        <w:r w:rsidR="006E79D6">
          <w:rPr>
            <w:lang w:eastAsia="es-ES"/>
          </w:rPr>
          <w:t>clúster</w:t>
        </w:r>
      </w:ins>
      <w:ins w:id="2838" w:author="BENITO CASADO, ENRIQUE" w:date="2019-09-21T18:58:00Z">
        <w:r w:rsidR="00363A0E">
          <w:rPr>
            <w:lang w:eastAsia="es-ES"/>
          </w:rPr>
          <w:t xml:space="preserve"> de Big Data, cuando pasemos a </w:t>
        </w:r>
      </w:ins>
      <w:ins w:id="2839" w:author="BENITO CASADO, ENRIQUE" w:date="2019-09-21T18:59:00Z">
        <w:r w:rsidR="00363A0E">
          <w:rPr>
            <w:lang w:eastAsia="es-ES"/>
          </w:rPr>
          <w:t>producción</w:t>
        </w:r>
      </w:ins>
      <w:ins w:id="2840" w:author="BENITO CASADO, ENRIQUE" w:date="2019-09-21T18:58:00Z">
        <w:r w:rsidR="00363A0E">
          <w:rPr>
            <w:lang w:eastAsia="es-ES"/>
          </w:rPr>
          <w:t xml:space="preserve"> </w:t>
        </w:r>
      </w:ins>
      <w:ins w:id="2841" w:author="BENITO CASADO, ENRIQUE" w:date="2019-09-21T18:59:00Z">
        <w:r w:rsidR="00363A0E">
          <w:rPr>
            <w:lang w:eastAsia="es-ES"/>
          </w:rPr>
          <w:t>es decir se pretenda tener</w:t>
        </w:r>
      </w:ins>
      <w:ins w:id="2842" w:author="BENITO CASADO, ENRIQUE" w:date="2019-09-21T20:45:00Z">
        <w:r w:rsidR="00E57035">
          <w:rPr>
            <w:lang w:eastAsia="es-ES"/>
          </w:rPr>
          <w:t>.</w:t>
        </w:r>
      </w:ins>
    </w:p>
    <w:p w14:paraId="44237555" w14:textId="5EF70093" w:rsidR="007664BC" w:rsidRDefault="007664BC" w:rsidP="009C1717">
      <w:pPr>
        <w:rPr>
          <w:ins w:id="2843" w:author="BENITO CASADO, ENRIQUE" w:date="2019-09-22T19:59:00Z"/>
          <w:lang w:eastAsia="es-ES"/>
        </w:rPr>
      </w:pPr>
    </w:p>
    <w:p w14:paraId="44DDF300" w14:textId="77777777" w:rsidR="00294A46" w:rsidRPr="009377D2" w:rsidRDefault="00294A46" w:rsidP="009C1717">
      <w:pPr>
        <w:rPr>
          <w:lang w:eastAsia="es-ES"/>
        </w:rPr>
      </w:pPr>
    </w:p>
    <w:p w14:paraId="0A54C485" w14:textId="50112391" w:rsidR="009C1717" w:rsidRPr="009932C0" w:rsidRDefault="009C1717" w:rsidP="009C1717">
      <w:pPr>
        <w:pStyle w:val="berschrift3"/>
        <w:rPr>
          <w:ins w:id="2844" w:author="BENITO CASADO, ENRIQUE" w:date="2019-09-22T12:41:00Z"/>
          <w:rFonts w:asciiTheme="minorHAnsi" w:hAnsiTheme="minorHAnsi" w:cstheme="minorHAnsi"/>
          <w:sz w:val="32"/>
          <w:lang w:val="en-US" w:eastAsia="es-ES"/>
          <w:rPrChange w:id="2845" w:author="BENITO CASADO, ENRIQUE" w:date="2019-09-22T22:02:00Z">
            <w:rPr>
              <w:ins w:id="2846" w:author="BENITO CASADO, ENRIQUE" w:date="2019-09-22T12:41:00Z"/>
              <w:sz w:val="32"/>
              <w:lang w:val="en-US" w:eastAsia="es-ES"/>
            </w:rPr>
          </w:rPrChange>
        </w:rPr>
      </w:pPr>
      <w:del w:id="2847" w:author="BENITO CASADO, ENRIQUE" w:date="2019-09-22T12:41:00Z">
        <w:r w:rsidRPr="009932C0" w:rsidDel="001A472A">
          <w:rPr>
            <w:rFonts w:asciiTheme="minorHAnsi" w:hAnsiTheme="minorHAnsi" w:cstheme="minorHAnsi"/>
            <w:sz w:val="32"/>
            <w:lang w:val="en-US" w:eastAsia="es-ES"/>
            <w:rPrChange w:id="2848" w:author="BENITO CASADO, ENRIQUE" w:date="2019-09-22T22:02:00Z">
              <w:rPr>
                <w:sz w:val="32"/>
                <w:lang w:val="en-US" w:eastAsia="es-ES"/>
              </w:rPr>
            </w:rPrChange>
          </w:rPr>
          <w:delText>Ing</w:delText>
        </w:r>
        <w:r w:rsidR="009377D2" w:rsidRPr="009932C0" w:rsidDel="001A472A">
          <w:rPr>
            <w:rFonts w:asciiTheme="minorHAnsi" w:hAnsiTheme="minorHAnsi" w:cstheme="minorHAnsi"/>
            <w:sz w:val="32"/>
            <w:lang w:val="en-US" w:eastAsia="es-ES"/>
            <w:rPrChange w:id="2849" w:author="BENITO CASADO, ENRIQUE" w:date="2019-09-22T22:02:00Z">
              <w:rPr>
                <w:sz w:val="32"/>
                <w:lang w:val="en-US" w:eastAsia="es-ES"/>
              </w:rPr>
            </w:rPrChange>
          </w:rPr>
          <w:delText>es</w:delText>
        </w:r>
        <w:r w:rsidRPr="009932C0" w:rsidDel="001A472A">
          <w:rPr>
            <w:rFonts w:asciiTheme="minorHAnsi" w:hAnsiTheme="minorHAnsi" w:cstheme="minorHAnsi"/>
            <w:sz w:val="32"/>
            <w:lang w:val="en-US" w:eastAsia="es-ES"/>
            <w:rPrChange w:id="2850" w:author="BENITO CASADO, ENRIQUE" w:date="2019-09-22T22:02:00Z">
              <w:rPr>
                <w:sz w:val="32"/>
                <w:lang w:val="en-US" w:eastAsia="es-ES"/>
              </w:rPr>
            </w:rPrChange>
          </w:rPr>
          <w:delText>ta en Big Data</w:delText>
        </w:r>
      </w:del>
      <w:bookmarkStart w:id="2851" w:name="_Toc20170540"/>
      <w:ins w:id="2852" w:author="BENITO CASADO, ENRIQUE" w:date="2019-09-22T12:41:00Z">
        <w:r w:rsidR="001A472A" w:rsidRPr="009932C0">
          <w:rPr>
            <w:rFonts w:asciiTheme="minorHAnsi" w:hAnsiTheme="minorHAnsi" w:cstheme="minorHAnsi"/>
            <w:sz w:val="32"/>
            <w:lang w:val="en-US" w:eastAsia="es-ES"/>
            <w:rPrChange w:id="2853" w:author="BENITO CASADO, ENRIQUE" w:date="2019-09-22T22:02:00Z">
              <w:rPr>
                <w:sz w:val="32"/>
                <w:lang w:val="en-US" w:eastAsia="es-ES"/>
              </w:rPr>
            </w:rPrChange>
          </w:rPr>
          <w:t>Creando nuestro Producer</w:t>
        </w:r>
        <w:bookmarkEnd w:id="2851"/>
      </w:ins>
    </w:p>
    <w:p w14:paraId="3C8E5076" w14:textId="4EE76207" w:rsidR="001A472A" w:rsidRDefault="001A472A">
      <w:pPr>
        <w:rPr>
          <w:ins w:id="2854" w:author="BENITO CASADO, ENRIQUE" w:date="2019-09-22T12:41:00Z"/>
          <w:lang w:val="en-US" w:eastAsia="es-ES"/>
        </w:rPr>
        <w:pPrChange w:id="2855" w:author="BENITO CASADO, ENRIQUE" w:date="2019-09-22T12:41:00Z">
          <w:pPr>
            <w:pStyle w:val="berschrift3"/>
          </w:pPr>
        </w:pPrChange>
      </w:pPr>
    </w:p>
    <w:p w14:paraId="554B088E" w14:textId="4D105AFC" w:rsidR="001A472A" w:rsidRDefault="001A472A">
      <w:pPr>
        <w:rPr>
          <w:ins w:id="2856" w:author="BENITO CASADO, ENRIQUE" w:date="2019-09-22T12:47:00Z"/>
          <w:lang w:eastAsia="es-ES"/>
        </w:rPr>
        <w:pPrChange w:id="2857" w:author="BENITO CASADO, ENRIQUE" w:date="2019-09-22T12:41:00Z">
          <w:pPr>
            <w:pStyle w:val="berschrift3"/>
          </w:pPr>
        </w:pPrChange>
      </w:pPr>
      <w:ins w:id="2858" w:author="BENITO CASADO, ENRIQUE" w:date="2019-09-22T12:41:00Z">
        <w:r w:rsidRPr="00A27C15">
          <w:rPr>
            <w:lang w:eastAsia="es-ES"/>
          </w:rPr>
          <w:lastRenderedPageBreak/>
          <w:t>Existen diferentes factores qu</w:t>
        </w:r>
        <w:r w:rsidRPr="00294A46">
          <w:rPr>
            <w:lang w:eastAsia="es-ES"/>
          </w:rPr>
          <w:t xml:space="preserve">e </w:t>
        </w:r>
        <w:r w:rsidRPr="00E603A8">
          <w:rPr>
            <w:lang w:eastAsia="es-ES"/>
          </w:rPr>
          <w:t>tenemos que</w:t>
        </w:r>
        <w:r w:rsidRPr="001A472A">
          <w:rPr>
            <w:lang w:eastAsia="es-ES"/>
            <w:rPrChange w:id="2859" w:author="BENITO CASADO, ENRIQUE" w:date="2019-09-22T12:42:00Z">
              <w:rPr>
                <w:lang w:val="en-US" w:eastAsia="es-ES"/>
              </w:rPr>
            </w:rPrChange>
          </w:rPr>
          <w:t xml:space="preserve"> tener en cuenta para </w:t>
        </w:r>
      </w:ins>
      <w:ins w:id="2860" w:author="BENITO CASADO, ENRIQUE" w:date="2019-09-22T12:42:00Z">
        <w:r>
          <w:rPr>
            <w:lang w:eastAsia="es-ES"/>
          </w:rPr>
          <w:t>construir</w:t>
        </w:r>
      </w:ins>
      <w:ins w:id="2861" w:author="BENITO CASADO, ENRIQUE" w:date="2019-09-22T12:41:00Z">
        <w:r w:rsidRPr="001A472A">
          <w:rPr>
            <w:lang w:eastAsia="es-ES"/>
            <w:rPrChange w:id="2862" w:author="BENITO CASADO, ENRIQUE" w:date="2019-09-22T12:42:00Z">
              <w:rPr>
                <w:lang w:val="en-US" w:eastAsia="es-ES"/>
              </w:rPr>
            </w:rPrChange>
          </w:rPr>
          <w:t xml:space="preserve"> </w:t>
        </w:r>
      </w:ins>
      <w:ins w:id="2863" w:author="BENITO CASADO, ENRIQUE" w:date="2019-09-22T12:42:00Z">
        <w:r w:rsidRPr="00A27C15">
          <w:rPr>
            <w:lang w:eastAsia="es-ES"/>
          </w:rPr>
          <w:t>nuestro producer.</w:t>
        </w:r>
        <w:r>
          <w:rPr>
            <w:lang w:eastAsia="es-ES"/>
          </w:rPr>
          <w:t xml:space="preserve"> Puesto que va a ser una </w:t>
        </w:r>
      </w:ins>
      <w:ins w:id="2864" w:author="BENITO CASADO, ENRIQUE" w:date="2019-09-22T12:43:00Z">
        <w:r>
          <w:rPr>
            <w:lang w:eastAsia="es-ES"/>
          </w:rPr>
          <w:t>aplicación</w:t>
        </w:r>
      </w:ins>
      <w:ins w:id="2865" w:author="BENITO CASADO, ENRIQUE" w:date="2019-09-22T12:42:00Z">
        <w:r>
          <w:rPr>
            <w:lang w:eastAsia="es-ES"/>
          </w:rPr>
          <w:t xml:space="preserve"> </w:t>
        </w:r>
      </w:ins>
      <w:ins w:id="2866" w:author="BENITO CASADO, ENRIQUE" w:date="2019-09-22T12:43:00Z">
        <w:r>
          <w:rPr>
            <w:lang w:eastAsia="es-ES"/>
          </w:rPr>
          <w:t>Java,</w:t>
        </w:r>
      </w:ins>
      <w:ins w:id="2867" w:author="BENITO CASADO, ENRIQUE" w:date="2019-09-22T20:40:00Z">
        <w:r w:rsidR="00396F12">
          <w:rPr>
            <w:lang w:eastAsia="es-ES"/>
          </w:rPr>
          <w:t xml:space="preserve"> </w:t>
        </w:r>
      </w:ins>
      <w:ins w:id="2868" w:author="BENITO CASADO, ENRIQUE" w:date="2019-09-22T12:43:00Z">
        <w:r>
          <w:rPr>
            <w:lang w:eastAsia="es-ES"/>
          </w:rPr>
          <w:t xml:space="preserve">tenemos que pasarle al archivo </w:t>
        </w:r>
        <w:r w:rsidR="00552EFE">
          <w:rPr>
            <w:lang w:eastAsia="es-ES"/>
          </w:rPr>
          <w:t>pom.xml las dependencias que vamos a necesitar en maven.</w:t>
        </w:r>
      </w:ins>
      <w:ins w:id="2869" w:author="BENITO CASADO, ENRIQUE" w:date="2019-09-22T12:47:00Z">
        <w:r w:rsidR="00552EFE">
          <w:rPr>
            <w:lang w:eastAsia="es-ES"/>
          </w:rPr>
          <w:t xml:space="preserve"> </w:t>
        </w:r>
      </w:ins>
    </w:p>
    <w:p w14:paraId="12896E5C" w14:textId="372BF4AB" w:rsidR="00552EFE" w:rsidRDefault="00552EFE">
      <w:pPr>
        <w:rPr>
          <w:ins w:id="2870" w:author="BENITO CASADO, ENRIQUE" w:date="2019-09-22T12:48:00Z"/>
          <w:lang w:eastAsia="es-ES"/>
        </w:rPr>
        <w:pPrChange w:id="2871" w:author="BENITO CASADO, ENRIQUE" w:date="2019-09-22T12:41:00Z">
          <w:pPr>
            <w:pStyle w:val="berschrift3"/>
          </w:pPr>
        </w:pPrChange>
      </w:pPr>
      <w:ins w:id="2872" w:author="BENITO CASADO, ENRIQUE" w:date="2019-09-22T12:48:00Z">
        <w:r>
          <w:rPr>
            <w:lang w:eastAsia="es-ES"/>
          </w:rPr>
          <w:t>Necesitamos:</w:t>
        </w:r>
      </w:ins>
    </w:p>
    <w:p w14:paraId="2C56278D" w14:textId="27564168" w:rsidR="00552EFE" w:rsidRDefault="00552EFE">
      <w:pPr>
        <w:pStyle w:val="Listenabsatz"/>
        <w:numPr>
          <w:ilvl w:val="0"/>
          <w:numId w:val="26"/>
        </w:numPr>
        <w:rPr>
          <w:ins w:id="2873" w:author="BENITO CASADO, ENRIQUE" w:date="2019-09-22T12:48:00Z"/>
          <w:lang w:eastAsia="es-ES"/>
        </w:rPr>
        <w:pPrChange w:id="2874" w:author="BENITO CASADO, ENRIQUE" w:date="2019-09-22T12:48:00Z">
          <w:pPr>
            <w:pStyle w:val="berschrift3"/>
          </w:pPr>
        </w:pPrChange>
      </w:pPr>
      <w:ins w:id="2875" w:author="BENITO CASADO, ENRIQUE" w:date="2019-09-22T12:48:00Z">
        <w:r>
          <w:rPr>
            <w:lang w:eastAsia="es-ES"/>
          </w:rPr>
          <w:t xml:space="preserve">Dependencias de nuestro </w:t>
        </w:r>
      </w:ins>
      <w:ins w:id="2876" w:author="BENITO CASADO, ENRIQUE" w:date="2019-09-22T20:41:00Z">
        <w:r w:rsidR="00396F12">
          <w:rPr>
            <w:lang w:eastAsia="es-ES"/>
          </w:rPr>
          <w:t>programa</w:t>
        </w:r>
      </w:ins>
      <w:ins w:id="2877" w:author="BENITO CASADO, ENRIQUE" w:date="2019-09-22T12:48:00Z">
        <w:r>
          <w:rPr>
            <w:lang w:eastAsia="es-ES"/>
          </w:rPr>
          <w:t xml:space="preserve"> en Maven.</w:t>
        </w:r>
      </w:ins>
    </w:p>
    <w:p w14:paraId="35010624" w14:textId="6074F22A" w:rsidR="00552EFE" w:rsidRDefault="00552EFE">
      <w:pPr>
        <w:pStyle w:val="Listenabsatz"/>
        <w:numPr>
          <w:ilvl w:val="0"/>
          <w:numId w:val="26"/>
        </w:numPr>
        <w:rPr>
          <w:ins w:id="2878" w:author="BENITO CASADO, ENRIQUE" w:date="2019-09-22T12:48:00Z"/>
          <w:lang w:eastAsia="es-ES"/>
        </w:rPr>
        <w:pPrChange w:id="2879" w:author="BENITO CASADO, ENRIQUE" w:date="2019-09-22T12:48:00Z">
          <w:pPr>
            <w:pStyle w:val="berschrift3"/>
          </w:pPr>
        </w:pPrChange>
      </w:pPr>
      <w:ins w:id="2880" w:author="BENITO CASADO, ENRIQUE" w:date="2019-09-22T12:48:00Z">
        <w:r>
          <w:rPr>
            <w:lang w:eastAsia="es-ES"/>
          </w:rPr>
          <w:t>Contraseñas de twitter</w:t>
        </w:r>
      </w:ins>
    </w:p>
    <w:p w14:paraId="3C049FDC" w14:textId="4B5448D6" w:rsidR="00552EFE" w:rsidRDefault="00552EFE">
      <w:pPr>
        <w:pStyle w:val="Listenabsatz"/>
        <w:numPr>
          <w:ilvl w:val="0"/>
          <w:numId w:val="26"/>
        </w:numPr>
        <w:rPr>
          <w:ins w:id="2881" w:author="BENITO CASADO, ENRIQUE" w:date="2019-09-22T13:15:00Z"/>
          <w:lang w:eastAsia="es-ES"/>
        </w:rPr>
        <w:pPrChange w:id="2882" w:author="BENITO CASADO, ENRIQUE" w:date="2019-09-22T12:48:00Z">
          <w:pPr>
            <w:pStyle w:val="berschrift3"/>
          </w:pPr>
        </w:pPrChange>
      </w:pPr>
      <w:ins w:id="2883" w:author="BENITO CASADO, ENRIQUE" w:date="2019-09-22T12:49:00Z">
        <w:r>
          <w:rPr>
            <w:lang w:eastAsia="es-ES"/>
          </w:rPr>
          <w:t>Tener instalado ntp y funcionando. (sin esto nos daba error</w:t>
        </w:r>
        <w:del w:id="2884" w:author="Jesús Carretero" w:date="2019-09-23T21:25:00Z">
          <w:r w:rsidDel="005C02C9">
            <w:rPr>
              <w:lang w:eastAsia="es-ES"/>
            </w:rPr>
            <w:delText xml:space="preserve"> </w:delText>
          </w:r>
        </w:del>
        <w:r>
          <w:rPr>
            <w:lang w:eastAsia="es-ES"/>
          </w:rPr>
          <w:t>)</w:t>
        </w:r>
      </w:ins>
    </w:p>
    <w:p w14:paraId="1A3CE41E" w14:textId="2694646B" w:rsidR="00552EFE" w:rsidRDefault="00552EFE">
      <w:pPr>
        <w:rPr>
          <w:ins w:id="2885" w:author="BENITO CASADO, ENRIQUE" w:date="2019-09-22T12:52:00Z"/>
          <w:lang w:eastAsia="es-ES"/>
        </w:rPr>
        <w:pPrChange w:id="2886" w:author="BENITO CASADO, ENRIQUE" w:date="2019-09-22T12:50:00Z">
          <w:pPr>
            <w:pStyle w:val="berschrift3"/>
          </w:pPr>
        </w:pPrChange>
      </w:pPr>
      <w:ins w:id="2887" w:author="BENITO CASADO, ENRIQUE" w:date="2019-09-22T12:50:00Z">
        <w:r>
          <w:rPr>
            <w:lang w:eastAsia="es-ES"/>
          </w:rPr>
          <w:t xml:space="preserve">Una vez hemos creado </w:t>
        </w:r>
      </w:ins>
      <w:ins w:id="2888" w:author="BENITO CASADO, ENRIQUE" w:date="2019-09-22T12:51:00Z">
        <w:r>
          <w:rPr>
            <w:lang w:eastAsia="es-ES"/>
          </w:rPr>
          <w:t>nuestro cliente, creamos el producer</w:t>
        </w:r>
      </w:ins>
      <w:ins w:id="2889" w:author="BENITO CASADO, ENRIQUE" w:date="2019-09-22T12:52:00Z">
        <w:r w:rsidR="00831F37">
          <w:rPr>
            <w:lang w:eastAsia="es-ES"/>
          </w:rPr>
          <w:t xml:space="preserve">, la </w:t>
        </w:r>
      </w:ins>
      <w:ins w:id="2890" w:author="BENITO CASADO, ENRIQUE" w:date="2019-10-03T19:12:00Z">
        <w:r w:rsidR="00831F37">
          <w:rPr>
            <w:lang w:eastAsia="es-ES"/>
          </w:rPr>
          <w:t>conexión</w:t>
        </w:r>
      </w:ins>
      <w:ins w:id="2891" w:author="BENITO CASADO, ENRIQUE" w:date="2019-09-22T12:52:00Z">
        <w:r>
          <w:rPr>
            <w:lang w:eastAsia="es-ES"/>
          </w:rPr>
          <w:t xml:space="preserve"> etc</w:t>
        </w:r>
      </w:ins>
      <w:ins w:id="2892" w:author="BENITO CASADO, ENRIQUE" w:date="2019-10-03T19:12:00Z">
        <w:r w:rsidR="00831F37">
          <w:rPr>
            <w:lang w:eastAsia="es-ES"/>
          </w:rPr>
          <w:t>…</w:t>
        </w:r>
      </w:ins>
    </w:p>
    <w:p w14:paraId="199BB030" w14:textId="1ECBEF18" w:rsidR="00222320" w:rsidRDefault="00552EFE">
      <w:pPr>
        <w:rPr>
          <w:ins w:id="2893" w:author="BENITO CASADO, ENRIQUE" w:date="2019-09-22T12:55:00Z"/>
          <w:lang w:eastAsia="es-ES"/>
        </w:rPr>
        <w:pPrChange w:id="2894" w:author="BENITO CASADO, ENRIQUE" w:date="2019-09-22T12:50:00Z">
          <w:pPr>
            <w:pStyle w:val="berschrift3"/>
          </w:pPr>
        </w:pPrChange>
      </w:pPr>
      <w:ins w:id="2895" w:author="BENITO CASADO, ENRIQUE" w:date="2019-09-22T12:53:00Z">
        <w:r>
          <w:rPr>
            <w:lang w:eastAsia="es-ES"/>
          </w:rPr>
          <w:t xml:space="preserve">Llega el momento de ver si ha funcionado. Para ello añadimos en la lista de </w:t>
        </w:r>
      </w:ins>
      <w:ins w:id="2896" w:author="BENITO CASADO, ENRIQUE" w:date="2019-09-22T13:09:00Z">
        <w:r w:rsidR="008529C3">
          <w:rPr>
            <w:lang w:eastAsia="es-ES"/>
          </w:rPr>
          <w:t>palabras</w:t>
        </w:r>
      </w:ins>
      <w:ins w:id="2897" w:author="BENITO CASADO, ENRIQUE" w:date="2019-09-22T12:53:00Z">
        <w:r>
          <w:rPr>
            <w:lang w:eastAsia="es-ES"/>
          </w:rPr>
          <w:t xml:space="preserve"> a buscar </w:t>
        </w:r>
        <w:r w:rsidR="00222320">
          <w:rPr>
            <w:lang w:eastAsia="es-ES"/>
          </w:rPr>
          <w:t xml:space="preserve">2 palabras </w:t>
        </w:r>
      </w:ins>
      <w:ins w:id="2898" w:author="BENITO CASADO, ENRIQUE" w:date="2019-09-22T12:54:00Z">
        <w:r w:rsidR="00222320">
          <w:rPr>
            <w:lang w:eastAsia="es-ES"/>
          </w:rPr>
          <w:t xml:space="preserve">“raras” para que así las podamos visualizar más fácilmente. </w:t>
        </w:r>
      </w:ins>
      <w:ins w:id="2899" w:author="BENITO CASADO, ENRIQUE" w:date="2019-09-22T12:55:00Z">
        <w:r w:rsidR="00222320">
          <w:rPr>
            <w:lang w:eastAsia="es-ES"/>
          </w:rPr>
          <w:t>En nuestro caso para una primera verificación de que funciona ponemos el nombre de nuestra empresa “Enriis-Consulting”.</w:t>
        </w:r>
      </w:ins>
    </w:p>
    <w:p w14:paraId="09287D03" w14:textId="55320328" w:rsidR="00222320" w:rsidRDefault="00222320" w:rsidP="005C02C9">
      <w:pPr>
        <w:ind w:left="-1134"/>
        <w:jc w:val="center"/>
        <w:rPr>
          <w:ins w:id="2900" w:author="Jesús Carretero" w:date="2019-09-23T21:27:00Z"/>
          <w:lang w:eastAsia="es-ES"/>
        </w:rPr>
      </w:pPr>
      <w:ins w:id="2901" w:author="BENITO CASADO, ENRIQUE" w:date="2019-09-22T13:08:00Z">
        <w:r>
          <w:rPr>
            <w:noProof/>
            <w:lang w:eastAsia="es-ES"/>
          </w:rPr>
          <w:drawing>
            <wp:inline distT="0" distB="0" distL="0" distR="0" wp14:anchorId="368F72C9" wp14:editId="3B249609">
              <wp:extent cx="6667500" cy="33782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7500" cy="3378200"/>
                      </a:xfrm>
                      <a:prstGeom prst="rect">
                        <a:avLst/>
                      </a:prstGeom>
                    </pic:spPr>
                  </pic:pic>
                </a:graphicData>
              </a:graphic>
            </wp:inline>
          </w:drawing>
        </w:r>
      </w:ins>
    </w:p>
    <w:p w14:paraId="4E47959A" w14:textId="1A5658BB" w:rsidR="005C02C9" w:rsidRPr="00953C42" w:rsidRDefault="005C02C9" w:rsidP="005C02C9">
      <w:pPr>
        <w:pStyle w:val="Beschriftung"/>
        <w:jc w:val="center"/>
        <w:rPr>
          <w:ins w:id="2902" w:author="Jesús Carretero" w:date="2019-09-23T21:27:00Z"/>
          <w:noProof/>
          <w:lang w:eastAsia="es-ES"/>
          <w:rPrChange w:id="2903" w:author="Jesús Carretero" w:date="2019-09-23T21:44:00Z">
            <w:rPr>
              <w:ins w:id="2904" w:author="Jesús Carretero" w:date="2019-09-23T21:27:00Z"/>
              <w:noProof/>
              <w:lang w:val="en-US" w:eastAsia="es-ES"/>
            </w:rPr>
          </w:rPrChange>
        </w:rPr>
      </w:pPr>
      <w:bookmarkStart w:id="2905" w:name="_Toc20171433"/>
      <w:ins w:id="2906" w:author="Jesús Carretero" w:date="2019-09-23T21:27:00Z">
        <w:r w:rsidRPr="00953C42">
          <w:rPr>
            <w:i w:val="0"/>
            <w:color w:val="auto"/>
            <w:rPrChange w:id="2907" w:author="Jesús Carretero" w:date="2019-09-23T21:44:00Z">
              <w:rPr>
                <w:i w:val="0"/>
                <w:color w:val="auto"/>
                <w:lang w:val="en-US"/>
              </w:rPr>
            </w:rPrChange>
          </w:rPr>
          <w:t xml:space="preserve">Figura </w:t>
        </w:r>
        <w:r w:rsidRPr="00CD2691">
          <w:rPr>
            <w:i w:val="0"/>
            <w:color w:val="auto"/>
          </w:rPr>
          <w:fldChar w:fldCharType="begin"/>
        </w:r>
        <w:r w:rsidRPr="00953C42">
          <w:rPr>
            <w:i w:val="0"/>
            <w:color w:val="auto"/>
            <w:rPrChange w:id="2908" w:author="Jesús Carretero" w:date="2019-09-23T21:44:00Z">
              <w:rPr>
                <w:i w:val="0"/>
                <w:color w:val="auto"/>
                <w:lang w:val="en-US"/>
              </w:rPr>
            </w:rPrChange>
          </w:rPr>
          <w:instrText xml:space="preserve"> SEQ Figura \* ARABIC </w:instrText>
        </w:r>
        <w:r w:rsidRPr="00CD2691">
          <w:rPr>
            <w:i w:val="0"/>
            <w:color w:val="auto"/>
          </w:rPr>
          <w:fldChar w:fldCharType="separate"/>
        </w:r>
      </w:ins>
      <w:ins w:id="2909" w:author="BENITO CASADO, ENRIQUE" w:date="2019-09-23T22:45:00Z">
        <w:r w:rsidR="00746E0D">
          <w:rPr>
            <w:i w:val="0"/>
            <w:noProof/>
            <w:color w:val="auto"/>
          </w:rPr>
          <w:t>20</w:t>
        </w:r>
      </w:ins>
      <w:ins w:id="2910" w:author="Jesús Carretero" w:date="2019-09-23T21:27:00Z">
        <w:del w:id="2911" w:author="BENITO CASADO, ENRIQUE" w:date="2019-09-23T22:33:00Z">
          <w:r w:rsidRPr="00953C42" w:rsidDel="00F939E9">
            <w:rPr>
              <w:i w:val="0"/>
              <w:noProof/>
              <w:color w:val="auto"/>
              <w:rPrChange w:id="2912" w:author="Jesús Carretero" w:date="2019-09-23T21:44:00Z">
                <w:rPr>
                  <w:i w:val="0"/>
                  <w:noProof/>
                  <w:color w:val="auto"/>
                  <w:lang w:val="en-US"/>
                </w:rPr>
              </w:rPrChange>
            </w:rPr>
            <w:delText>16</w:delText>
          </w:r>
        </w:del>
        <w:r w:rsidRPr="00CD2691">
          <w:rPr>
            <w:i w:val="0"/>
            <w:color w:val="auto"/>
          </w:rPr>
          <w:fldChar w:fldCharType="end"/>
        </w:r>
        <w:r w:rsidRPr="00953C42">
          <w:rPr>
            <w:i w:val="0"/>
            <w:color w:val="auto"/>
            <w:rPrChange w:id="2913" w:author="Jesús Carretero" w:date="2019-09-23T21:44:00Z">
              <w:rPr>
                <w:i w:val="0"/>
                <w:color w:val="auto"/>
                <w:lang w:val="en-US"/>
              </w:rPr>
            </w:rPrChange>
          </w:rPr>
          <w:t>:Elasticsearch vs MongoDB</w:t>
        </w:r>
        <w:bookmarkEnd w:id="2905"/>
      </w:ins>
    </w:p>
    <w:p w14:paraId="7AB0089E" w14:textId="77777777" w:rsidR="005C02C9" w:rsidRDefault="005C02C9">
      <w:pPr>
        <w:ind w:left="-1134"/>
        <w:jc w:val="center"/>
        <w:rPr>
          <w:ins w:id="2914" w:author="BENITO CASADO, ENRIQUE" w:date="2019-09-22T12:54:00Z"/>
          <w:lang w:eastAsia="es-ES"/>
        </w:rPr>
        <w:pPrChange w:id="2915" w:author="Jesús Carretero" w:date="2019-09-23T21:25:00Z">
          <w:pPr>
            <w:pStyle w:val="berschrift3"/>
          </w:pPr>
        </w:pPrChange>
      </w:pPr>
    </w:p>
    <w:p w14:paraId="714B83C3" w14:textId="3865848C" w:rsidR="007664BC" w:rsidRDefault="008529C3">
      <w:pPr>
        <w:rPr>
          <w:ins w:id="2916" w:author="BENITO CASADO, ENRIQUE" w:date="2019-09-22T19:51:00Z"/>
          <w:lang w:eastAsia="es-ES"/>
        </w:rPr>
        <w:pPrChange w:id="2917" w:author="BENITO CASADO, ENRIQUE" w:date="2019-09-22T12:50:00Z">
          <w:pPr>
            <w:pStyle w:val="berschrift3"/>
          </w:pPr>
        </w:pPrChange>
      </w:pPr>
      <w:ins w:id="2918" w:author="BENITO CASADO, ENRIQUE" w:date="2019-09-22T13:09:00Z">
        <w:r>
          <w:rPr>
            <w:lang w:eastAsia="es-ES"/>
          </w:rPr>
          <w:t xml:space="preserve">Una vez que hemos comprobado que funciona, volvemos a poner en la lista de palabras a buscar, las palabras que nos interesa insertar en nuestra arquitectura, que </w:t>
        </w:r>
      </w:ins>
      <w:ins w:id="2919" w:author="BENITO CASADO, ENRIQUE" w:date="2019-09-22T13:10:00Z">
        <w:r>
          <w:rPr>
            <w:lang w:eastAsia="es-ES"/>
          </w:rPr>
          <w:t>serán</w:t>
        </w:r>
      </w:ins>
      <w:ins w:id="2920" w:author="BENITO CASADO, ENRIQUE" w:date="2019-09-22T13:09:00Z">
        <w:r>
          <w:rPr>
            <w:lang w:eastAsia="es-ES"/>
          </w:rPr>
          <w:t xml:space="preserve"> </w:t>
        </w:r>
      </w:ins>
      <w:ins w:id="2921" w:author="BENITO CASADO, ENRIQUE" w:date="2019-09-22T13:10:00Z">
        <w:r>
          <w:rPr>
            <w:lang w:eastAsia="es-ES"/>
          </w:rPr>
          <w:t>palabras que tienen relación con la economía “bitcoint”,”blockchain”,</w:t>
        </w:r>
      </w:ins>
      <w:ins w:id="2922" w:author="BENITO CASADO, ENRIQUE" w:date="2019-09-22T13:11:00Z">
        <w:r>
          <w:rPr>
            <w:lang w:eastAsia="es-ES"/>
          </w:rPr>
          <w:t>”crisis” etc..</w:t>
        </w:r>
      </w:ins>
    </w:p>
    <w:p w14:paraId="299AC448" w14:textId="60F86DDE" w:rsidR="007664BC" w:rsidRDefault="007664BC">
      <w:pPr>
        <w:rPr>
          <w:ins w:id="2923" w:author="BENITO CASADO, ENRIQUE" w:date="2019-09-22T19:52:00Z"/>
          <w:lang w:eastAsia="es-ES"/>
        </w:rPr>
        <w:pPrChange w:id="2924" w:author="BENITO CASADO, ENRIQUE" w:date="2019-09-22T12:50:00Z">
          <w:pPr>
            <w:pStyle w:val="berschrift3"/>
          </w:pPr>
        </w:pPrChange>
      </w:pPr>
    </w:p>
    <w:p w14:paraId="0619739A" w14:textId="42045E16" w:rsidR="001A472A" w:rsidDel="00294A46" w:rsidRDefault="00294A46">
      <w:pPr>
        <w:pStyle w:val="berschrift2"/>
        <w:numPr>
          <w:ilvl w:val="0"/>
          <w:numId w:val="0"/>
        </w:numPr>
        <w:rPr>
          <w:del w:id="2925" w:author="BENITO CASADO, ENRIQUE" w:date="2019-09-22T18:38:00Z"/>
        </w:rPr>
        <w:pPrChange w:id="2926" w:author="BENITO CASADO, ENRIQUE" w:date="2019-09-22T19:53:00Z">
          <w:pPr/>
        </w:pPrChange>
      </w:pPr>
      <w:bookmarkStart w:id="2927" w:name="_Toc20170541"/>
      <w:ins w:id="2928" w:author="BENITO CASADO, ENRIQUE" w:date="2019-09-22T19:53:00Z">
        <w:r>
          <w:lastRenderedPageBreak/>
          <w:t>4.3.2</w:t>
        </w:r>
      </w:ins>
      <w:bookmarkEnd w:id="2927"/>
      <w:ins w:id="2929" w:author="BENITO CASADO, ENRIQUE" w:date="2019-09-22T19:54:00Z">
        <w:r>
          <w:t xml:space="preserve"> </w:t>
        </w:r>
      </w:ins>
      <w:del w:id="2930" w:author="BENITO CASADO, ENRIQUE" w:date="2019-09-22T19:53:00Z">
        <w:r w:rsidDel="00294A46">
          <w:delText>4.3.2</w:delText>
        </w:r>
      </w:del>
    </w:p>
    <w:p w14:paraId="023B00C7" w14:textId="0B5DAA26" w:rsidR="007664BC" w:rsidRPr="00E603A8" w:rsidRDefault="00294A46">
      <w:pPr>
        <w:pStyle w:val="berschrift3"/>
        <w:numPr>
          <w:ilvl w:val="0"/>
          <w:numId w:val="0"/>
        </w:numPr>
        <w:rPr>
          <w:ins w:id="2931" w:author="BENITO CASADO, ENRIQUE" w:date="2019-09-22T20:08:00Z"/>
          <w:rPrChange w:id="2932" w:author="BENITO CASADO, ENRIQUE" w:date="2019-09-22T20:09:00Z">
            <w:rPr>
              <w:ins w:id="2933" w:author="BENITO CASADO, ENRIQUE" w:date="2019-09-22T20:08:00Z"/>
              <w:sz w:val="28"/>
            </w:rPr>
          </w:rPrChange>
        </w:rPr>
        <w:pPrChange w:id="2934" w:author="Jesús Carretero" w:date="2019-09-23T21:43:00Z">
          <w:pPr/>
        </w:pPrChange>
      </w:pPr>
      <w:ins w:id="2935" w:author="BENITO CASADO, ENRIQUE" w:date="2019-09-22T19:53:00Z">
        <w:del w:id="2936" w:author="Jesús Carretero" w:date="2019-09-23T21:43:00Z">
          <w:r w:rsidDel="00C002AF">
            <w:delText xml:space="preserve"> </w:delText>
          </w:r>
        </w:del>
        <w:bookmarkStart w:id="2937" w:name="_Toc20170542"/>
        <w:r w:rsidRPr="00657E26">
          <w:t>Creando nuestro consumer</w:t>
        </w:r>
      </w:ins>
      <w:bookmarkEnd w:id="2937"/>
    </w:p>
    <w:p w14:paraId="23551A18" w14:textId="77777777" w:rsidR="00E603A8" w:rsidRPr="00E603A8" w:rsidRDefault="00E603A8">
      <w:pPr>
        <w:rPr>
          <w:ins w:id="2938" w:author="BENITO CASADO, ENRIQUE" w:date="2019-09-22T19:53:00Z"/>
          <w:lang w:eastAsia="es-ES"/>
          <w:rPrChange w:id="2939" w:author="BENITO CASADO, ENRIQUE" w:date="2019-09-22T20:08:00Z">
            <w:rPr>
              <w:ins w:id="2940" w:author="BENITO CASADO, ENRIQUE" w:date="2019-09-22T19:53:00Z"/>
              <w:b/>
              <w:bCs/>
              <w:lang w:eastAsia="es-ES"/>
            </w:rPr>
          </w:rPrChange>
        </w:rPr>
      </w:pPr>
    </w:p>
    <w:p w14:paraId="017E76ED" w14:textId="72B00111" w:rsidR="00294A46" w:rsidRPr="00294A46" w:rsidRDefault="00294A46">
      <w:pPr>
        <w:rPr>
          <w:ins w:id="2941" w:author="BENITO CASADO, ENRIQUE" w:date="2019-09-22T19:43:00Z"/>
          <w:lang w:eastAsia="es-ES"/>
          <w:rPrChange w:id="2942" w:author="BENITO CASADO, ENRIQUE" w:date="2019-09-22T19:53:00Z">
            <w:rPr>
              <w:ins w:id="2943" w:author="BENITO CASADO, ENRIQUE" w:date="2019-09-22T19:43:00Z"/>
              <w:rFonts w:asciiTheme="minorHAnsi" w:hAnsiTheme="minorHAnsi" w:cstheme="minorHAnsi"/>
              <w:b/>
              <w:lang w:eastAsia="es-ES"/>
            </w:rPr>
          </w:rPrChange>
        </w:rPr>
      </w:pPr>
      <w:ins w:id="2944" w:author="BENITO CASADO, ENRIQUE" w:date="2019-09-22T19:54:00Z">
        <w:r w:rsidRPr="00294A46">
          <w:rPr>
            <w:rFonts w:asciiTheme="minorHAnsi" w:hAnsiTheme="minorHAnsi" w:cstheme="minorHAnsi"/>
            <w:lang w:eastAsia="es-ES"/>
            <w:rPrChange w:id="2945" w:author="BENITO CASADO, ENRIQUE" w:date="2019-09-22T19:54:00Z">
              <w:rPr>
                <w:rFonts w:asciiTheme="minorHAnsi" w:hAnsiTheme="minorHAnsi" w:cstheme="minorHAnsi"/>
                <w:b/>
                <w:lang w:eastAsia="es-ES"/>
              </w:rPr>
            </w:rPrChange>
          </w:rPr>
          <w:t>Lo siguiente que tenemos que crear es un consumer, que es donde le vamos a decir a Kafka donde queremos que nos lleve los datos. El consumer básicamente coge la información que le esta guardada en Kafka y la envía a sistema objetivo en este caso es nuestra base de datos de Elasticsearch.</w:t>
        </w:r>
      </w:ins>
    </w:p>
    <w:p w14:paraId="70B06F20" w14:textId="6669C1C1" w:rsidR="009C1717" w:rsidRPr="007664BC" w:rsidDel="007664BC" w:rsidRDefault="009C1717">
      <w:pPr>
        <w:pStyle w:val="berschrift3"/>
        <w:numPr>
          <w:ilvl w:val="0"/>
          <w:numId w:val="0"/>
        </w:numPr>
        <w:rPr>
          <w:del w:id="2946" w:author="BENITO CASADO, ENRIQUE" w:date="2019-09-22T19:42:00Z"/>
          <w:rFonts w:asciiTheme="minorHAnsi" w:hAnsiTheme="minorHAnsi" w:cstheme="minorHAnsi"/>
          <w:b w:val="0"/>
          <w:lang w:eastAsia="es-ES"/>
          <w:rPrChange w:id="2947" w:author="BENITO CASADO, ENRIQUE" w:date="2019-09-22T19:41:00Z">
            <w:rPr>
              <w:del w:id="2948" w:author="BENITO CASADO, ENRIQUE" w:date="2019-09-22T19:42:00Z"/>
              <w:sz w:val="32"/>
              <w:lang w:val="en-US" w:eastAsia="es-ES"/>
            </w:rPr>
          </w:rPrChange>
        </w:rPr>
        <w:pPrChange w:id="2949" w:author="BENITO CASADO, ENRIQUE" w:date="2019-09-22T19:42:00Z">
          <w:pPr>
            <w:pStyle w:val="berschrift3"/>
          </w:pPr>
        </w:pPrChange>
      </w:pPr>
      <w:del w:id="2950" w:author="BENITO CASADO, ENRIQUE" w:date="2019-09-22T18:38:00Z">
        <w:r w:rsidRPr="00552EFE" w:rsidDel="006C1AED">
          <w:rPr>
            <w:sz w:val="32"/>
            <w:lang w:eastAsia="es-ES"/>
            <w:rPrChange w:id="2951" w:author="BENITO CASADO, ENRIQUE" w:date="2019-09-22T12:49:00Z">
              <w:rPr>
                <w:sz w:val="32"/>
                <w:lang w:val="en-US" w:eastAsia="es-ES"/>
              </w:rPr>
            </w:rPrChange>
          </w:rPr>
          <w:delText>Eligiendo Partition Count &amp; Replication</w:delText>
        </w:r>
      </w:del>
    </w:p>
    <w:p w14:paraId="56517FC7" w14:textId="24119753" w:rsidR="009C1717" w:rsidRPr="00552EFE" w:rsidDel="006C1AED" w:rsidRDefault="009C1717">
      <w:pPr>
        <w:pStyle w:val="berschrift3"/>
        <w:numPr>
          <w:ilvl w:val="0"/>
          <w:numId w:val="0"/>
        </w:numPr>
        <w:rPr>
          <w:del w:id="2952" w:author="BENITO CASADO, ENRIQUE" w:date="2019-09-22T18:37:00Z"/>
          <w:sz w:val="32"/>
          <w:lang w:eastAsia="es-ES"/>
          <w:rPrChange w:id="2953" w:author="BENITO CASADO, ENRIQUE" w:date="2019-09-22T12:49:00Z">
            <w:rPr>
              <w:del w:id="2954" w:author="BENITO CASADO, ENRIQUE" w:date="2019-09-22T18:37:00Z"/>
              <w:sz w:val="32"/>
              <w:lang w:val="en-US" w:eastAsia="es-ES"/>
            </w:rPr>
          </w:rPrChange>
        </w:rPr>
        <w:pPrChange w:id="2955" w:author="BENITO CASADO, ENRIQUE" w:date="2019-09-22T19:42:00Z">
          <w:pPr>
            <w:pStyle w:val="berschrift3"/>
          </w:pPr>
        </w:pPrChange>
      </w:pPr>
      <w:del w:id="2956" w:author="BENITO CASADO, ENRIQUE" w:date="2019-09-22T18:37:00Z">
        <w:r w:rsidRPr="00552EFE" w:rsidDel="006C1AED">
          <w:rPr>
            <w:sz w:val="32"/>
            <w:lang w:eastAsia="es-ES"/>
            <w:rPrChange w:id="2957" w:author="BENITO CASADO, ENRIQUE" w:date="2019-09-22T12:49:00Z">
              <w:rPr>
                <w:sz w:val="32"/>
                <w:lang w:val="en-US" w:eastAsia="es-ES"/>
              </w:rPr>
            </w:rPrChange>
          </w:rPr>
          <w:delText>Kafka Topics Naming Convention</w:delText>
        </w:r>
      </w:del>
    </w:p>
    <w:p w14:paraId="7679F101" w14:textId="45758E31" w:rsidR="009377D2" w:rsidRPr="009377D2" w:rsidDel="006C1AED" w:rsidRDefault="009C1717">
      <w:pPr>
        <w:pStyle w:val="berschrift3"/>
        <w:numPr>
          <w:ilvl w:val="0"/>
          <w:numId w:val="0"/>
        </w:numPr>
        <w:rPr>
          <w:del w:id="2958" w:author="BENITO CASADO, ENRIQUE" w:date="2019-09-22T18:37:00Z"/>
          <w:sz w:val="32"/>
          <w:lang w:eastAsia="es-ES"/>
        </w:rPr>
        <w:pPrChange w:id="2959" w:author="BENITO CASADO, ENRIQUE" w:date="2019-09-22T19:42:00Z">
          <w:pPr>
            <w:pStyle w:val="berschrift3"/>
          </w:pPr>
        </w:pPrChange>
      </w:pPr>
      <w:del w:id="2960" w:author="BENITO CASADO, ENRIQUE" w:date="2019-09-22T18:37:00Z">
        <w:r w:rsidRPr="009377D2" w:rsidDel="006C1AED">
          <w:rPr>
            <w:sz w:val="32"/>
            <w:lang w:eastAsia="es-ES"/>
          </w:rPr>
          <w:delText xml:space="preserve">Caso de </w:delText>
        </w:r>
        <w:r w:rsidR="009377D2" w:rsidRPr="009377D2" w:rsidDel="006C1AED">
          <w:rPr>
            <w:sz w:val="32"/>
            <w:lang w:eastAsia="es-ES"/>
          </w:rPr>
          <w:delText>studio en relacion a la ingesta de Big Data</w:delText>
        </w:r>
      </w:del>
    </w:p>
    <w:p w14:paraId="47E00B98" w14:textId="153C2C49" w:rsidR="009C1717" w:rsidRPr="009377D2" w:rsidDel="006C1AED" w:rsidRDefault="009377D2">
      <w:pPr>
        <w:pStyle w:val="berschrift3"/>
        <w:numPr>
          <w:ilvl w:val="0"/>
          <w:numId w:val="0"/>
        </w:numPr>
        <w:rPr>
          <w:del w:id="2961" w:author="BENITO CASADO, ENRIQUE" w:date="2019-09-22T18:37:00Z"/>
          <w:sz w:val="28"/>
          <w:szCs w:val="28"/>
          <w:lang w:eastAsia="es-ES"/>
        </w:rPr>
        <w:pPrChange w:id="2962" w:author="BENITO CASADO, ENRIQUE" w:date="2019-09-22T19:42:00Z">
          <w:pPr>
            <w:pStyle w:val="berschrift4"/>
            <w:numPr>
              <w:numId w:val="29"/>
            </w:numPr>
            <w:tabs>
              <w:tab w:val="clear" w:pos="851"/>
              <w:tab w:val="num" w:pos="1418"/>
            </w:tabs>
          </w:pPr>
        </w:pPrChange>
      </w:pPr>
      <w:del w:id="2963" w:author="BENITO CASADO, ENRIQUE" w:date="2019-09-22T18:37:00Z">
        <w:r w:rsidRPr="009377D2" w:rsidDel="006C1AED">
          <w:rPr>
            <w:sz w:val="28"/>
            <w:szCs w:val="28"/>
            <w:lang w:eastAsia="es-ES"/>
          </w:rPr>
          <w:delText xml:space="preserve"> Caso de estudio </w:delText>
        </w:r>
        <w:r w:rsidR="009C1717" w:rsidRPr="009377D2" w:rsidDel="006C1AED">
          <w:rPr>
            <w:sz w:val="28"/>
            <w:szCs w:val="28"/>
            <w:lang w:eastAsia="es-ES"/>
          </w:rPr>
          <w:delText xml:space="preserve"> – GetTaxi</w:delText>
        </w:r>
      </w:del>
    </w:p>
    <w:p w14:paraId="08014023" w14:textId="62AFE00E" w:rsidR="009C1717" w:rsidRPr="009377D2" w:rsidDel="006C1AED" w:rsidRDefault="009377D2">
      <w:pPr>
        <w:pStyle w:val="berschrift3"/>
        <w:numPr>
          <w:ilvl w:val="0"/>
          <w:numId w:val="0"/>
        </w:numPr>
        <w:rPr>
          <w:del w:id="2964" w:author="BENITO CASADO, ENRIQUE" w:date="2019-09-22T18:37:00Z"/>
          <w:sz w:val="28"/>
          <w:szCs w:val="28"/>
          <w:lang w:eastAsia="es-ES"/>
        </w:rPr>
        <w:pPrChange w:id="2965" w:author="BENITO CASADO, ENRIQUE" w:date="2019-09-22T19:42:00Z">
          <w:pPr>
            <w:pStyle w:val="berschrift4"/>
            <w:numPr>
              <w:numId w:val="29"/>
            </w:numPr>
            <w:tabs>
              <w:tab w:val="clear" w:pos="851"/>
              <w:tab w:val="num" w:pos="1418"/>
            </w:tabs>
          </w:pPr>
        </w:pPrChange>
      </w:pPr>
      <w:del w:id="2966" w:author="BENITO CASADO, ENRIQUE" w:date="2019-09-22T18:37:00Z">
        <w:r w:rsidRPr="009377D2" w:rsidDel="006C1AED">
          <w:rPr>
            <w:sz w:val="28"/>
            <w:szCs w:val="28"/>
            <w:lang w:eastAsia="es-ES"/>
          </w:rPr>
          <w:delText xml:space="preserve"> </w:delText>
        </w:r>
        <w:r w:rsidR="009C1717" w:rsidRPr="009377D2" w:rsidDel="006C1AED">
          <w:rPr>
            <w:sz w:val="28"/>
            <w:szCs w:val="28"/>
            <w:lang w:eastAsia="es-ES"/>
          </w:rPr>
          <w:delText>Caso de Study – MyBank</w:delText>
        </w:r>
      </w:del>
    </w:p>
    <w:p w14:paraId="0604031D" w14:textId="1FB2D539" w:rsidR="009E710F" w:rsidRPr="00E07492" w:rsidDel="006C1AED" w:rsidRDefault="009C1717">
      <w:pPr>
        <w:pStyle w:val="berschrift3"/>
        <w:numPr>
          <w:ilvl w:val="0"/>
          <w:numId w:val="0"/>
        </w:numPr>
        <w:rPr>
          <w:del w:id="2967" w:author="BENITO CASADO, ENRIQUE" w:date="2019-09-22T18:37:00Z"/>
          <w:sz w:val="32"/>
          <w:lang w:eastAsia="es-ES"/>
        </w:rPr>
        <w:pPrChange w:id="2968" w:author="BENITO CASADO, ENRIQUE" w:date="2019-09-22T19:42:00Z">
          <w:pPr>
            <w:pStyle w:val="berschrift3"/>
          </w:pPr>
        </w:pPrChange>
      </w:pPr>
      <w:del w:id="2969" w:author="BENITO CASADO, ENRIQUE" w:date="2019-09-22T18:37:00Z">
        <w:r w:rsidRPr="00E07492" w:rsidDel="006C1AED">
          <w:rPr>
            <w:sz w:val="32"/>
            <w:lang w:eastAsia="es-ES"/>
          </w:rPr>
          <w:delText>Logs  y  agregacion de métricas</w:delText>
        </w:r>
      </w:del>
    </w:p>
    <w:p w14:paraId="162E289B" w14:textId="77777777" w:rsidR="009C1717" w:rsidRDefault="009C1717">
      <w:pPr>
        <w:pStyle w:val="berschrift3"/>
        <w:numPr>
          <w:ilvl w:val="0"/>
          <w:numId w:val="0"/>
        </w:numPr>
        <w:rPr>
          <w:lang w:eastAsia="es-ES"/>
        </w:rPr>
        <w:pPrChange w:id="2970" w:author="BENITO CASADO, ENRIQUE" w:date="2019-09-22T19:42:00Z">
          <w:pPr/>
        </w:pPrChange>
      </w:pPr>
    </w:p>
    <w:p w14:paraId="3128B61F" w14:textId="77777777" w:rsidR="00396F12" w:rsidRDefault="007664BC">
      <w:pPr>
        <w:keepNext/>
        <w:rPr>
          <w:ins w:id="2971" w:author="BENITO CASADO, ENRIQUE" w:date="2019-09-22T20:41:00Z"/>
        </w:rPr>
        <w:pPrChange w:id="2972" w:author="BENITO CASADO, ENRIQUE" w:date="2019-09-22T20:41:00Z">
          <w:pPr/>
        </w:pPrChange>
      </w:pPr>
      <w:ins w:id="2973" w:author="BENITO CASADO, ENRIQUE" w:date="2019-09-22T19:50:00Z">
        <w:r>
          <w:rPr>
            <w:noProof/>
            <w:lang w:eastAsia="es-ES"/>
          </w:rPr>
          <w:drawing>
            <wp:inline distT="0" distB="0" distL="0" distR="0" wp14:anchorId="5EEF9188" wp14:editId="7EFF9AC1">
              <wp:extent cx="5638800" cy="2117649"/>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4177" cy="2142201"/>
                      </a:xfrm>
                      <a:prstGeom prst="rect">
                        <a:avLst/>
                      </a:prstGeom>
                    </pic:spPr>
                  </pic:pic>
                </a:graphicData>
              </a:graphic>
            </wp:inline>
          </w:drawing>
        </w:r>
      </w:ins>
    </w:p>
    <w:p w14:paraId="1CBBC97F" w14:textId="61A218BD" w:rsidR="009C1717" w:rsidRPr="00746E0D" w:rsidDel="00396F12" w:rsidRDefault="00396F12">
      <w:pPr>
        <w:spacing w:after="0" w:line="240" w:lineRule="auto"/>
        <w:jc w:val="center"/>
        <w:rPr>
          <w:del w:id="2974" w:author="Jesús Carretero" w:date="2019-09-18T12:05:00Z"/>
        </w:rPr>
        <w:pPrChange w:id="2975" w:author="Jesús Carretero" w:date="2019-09-23T21:26:00Z">
          <w:pPr>
            <w:spacing w:after="0" w:line="240" w:lineRule="auto"/>
          </w:pPr>
        </w:pPrChange>
      </w:pPr>
      <w:ins w:id="2976" w:author="BENITO CASADO, ENRIQUE" w:date="2019-09-22T20:41:00Z">
        <w:r w:rsidRPr="00746E0D">
          <w:t xml:space="preserve">Figura </w:t>
        </w:r>
      </w:ins>
      <w:ins w:id="2977" w:author="Jesús Carretero" w:date="2019-09-23T21:28:00Z">
        <w:r w:rsidR="005C02C9" w:rsidRPr="00746E0D">
          <w:t xml:space="preserve">17 </w:t>
        </w:r>
      </w:ins>
      <w:ins w:id="2978" w:author="BENITO CASADO, ENRIQUE" w:date="2019-09-22T20:41:00Z">
        <w:r w:rsidRPr="00746E0D">
          <w:t>:Consumer a elasticsearch</w:t>
        </w:r>
      </w:ins>
      <w:ins w:id="2979" w:author="BENITO CASADO, ENRIQUE" w:date="2019-09-22T20:42:00Z">
        <w:r w:rsidRPr="00746E0D">
          <w:t>.</w:t>
        </w:r>
      </w:ins>
    </w:p>
    <w:p w14:paraId="1B262FCD" w14:textId="3490C449" w:rsidR="00396F12" w:rsidRDefault="00396F12">
      <w:pPr>
        <w:pStyle w:val="Beschriftung"/>
        <w:jc w:val="center"/>
        <w:rPr>
          <w:ins w:id="2980" w:author="BENITO CASADO, ENRIQUE" w:date="2019-09-22T20:42:00Z"/>
        </w:rPr>
        <w:pPrChange w:id="2981" w:author="Jesús Carretero" w:date="2019-09-23T21:26:00Z">
          <w:pPr/>
        </w:pPrChange>
      </w:pPr>
    </w:p>
    <w:p w14:paraId="30C6E782" w14:textId="3F146968" w:rsidR="00396F12" w:rsidRDefault="00396F12">
      <w:pPr>
        <w:rPr>
          <w:ins w:id="2982" w:author="BENITO CASADO, ENRIQUE" w:date="2019-09-22T20:42:00Z"/>
        </w:rPr>
      </w:pPr>
    </w:p>
    <w:p w14:paraId="0D1C9406" w14:textId="7E605721" w:rsidR="00396F12" w:rsidRDefault="00396F12">
      <w:pPr>
        <w:rPr>
          <w:ins w:id="2983" w:author="BENITO CASADO, ENRIQUE" w:date="2019-09-22T20:42:00Z"/>
        </w:rPr>
      </w:pPr>
    </w:p>
    <w:p w14:paraId="50FB864C" w14:textId="461F792A" w:rsidR="005C02C9" w:rsidRDefault="005C02C9">
      <w:pPr>
        <w:spacing w:after="0" w:line="240" w:lineRule="auto"/>
        <w:jc w:val="left"/>
        <w:rPr>
          <w:ins w:id="2984" w:author="Jesús Carretero" w:date="2019-09-23T21:26:00Z"/>
        </w:rPr>
      </w:pPr>
      <w:ins w:id="2985" w:author="Jesús Carretero" w:date="2019-09-23T21:26:00Z">
        <w:r>
          <w:br w:type="page"/>
        </w:r>
      </w:ins>
    </w:p>
    <w:p w14:paraId="407812E7" w14:textId="597A0F2B" w:rsidR="00396F12" w:rsidDel="005C02C9" w:rsidRDefault="00396F12">
      <w:pPr>
        <w:rPr>
          <w:ins w:id="2986" w:author="BENITO CASADO, ENRIQUE" w:date="2019-09-22T20:42:00Z"/>
          <w:del w:id="2987" w:author="Jesús Carretero" w:date="2019-09-23T21:26:00Z"/>
        </w:rPr>
      </w:pPr>
    </w:p>
    <w:p w14:paraId="27A51635" w14:textId="3AA4CA00" w:rsidR="00396F12" w:rsidDel="005C02C9" w:rsidRDefault="00396F12">
      <w:pPr>
        <w:rPr>
          <w:ins w:id="2988" w:author="BENITO CASADO, ENRIQUE" w:date="2019-09-22T20:42:00Z"/>
          <w:del w:id="2989" w:author="Jesús Carretero" w:date="2019-09-23T21:26:00Z"/>
        </w:rPr>
      </w:pPr>
    </w:p>
    <w:p w14:paraId="02689D67" w14:textId="5EE6329F" w:rsidR="00396F12" w:rsidDel="005C02C9" w:rsidRDefault="00396F12">
      <w:pPr>
        <w:rPr>
          <w:ins w:id="2990" w:author="BENITO CASADO, ENRIQUE" w:date="2019-09-22T20:42:00Z"/>
          <w:del w:id="2991" w:author="Jesús Carretero" w:date="2019-09-23T21:26:00Z"/>
        </w:rPr>
      </w:pPr>
    </w:p>
    <w:p w14:paraId="0F6B0D51" w14:textId="4030E8AF" w:rsidR="00396F12" w:rsidDel="005C02C9" w:rsidRDefault="00396F12">
      <w:pPr>
        <w:rPr>
          <w:ins w:id="2992" w:author="BENITO CASADO, ENRIQUE" w:date="2019-09-22T20:42:00Z"/>
          <w:del w:id="2993" w:author="Jesús Carretero" w:date="2019-09-23T21:26:00Z"/>
        </w:rPr>
      </w:pPr>
    </w:p>
    <w:p w14:paraId="6E753663" w14:textId="2F5B6322" w:rsidR="00396F12" w:rsidDel="005C02C9" w:rsidRDefault="00396F12">
      <w:pPr>
        <w:rPr>
          <w:ins w:id="2994" w:author="BENITO CASADO, ENRIQUE" w:date="2019-09-22T20:42:00Z"/>
          <w:del w:id="2995" w:author="Jesús Carretero" w:date="2019-09-23T21:26:00Z"/>
        </w:rPr>
      </w:pPr>
    </w:p>
    <w:p w14:paraId="7B04FB32" w14:textId="5FF6D5DC" w:rsidR="00396F12" w:rsidDel="005C02C9" w:rsidRDefault="00396F12">
      <w:pPr>
        <w:rPr>
          <w:ins w:id="2996" w:author="BENITO CASADO, ENRIQUE" w:date="2019-09-22T20:42:00Z"/>
          <w:del w:id="2997" w:author="Jesús Carretero" w:date="2019-09-23T21:26:00Z"/>
        </w:rPr>
      </w:pPr>
    </w:p>
    <w:p w14:paraId="465D7494" w14:textId="1B772FD7" w:rsidR="00396F12" w:rsidDel="005C02C9" w:rsidRDefault="00396F12">
      <w:pPr>
        <w:rPr>
          <w:ins w:id="2998" w:author="BENITO CASADO, ENRIQUE" w:date="2019-09-23T11:19:00Z"/>
          <w:del w:id="2999" w:author="Jesús Carretero" w:date="2019-09-23T21:26:00Z"/>
        </w:rPr>
      </w:pPr>
    </w:p>
    <w:p w14:paraId="68A707D1" w14:textId="4673198E" w:rsidR="00FD0090" w:rsidDel="005C02C9" w:rsidRDefault="00FD0090">
      <w:pPr>
        <w:rPr>
          <w:ins w:id="3000" w:author="BENITO CASADO, ENRIQUE" w:date="2019-09-23T11:19:00Z"/>
          <w:del w:id="3001" w:author="Jesús Carretero" w:date="2019-09-23T21:26:00Z"/>
        </w:rPr>
      </w:pPr>
    </w:p>
    <w:p w14:paraId="0146A1D0" w14:textId="48A83D3E" w:rsidR="00FD0090" w:rsidDel="005C02C9" w:rsidRDefault="00FD0090">
      <w:pPr>
        <w:rPr>
          <w:ins w:id="3002" w:author="BENITO CASADO, ENRIQUE" w:date="2019-09-22T20:42:00Z"/>
          <w:del w:id="3003" w:author="Jesús Carretero" w:date="2019-09-23T21:26:00Z"/>
        </w:rPr>
      </w:pPr>
    </w:p>
    <w:p w14:paraId="765726A5" w14:textId="7942597F" w:rsidR="00396F12" w:rsidRPr="00396F12" w:rsidDel="005C02C9" w:rsidRDefault="00396F12">
      <w:pPr>
        <w:rPr>
          <w:ins w:id="3004" w:author="BENITO CASADO, ENRIQUE" w:date="2019-09-22T20:42:00Z"/>
          <w:del w:id="3005" w:author="Jesús Carretero" w:date="2019-09-23T21:26:00Z"/>
          <w:rPrChange w:id="3006" w:author="BENITO CASADO, ENRIQUE" w:date="2019-09-22T20:42:00Z">
            <w:rPr>
              <w:ins w:id="3007" w:author="BENITO CASADO, ENRIQUE" w:date="2019-09-22T20:42:00Z"/>
              <w:del w:id="3008" w:author="Jesús Carretero" w:date="2019-09-23T21:26:00Z"/>
              <w:lang w:eastAsia="es-ES"/>
            </w:rPr>
          </w:rPrChange>
        </w:rPr>
      </w:pPr>
    </w:p>
    <w:p w14:paraId="2ACF0A53" w14:textId="16519120" w:rsidR="00294A46" w:rsidDel="005C02C9" w:rsidRDefault="00294A46">
      <w:pPr>
        <w:spacing w:after="0" w:line="240" w:lineRule="auto"/>
        <w:jc w:val="left"/>
        <w:rPr>
          <w:ins w:id="3009" w:author="BENITO CASADO, ENRIQUE" w:date="2019-09-22T19:58:00Z"/>
          <w:del w:id="3010" w:author="Jesús Carretero" w:date="2019-09-23T21:26:00Z"/>
          <w:lang w:eastAsia="es-ES"/>
        </w:rPr>
      </w:pPr>
    </w:p>
    <w:p w14:paraId="484AEA09" w14:textId="689D4ADC" w:rsidR="009E710F" w:rsidRPr="009C1717" w:rsidDel="00317D37" w:rsidRDefault="009E710F" w:rsidP="009E710F">
      <w:pPr>
        <w:rPr>
          <w:del w:id="3011" w:author="Jesús Carretero" w:date="2019-09-18T12:05:00Z"/>
          <w:lang w:eastAsia="es-ES"/>
        </w:rPr>
      </w:pPr>
    </w:p>
    <w:p w14:paraId="2D3EC9F1" w14:textId="0D1C9518" w:rsidR="0086010D" w:rsidRPr="009C1717" w:rsidDel="00317D37" w:rsidRDefault="0086010D" w:rsidP="005E1021">
      <w:pPr>
        <w:rPr>
          <w:del w:id="3012" w:author="Jesús Carretero" w:date="2019-09-18T12:05:00Z"/>
          <w:lang w:eastAsia="es-ES"/>
        </w:rPr>
      </w:pPr>
    </w:p>
    <w:p w14:paraId="06509088" w14:textId="1C9069E6" w:rsidR="005E1021" w:rsidRPr="009C1717" w:rsidDel="00317D37" w:rsidRDefault="005E1021" w:rsidP="005E1021">
      <w:pPr>
        <w:rPr>
          <w:del w:id="3013" w:author="Jesús Carretero" w:date="2019-09-18T12:05:00Z"/>
          <w:lang w:eastAsia="es-ES"/>
        </w:rPr>
      </w:pPr>
    </w:p>
    <w:p w14:paraId="6FE6A90F" w14:textId="6B3B6E86" w:rsidR="005E1021" w:rsidDel="00317D37" w:rsidRDefault="005E1021" w:rsidP="005E1021">
      <w:pPr>
        <w:rPr>
          <w:del w:id="3014" w:author="Jesús Carretero" w:date="2019-09-18T12:05:00Z"/>
        </w:rPr>
      </w:pPr>
    </w:p>
    <w:p w14:paraId="125D5343" w14:textId="620BFFF1" w:rsidR="003346F7" w:rsidDel="00317D37" w:rsidRDefault="003346F7" w:rsidP="005E1021">
      <w:pPr>
        <w:rPr>
          <w:del w:id="3015" w:author="Jesús Carretero" w:date="2019-09-18T12:05:00Z"/>
        </w:rPr>
      </w:pPr>
    </w:p>
    <w:p w14:paraId="77CF5C32" w14:textId="0166A4BC" w:rsidR="003346F7" w:rsidDel="00317D37" w:rsidRDefault="003346F7" w:rsidP="005E1021">
      <w:pPr>
        <w:rPr>
          <w:del w:id="3016" w:author="Jesús Carretero" w:date="2019-09-18T12:05:00Z"/>
        </w:rPr>
      </w:pPr>
    </w:p>
    <w:p w14:paraId="51FFB6D8" w14:textId="59CA6E27" w:rsidR="003346F7" w:rsidDel="00317D37" w:rsidRDefault="003346F7" w:rsidP="005E1021">
      <w:pPr>
        <w:rPr>
          <w:del w:id="3017" w:author="Jesús Carretero" w:date="2019-09-18T12:05:00Z"/>
        </w:rPr>
      </w:pPr>
    </w:p>
    <w:p w14:paraId="0F37028E" w14:textId="45F0AE4D" w:rsidR="003346F7" w:rsidDel="00317D37" w:rsidRDefault="003346F7" w:rsidP="005E1021">
      <w:pPr>
        <w:rPr>
          <w:del w:id="3018" w:author="Jesús Carretero" w:date="2019-09-18T12:05:00Z"/>
        </w:rPr>
      </w:pPr>
    </w:p>
    <w:p w14:paraId="775CF169" w14:textId="3D5BA700" w:rsidR="003346F7" w:rsidDel="00317D37" w:rsidRDefault="003346F7" w:rsidP="005E1021">
      <w:pPr>
        <w:rPr>
          <w:del w:id="3019" w:author="Jesús Carretero" w:date="2019-09-18T12:05:00Z"/>
        </w:rPr>
      </w:pPr>
    </w:p>
    <w:p w14:paraId="0C9D9B0C" w14:textId="00227B7A" w:rsidR="003346F7" w:rsidDel="00317D37" w:rsidRDefault="003346F7" w:rsidP="005E1021">
      <w:pPr>
        <w:rPr>
          <w:del w:id="3020" w:author="Jesús Carretero" w:date="2019-09-18T12:05:00Z"/>
        </w:rPr>
      </w:pPr>
    </w:p>
    <w:p w14:paraId="76B82E71" w14:textId="045FDB5C" w:rsidR="00317D37" w:rsidDel="00294A46" w:rsidRDefault="00317D37">
      <w:pPr>
        <w:spacing w:after="0" w:line="240" w:lineRule="auto"/>
        <w:jc w:val="left"/>
        <w:rPr>
          <w:ins w:id="3021" w:author="Jesús Carretero" w:date="2019-09-18T12:05:00Z"/>
          <w:del w:id="3022" w:author="BENITO CASADO, ENRIQUE" w:date="2019-09-22T19:58:00Z"/>
        </w:rPr>
      </w:pPr>
      <w:ins w:id="3023" w:author="Jesús Carretero" w:date="2019-09-18T12:05:00Z">
        <w:del w:id="3024" w:author="BENITO CASADO, ENRIQUE" w:date="2019-09-22T19:58:00Z">
          <w:r w:rsidDel="00294A46">
            <w:br w:type="page"/>
          </w:r>
        </w:del>
      </w:ins>
    </w:p>
    <w:p w14:paraId="6C6F0BBF" w14:textId="77777777" w:rsidR="003346F7" w:rsidDel="00317D37" w:rsidRDefault="003346F7" w:rsidP="005E1021">
      <w:pPr>
        <w:rPr>
          <w:del w:id="3025" w:author="Jesús Carretero" w:date="2019-09-18T12:05:00Z"/>
        </w:rPr>
      </w:pPr>
    </w:p>
    <w:p w14:paraId="2100C5D8" w14:textId="57D1E6FC" w:rsidR="003346F7" w:rsidDel="00317D37" w:rsidRDefault="003346F7" w:rsidP="005E1021">
      <w:pPr>
        <w:rPr>
          <w:del w:id="3026" w:author="Jesús Carretero" w:date="2019-09-18T12:05:00Z"/>
        </w:rPr>
      </w:pPr>
    </w:p>
    <w:p w14:paraId="7C5D80A9" w14:textId="2A9742FD" w:rsidR="003346F7" w:rsidDel="00317D37" w:rsidRDefault="003346F7" w:rsidP="005E1021">
      <w:pPr>
        <w:rPr>
          <w:del w:id="3027" w:author="Jesús Carretero" w:date="2019-09-18T12:05:00Z"/>
        </w:rPr>
      </w:pPr>
    </w:p>
    <w:p w14:paraId="2926EDBF" w14:textId="07F1BDE7" w:rsidR="003346F7" w:rsidDel="00317D37" w:rsidRDefault="003346F7" w:rsidP="005E1021">
      <w:pPr>
        <w:rPr>
          <w:del w:id="3028" w:author="Jesús Carretero" w:date="2019-09-18T12:05:00Z"/>
        </w:rPr>
      </w:pPr>
    </w:p>
    <w:p w14:paraId="1C0C8544" w14:textId="600F0029" w:rsidR="003346F7" w:rsidRPr="009C1717" w:rsidDel="00317D37" w:rsidRDefault="003346F7" w:rsidP="005E1021">
      <w:pPr>
        <w:rPr>
          <w:del w:id="3029" w:author="Jesús Carretero" w:date="2019-09-18T12:05:00Z"/>
        </w:rPr>
      </w:pPr>
    </w:p>
    <w:p w14:paraId="7570374E" w14:textId="733C421B" w:rsidR="00111842" w:rsidRPr="009C1717" w:rsidRDefault="00111842" w:rsidP="00294A46">
      <w:pPr>
        <w:spacing w:after="0" w:line="240" w:lineRule="auto"/>
        <w:jc w:val="left"/>
      </w:pPr>
    </w:p>
    <w:p w14:paraId="74FDFD38" w14:textId="187D02C5" w:rsidR="00111842" w:rsidRDefault="00FD0BFA" w:rsidP="00942C98">
      <w:pPr>
        <w:pStyle w:val="berschrift1"/>
        <w:rPr>
          <w:rFonts w:asciiTheme="minorHAnsi" w:hAnsiTheme="minorHAnsi" w:cstheme="minorHAnsi"/>
        </w:rPr>
      </w:pPr>
      <w:bookmarkStart w:id="3030" w:name="_Toc20170543"/>
      <w:r>
        <w:rPr>
          <w:rFonts w:asciiTheme="minorHAnsi" w:hAnsiTheme="minorHAnsi" w:cstheme="minorHAnsi"/>
        </w:rPr>
        <w:t>Almacenamiento:</w:t>
      </w:r>
      <w:r w:rsidR="00111842" w:rsidRPr="00344672">
        <w:rPr>
          <w:rFonts w:asciiTheme="minorHAnsi" w:hAnsiTheme="minorHAnsi" w:cstheme="minorHAnsi"/>
        </w:rPr>
        <w:t xml:space="preserve"> MongoDB</w:t>
      </w:r>
      <w:r>
        <w:rPr>
          <w:rFonts w:asciiTheme="minorHAnsi" w:hAnsiTheme="minorHAnsi" w:cstheme="minorHAnsi"/>
        </w:rPr>
        <w:t xml:space="preserve"> y Elasticsearch</w:t>
      </w:r>
      <w:bookmarkEnd w:id="3030"/>
    </w:p>
    <w:p w14:paraId="0EDFF8BD" w14:textId="77777777" w:rsidR="00FD0BFA" w:rsidRPr="00FD0BFA" w:rsidRDefault="00FD0BFA" w:rsidP="00FD0BFA"/>
    <w:p w14:paraId="46B2E3AB" w14:textId="022C339F" w:rsidR="00E07492" w:rsidRPr="009932C0" w:rsidRDefault="005E6F3A" w:rsidP="00E07492">
      <w:pPr>
        <w:pStyle w:val="berschrift2"/>
        <w:rPr>
          <w:rFonts w:asciiTheme="minorHAnsi" w:hAnsiTheme="minorHAnsi" w:cstheme="minorHAnsi"/>
          <w:sz w:val="36"/>
          <w:rPrChange w:id="3031" w:author="BENITO CASADO, ENRIQUE" w:date="2019-09-22T22:01:00Z">
            <w:rPr/>
          </w:rPrChange>
        </w:rPr>
      </w:pPr>
      <w:bookmarkStart w:id="3032" w:name="_Toc20170544"/>
      <w:r w:rsidRPr="009932C0">
        <w:rPr>
          <w:rFonts w:asciiTheme="minorHAnsi" w:hAnsiTheme="minorHAnsi" w:cstheme="minorHAnsi"/>
          <w:sz w:val="36"/>
          <w:rPrChange w:id="3033" w:author="BENITO CASADO, ENRIQUE" w:date="2019-09-22T22:01:00Z">
            <w:rPr/>
          </w:rPrChange>
        </w:rPr>
        <w:t>Introducción</w:t>
      </w:r>
      <w:bookmarkEnd w:id="3032"/>
    </w:p>
    <w:p w14:paraId="0A908DF8" w14:textId="5BFA93E1" w:rsidR="00A06093" w:rsidRDefault="00A06093" w:rsidP="00FD0BFA">
      <w:pPr>
        <w:rPr>
          <w:lang w:eastAsia="es-ES"/>
        </w:rPr>
      </w:pPr>
    </w:p>
    <w:p w14:paraId="33F42905" w14:textId="41989145" w:rsidR="00A06093" w:rsidRDefault="00A06093">
      <w:pPr>
        <w:rPr>
          <w:lang w:eastAsia="es-ES"/>
        </w:rPr>
      </w:pPr>
      <w:r>
        <w:rPr>
          <w:lang w:eastAsia="es-ES"/>
        </w:rPr>
        <w:t>Me gustaría empezar este capítulo con una frase que ha marcado lo que es la filosofía del Big Data</w:t>
      </w:r>
    </w:p>
    <w:p w14:paraId="1531FEB1" w14:textId="77777777" w:rsidR="00A06093" w:rsidRPr="00A06093" w:rsidRDefault="00A06093" w:rsidP="00A06093">
      <w:pPr>
        <w:autoSpaceDE w:val="0"/>
        <w:autoSpaceDN w:val="0"/>
        <w:adjustRightInd w:val="0"/>
        <w:spacing w:after="0" w:line="240" w:lineRule="auto"/>
        <w:rPr>
          <w:rFonts w:asciiTheme="minorHAnsi" w:eastAsia="LiberationSerif" w:hAnsiTheme="minorHAnsi" w:cstheme="minorHAnsi"/>
          <w:i/>
          <w:color w:val="E36C0A" w:themeColor="accent6" w:themeShade="BF"/>
          <w:sz w:val="18"/>
          <w:szCs w:val="18"/>
          <w:lang w:val="en-US" w:eastAsia="es-ES"/>
        </w:rPr>
      </w:pPr>
      <w:r w:rsidRPr="00A06093">
        <w:rPr>
          <w:rFonts w:asciiTheme="minorHAnsi" w:eastAsia="LiberationSerif" w:hAnsiTheme="minorHAnsi" w:cstheme="minorHAnsi"/>
          <w:i/>
          <w:color w:val="E36C0A" w:themeColor="accent6" w:themeShade="BF"/>
          <w:sz w:val="18"/>
          <w:szCs w:val="18"/>
          <w:lang w:val="en-US" w:eastAsia="es-ES"/>
        </w:rPr>
        <w:t>In pioneer days they used oxen for heavy pulling, and when one ox couldn’t budge a log, they didn’t try to grow a</w:t>
      </w:r>
    </w:p>
    <w:p w14:paraId="3A049B0D" w14:textId="77777777" w:rsidR="00A06093" w:rsidRPr="00A06093" w:rsidRDefault="00A06093" w:rsidP="00A06093">
      <w:pPr>
        <w:autoSpaceDE w:val="0"/>
        <w:autoSpaceDN w:val="0"/>
        <w:adjustRightInd w:val="0"/>
        <w:spacing w:after="0" w:line="240" w:lineRule="auto"/>
        <w:rPr>
          <w:rFonts w:asciiTheme="minorHAnsi" w:eastAsia="LiberationSerif" w:hAnsiTheme="minorHAnsi" w:cstheme="minorHAnsi"/>
          <w:i/>
          <w:color w:val="E36C0A" w:themeColor="accent6" w:themeShade="BF"/>
          <w:sz w:val="18"/>
          <w:szCs w:val="18"/>
          <w:lang w:val="en-US" w:eastAsia="es-ES"/>
        </w:rPr>
      </w:pPr>
      <w:r w:rsidRPr="00A06093">
        <w:rPr>
          <w:rFonts w:asciiTheme="minorHAnsi" w:eastAsia="LiberationSerif" w:hAnsiTheme="minorHAnsi" w:cstheme="minorHAnsi"/>
          <w:i/>
          <w:color w:val="E36C0A" w:themeColor="accent6" w:themeShade="BF"/>
          <w:sz w:val="18"/>
          <w:szCs w:val="18"/>
          <w:lang w:val="en-US" w:eastAsia="es-ES"/>
        </w:rPr>
        <w:t>larger ox. We shouldn’t be trying for bigger computers, but for more systems of computers.</w:t>
      </w:r>
    </w:p>
    <w:p w14:paraId="3707F847" w14:textId="5DBD17E4" w:rsidR="00A06093" w:rsidRPr="00A06093" w:rsidRDefault="00A06093" w:rsidP="00A06093">
      <w:pPr>
        <w:rPr>
          <w:rFonts w:asciiTheme="minorHAnsi" w:hAnsiTheme="minorHAnsi" w:cstheme="minorHAnsi"/>
          <w:i/>
          <w:color w:val="E36C0A" w:themeColor="accent6" w:themeShade="BF"/>
          <w:sz w:val="18"/>
          <w:szCs w:val="18"/>
          <w:lang w:eastAsia="es-ES"/>
        </w:rPr>
      </w:pPr>
      <w:r w:rsidRPr="00A06093">
        <w:rPr>
          <w:rFonts w:asciiTheme="minorHAnsi" w:eastAsia="LiberationSerif" w:hAnsiTheme="minorHAnsi" w:cstheme="minorHAnsi"/>
          <w:i/>
          <w:color w:val="E36C0A" w:themeColor="accent6" w:themeShade="BF"/>
          <w:sz w:val="18"/>
          <w:szCs w:val="18"/>
          <w:lang w:eastAsia="es-ES"/>
        </w:rPr>
        <w:t>— Grace Hopper</w:t>
      </w:r>
      <w:r w:rsidRPr="00A06093">
        <w:rPr>
          <w:rFonts w:asciiTheme="minorHAnsi" w:hAnsiTheme="minorHAnsi" w:cstheme="minorHAnsi"/>
          <w:i/>
          <w:color w:val="E36C0A" w:themeColor="accent6" w:themeShade="BF"/>
          <w:sz w:val="18"/>
          <w:szCs w:val="18"/>
          <w:lang w:eastAsia="es-ES"/>
        </w:rPr>
        <w:t xml:space="preserve">          </w:t>
      </w:r>
    </w:p>
    <w:p w14:paraId="13E059EE" w14:textId="4070E253" w:rsidR="00FD0BFA" w:rsidRDefault="00FD0BFA">
      <w:pPr>
        <w:rPr>
          <w:lang w:eastAsia="es-ES"/>
        </w:rPr>
      </w:pPr>
      <w:r>
        <w:rPr>
          <w:lang w:eastAsia="es-ES"/>
        </w:rPr>
        <w:t>Evidentemente, nuestro</w:t>
      </w:r>
      <w:r w:rsidR="00095D6E">
        <w:rPr>
          <w:lang w:eastAsia="es-ES"/>
        </w:rPr>
        <w:t xml:space="preserve"> almacenamiento será distribuido. U</w:t>
      </w:r>
      <w:r w:rsidR="00A06093">
        <w:rPr>
          <w:lang w:eastAsia="es-ES"/>
        </w:rPr>
        <w:t>no</w:t>
      </w:r>
      <w:r w:rsidR="00095D6E">
        <w:rPr>
          <w:lang w:eastAsia="es-ES"/>
        </w:rPr>
        <w:t xml:space="preserve"> de los desafíos que nos encontramos en las infraestructuras Big Data es que tienen que estar preparadas para afrontar las vs de </w:t>
      </w:r>
      <w:r w:rsidR="00056917">
        <w:rPr>
          <w:lang w:eastAsia="es-ES"/>
        </w:rPr>
        <w:t>Velocidad</w:t>
      </w:r>
      <w:r w:rsidR="00095D6E">
        <w:rPr>
          <w:lang w:eastAsia="es-ES"/>
        </w:rPr>
        <w:t xml:space="preserve"> </w:t>
      </w:r>
      <w:del w:id="3034" w:author="Jesús Carretero" w:date="2019-09-23T21:26:00Z">
        <w:r w:rsidR="00095D6E" w:rsidDel="005C02C9">
          <w:rPr>
            <w:lang w:eastAsia="es-ES"/>
          </w:rPr>
          <w:delText xml:space="preserve"> </w:delText>
        </w:r>
      </w:del>
      <w:r w:rsidR="00095D6E">
        <w:rPr>
          <w:lang w:eastAsia="es-ES"/>
        </w:rPr>
        <w:t>y Volume</w:t>
      </w:r>
      <w:r w:rsidR="00056917">
        <w:rPr>
          <w:lang w:eastAsia="es-ES"/>
        </w:rPr>
        <w:t>n (además de otras)</w:t>
      </w:r>
      <w:r w:rsidR="00095D6E">
        <w:rPr>
          <w:lang w:eastAsia="es-ES"/>
        </w:rPr>
        <w:t xml:space="preserve"> , es decir nuestro volumen de datos va a ir creciendo</w:t>
      </w:r>
      <w:r w:rsidR="00A06093">
        <w:rPr>
          <w:lang w:eastAsia="es-ES"/>
        </w:rPr>
        <w:t xml:space="preserve"> a una velocidad muy deprisa y nuestro volumen va a ser muy elevado.</w:t>
      </w:r>
    </w:p>
    <w:p w14:paraId="1BCAFD48" w14:textId="409FA011" w:rsidR="00095D6E" w:rsidRPr="009932C0" w:rsidRDefault="00095D6E" w:rsidP="00095D6E">
      <w:pPr>
        <w:pStyle w:val="berschrift3"/>
        <w:rPr>
          <w:rFonts w:asciiTheme="minorHAnsi" w:hAnsiTheme="minorHAnsi" w:cstheme="minorHAnsi"/>
          <w:sz w:val="32"/>
          <w:lang w:val="en-US" w:eastAsia="es-ES"/>
          <w:rPrChange w:id="3035" w:author="BENITO CASADO, ENRIQUE" w:date="2019-09-22T22:01:00Z">
            <w:rPr>
              <w:lang w:val="en-US" w:eastAsia="es-ES"/>
            </w:rPr>
          </w:rPrChange>
        </w:rPr>
      </w:pPr>
      <w:bookmarkStart w:id="3036" w:name="_Toc20170545"/>
      <w:r w:rsidRPr="009932C0">
        <w:rPr>
          <w:rFonts w:asciiTheme="minorHAnsi" w:hAnsiTheme="minorHAnsi" w:cstheme="minorHAnsi"/>
          <w:sz w:val="32"/>
          <w:lang w:val="en-US" w:eastAsia="es-ES"/>
          <w:rPrChange w:id="3037" w:author="BENITO CASADO, ENRIQUE" w:date="2019-09-22T22:01:00Z">
            <w:rPr>
              <w:lang w:val="en-US" w:eastAsia="es-ES"/>
            </w:rPr>
          </w:rPrChange>
        </w:rPr>
        <w:t>Scale Up vs Scale out</w:t>
      </w:r>
      <w:bookmarkEnd w:id="3036"/>
    </w:p>
    <w:p w14:paraId="0113521B" w14:textId="4FA01C58" w:rsidR="00A06093" w:rsidRPr="00A06093" w:rsidRDefault="00A06093" w:rsidP="009C415B">
      <w:pPr>
        <w:rPr>
          <w:lang w:val="en-US" w:eastAsia="es-ES"/>
        </w:rPr>
      </w:pPr>
    </w:p>
    <w:p w14:paraId="15948E9A" w14:textId="1F330EEF" w:rsidR="009C415B" w:rsidRDefault="009C415B" w:rsidP="009C415B">
      <w:r>
        <w:t>Escalar de manera horizontal no es solo una cuestión de precios, sino de capacidad, escalar de manera vertical solo se podrá hacer hasta el tamaño máximo que soporte una máquina.</w:t>
      </w:r>
    </w:p>
    <w:p w14:paraId="2B73B8FF" w14:textId="77777777" w:rsidR="00056917" w:rsidRDefault="00056917" w:rsidP="00056917">
      <w:pPr>
        <w:rPr>
          <w:b/>
        </w:rPr>
      </w:pPr>
      <w:r>
        <w:rPr>
          <w:b/>
        </w:rPr>
        <w:t>Procesamiento masivo de datos:</w:t>
      </w:r>
    </w:p>
    <w:p w14:paraId="04D0AD7C" w14:textId="1E424FD0" w:rsidR="00056917" w:rsidRDefault="00056917">
      <w:r>
        <w:rPr>
          <w:lang w:eastAsia="es-ES"/>
        </w:rPr>
        <w:t>Al tratarse de una infraestructura Big Data</w:t>
      </w:r>
      <w:r w:rsidRPr="00D7498F">
        <w:t xml:space="preserve"> con un crecimiento exponencial, descartamos un sistema de bases de datos tradicional, un RDBMS donde el crecimiento es “scaling up” y optaremos por un sistema de bases de datos distribuido</w:t>
      </w:r>
      <w:r>
        <w:t xml:space="preserve">, </w:t>
      </w:r>
      <w:r w:rsidRPr="00D7498F">
        <w:t>un sistema NoSQL donde podremos escalar horizontalmente “scaling out” de esta manera si necesitamos más poder de almacenamiento bastara con añadir “co</w:t>
      </w:r>
      <w:ins w:id="3038" w:author="Jesús Carretero" w:date="2019-09-18T12:05:00Z">
        <w:r w:rsidR="00317D37">
          <w:t>m</w:t>
        </w:r>
      </w:ins>
      <w:r w:rsidRPr="00D7498F">
        <w:t>modity software” horizontalmente, siendo un proceso mucho más barato y fácil de escalar.</w:t>
      </w:r>
    </w:p>
    <w:p w14:paraId="75DD0B68" w14:textId="01706583" w:rsidR="000F60DC" w:rsidRDefault="00056917">
      <w:pPr>
        <w:keepNext/>
        <w:jc w:val="center"/>
        <w:rPr>
          <w:ins w:id="3039" w:author="BENITO CASADO, ENRIQUE" w:date="2019-09-22T20:44:00Z"/>
        </w:rPr>
        <w:pPrChange w:id="3040" w:author="Jesús Carretero" w:date="2019-09-23T21:28:00Z">
          <w:pPr/>
        </w:pPrChange>
      </w:pPr>
      <w:r>
        <w:rPr>
          <w:b/>
          <w:noProof/>
          <w:lang w:eastAsia="es-ES"/>
        </w:rPr>
        <w:lastRenderedPageBreak/>
        <w:drawing>
          <wp:inline distT="0" distB="0" distL="0" distR="0" wp14:anchorId="1FB0FA62" wp14:editId="344D704B">
            <wp:extent cx="3451860" cy="1711960"/>
            <wp:effectExtent l="0" t="0" r="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7987" cy="1739796"/>
                    </a:xfrm>
                    <a:prstGeom prst="rect">
                      <a:avLst/>
                    </a:prstGeom>
                    <a:noFill/>
                    <a:ln>
                      <a:noFill/>
                    </a:ln>
                  </pic:spPr>
                </pic:pic>
              </a:graphicData>
            </a:graphic>
          </wp:inline>
        </w:drawing>
      </w:r>
    </w:p>
    <w:p w14:paraId="7B25C213" w14:textId="1F213A1A" w:rsidR="00A06093" w:rsidRPr="002B7F22" w:rsidRDefault="000F60DC">
      <w:pPr>
        <w:pStyle w:val="Beschriftung"/>
        <w:jc w:val="center"/>
        <w:rPr>
          <w:lang w:eastAsia="es-ES"/>
        </w:rPr>
        <w:pPrChange w:id="3041" w:author="Jesús Carretero" w:date="2019-09-23T21:26:00Z">
          <w:pPr/>
        </w:pPrChange>
      </w:pPr>
      <w:bookmarkStart w:id="3042" w:name="_Toc20171434"/>
      <w:ins w:id="3043" w:author="BENITO CASADO, ENRIQUE" w:date="2019-09-22T20:44:00Z">
        <w:r w:rsidRPr="000F60DC">
          <w:rPr>
            <w:i w:val="0"/>
            <w:color w:val="auto"/>
            <w:rPrChange w:id="3044" w:author="BENITO CASADO, ENRIQUE" w:date="2019-09-22T20:44:00Z">
              <w:rPr/>
            </w:rPrChange>
          </w:rPr>
          <w:t xml:space="preserve">Figura </w:t>
        </w:r>
        <w:r w:rsidRPr="000F60DC">
          <w:rPr>
            <w:i w:val="0"/>
            <w:color w:val="auto"/>
            <w:rPrChange w:id="3045" w:author="BENITO CASADO, ENRIQUE" w:date="2019-09-22T20:44:00Z">
              <w:rPr/>
            </w:rPrChange>
          </w:rPr>
          <w:fldChar w:fldCharType="begin"/>
        </w:r>
        <w:r w:rsidRPr="000F60DC">
          <w:rPr>
            <w:i w:val="0"/>
            <w:color w:val="auto"/>
            <w:rPrChange w:id="3046" w:author="BENITO CASADO, ENRIQUE" w:date="2019-09-22T20:44:00Z">
              <w:rPr/>
            </w:rPrChange>
          </w:rPr>
          <w:instrText xml:space="preserve"> SEQ Figura \* ARABIC </w:instrText>
        </w:r>
      </w:ins>
      <w:r w:rsidRPr="000F60DC">
        <w:rPr>
          <w:i w:val="0"/>
          <w:color w:val="auto"/>
          <w:rPrChange w:id="3047" w:author="BENITO CASADO, ENRIQUE" w:date="2019-09-22T20:44:00Z">
            <w:rPr/>
          </w:rPrChange>
        </w:rPr>
        <w:fldChar w:fldCharType="separate"/>
      </w:r>
      <w:ins w:id="3048" w:author="BENITO CASADO, ENRIQUE" w:date="2019-09-23T22:45:00Z">
        <w:r w:rsidR="00746E0D">
          <w:rPr>
            <w:i w:val="0"/>
            <w:noProof/>
            <w:color w:val="auto"/>
          </w:rPr>
          <w:t>21</w:t>
        </w:r>
      </w:ins>
      <w:ins w:id="3049" w:author="BENITO CASADO, ENRIQUE" w:date="2019-09-22T20:44:00Z">
        <w:r w:rsidRPr="000F60DC">
          <w:rPr>
            <w:i w:val="0"/>
            <w:color w:val="auto"/>
            <w:rPrChange w:id="3050" w:author="BENITO CASADO, ENRIQUE" w:date="2019-09-22T20:44:00Z">
              <w:rPr/>
            </w:rPrChange>
          </w:rPr>
          <w:fldChar w:fldCharType="end"/>
        </w:r>
        <w:r w:rsidRPr="000F60DC">
          <w:rPr>
            <w:i w:val="0"/>
            <w:color w:val="auto"/>
            <w:rPrChange w:id="3051" w:author="BENITO CASADO, ENRIQUE" w:date="2019-09-22T20:44:00Z">
              <w:rPr/>
            </w:rPrChange>
          </w:rPr>
          <w:t>:Escalar en vertical vs escalar en horizontal</w:t>
        </w:r>
      </w:ins>
      <w:bookmarkEnd w:id="3042"/>
    </w:p>
    <w:p w14:paraId="222DC0A6" w14:textId="6F4C0883" w:rsidR="00095D6E" w:rsidRPr="000F60DC" w:rsidRDefault="00A06093" w:rsidP="00FD0BFA">
      <w:pPr>
        <w:rPr>
          <w:lang w:eastAsia="es-ES"/>
          <w:rPrChange w:id="3052" w:author="BENITO CASADO, ENRIQUE" w:date="2019-09-22T20:47:00Z">
            <w:rPr>
              <w:lang w:val="en-US" w:eastAsia="es-ES"/>
            </w:rPr>
          </w:rPrChange>
        </w:rPr>
      </w:pPr>
      <w:r w:rsidRPr="000F60DC">
        <w:rPr>
          <w:lang w:eastAsia="es-ES"/>
          <w:rPrChange w:id="3053" w:author="BENITO CASADO, ENRIQUE" w:date="2019-09-22T20:47:00Z">
            <w:rPr>
              <w:lang w:val="en-US" w:eastAsia="es-ES"/>
            </w:rPr>
          </w:rPrChange>
        </w:rPr>
        <w:t xml:space="preserve">     </w:t>
      </w:r>
      <w:r w:rsidR="00056917" w:rsidRPr="000F60DC">
        <w:rPr>
          <w:lang w:eastAsia="es-ES"/>
          <w:rPrChange w:id="3054" w:author="BENITO CASADO, ENRIQUE" w:date="2019-09-22T20:47:00Z">
            <w:rPr>
              <w:lang w:val="en-US" w:eastAsia="es-ES"/>
            </w:rPr>
          </w:rPrChange>
        </w:rPr>
        <w:t xml:space="preserve">                                                  </w:t>
      </w:r>
      <w:r w:rsidRPr="000F60DC">
        <w:rPr>
          <w:lang w:eastAsia="es-ES"/>
          <w:rPrChange w:id="3055" w:author="BENITO CASADO, ENRIQUE" w:date="2019-09-22T20:47:00Z">
            <w:rPr>
              <w:lang w:val="en-US" w:eastAsia="es-ES"/>
            </w:rPr>
          </w:rPrChange>
        </w:rPr>
        <w:t xml:space="preserve">  </w:t>
      </w:r>
      <w:del w:id="3056" w:author="BENITO CASADO, ENRIQUE" w:date="2019-09-22T20:43:00Z">
        <w:r w:rsidR="00056917" w:rsidRPr="000F60DC" w:rsidDel="000F60DC">
          <w:rPr>
            <w:lang w:eastAsia="es-ES"/>
            <w:rPrChange w:id="3057" w:author="BENITO CASADO, ENRIQUE" w:date="2019-09-22T20:47:00Z">
              <w:rPr>
                <w:lang w:val="en-US" w:eastAsia="es-ES"/>
              </w:rPr>
            </w:rPrChange>
          </w:rPr>
          <w:delText>Figura XX : Escale up vs Scale Out</w:delText>
        </w:r>
        <w:r w:rsidRPr="000F60DC" w:rsidDel="000F60DC">
          <w:rPr>
            <w:lang w:eastAsia="es-ES"/>
            <w:rPrChange w:id="3058" w:author="BENITO CASADO, ENRIQUE" w:date="2019-09-22T20:47:00Z">
              <w:rPr>
                <w:lang w:val="en-US" w:eastAsia="es-ES"/>
              </w:rPr>
            </w:rPrChange>
          </w:rPr>
          <w:delText xml:space="preserve">              </w:delText>
        </w:r>
        <w:r w:rsidR="00056917" w:rsidRPr="000F60DC" w:rsidDel="000F60DC">
          <w:rPr>
            <w:lang w:eastAsia="es-ES"/>
            <w:rPrChange w:id="3059" w:author="BENITO CASADO, ENRIQUE" w:date="2019-09-22T20:47:00Z">
              <w:rPr>
                <w:lang w:val="en-US" w:eastAsia="es-ES"/>
              </w:rPr>
            </w:rPrChange>
          </w:rPr>
          <w:delText xml:space="preserve">                       </w:delText>
        </w:r>
      </w:del>
    </w:p>
    <w:p w14:paraId="03BFB107" w14:textId="503B0018" w:rsidR="003B3B7D" w:rsidRPr="009932C0" w:rsidRDefault="00095D6E" w:rsidP="003B3B7D">
      <w:pPr>
        <w:pStyle w:val="berschrift2"/>
        <w:rPr>
          <w:rFonts w:asciiTheme="minorHAnsi" w:hAnsiTheme="minorHAnsi" w:cstheme="minorHAnsi"/>
          <w:sz w:val="36"/>
          <w:rPrChange w:id="3060" w:author="BENITO CASADO, ENRIQUE" w:date="2019-09-22T22:01:00Z">
            <w:rPr/>
          </w:rPrChange>
        </w:rPr>
      </w:pPr>
      <w:r w:rsidRPr="009932C0">
        <w:rPr>
          <w:rFonts w:asciiTheme="minorHAnsi" w:hAnsiTheme="minorHAnsi" w:cstheme="minorHAnsi"/>
          <w:sz w:val="36"/>
          <w:rPrChange w:id="3061" w:author="BENITO CASADO, ENRIQUE" w:date="2019-09-22T22:01:00Z">
            <w:rPr>
              <w:lang w:val="en-US"/>
            </w:rPr>
          </w:rPrChange>
        </w:rPr>
        <w:t xml:space="preserve"> </w:t>
      </w:r>
      <w:bookmarkStart w:id="3062" w:name="_Toc20170546"/>
      <w:r w:rsidRPr="009932C0">
        <w:rPr>
          <w:rFonts w:asciiTheme="minorHAnsi" w:hAnsiTheme="minorHAnsi" w:cstheme="minorHAnsi"/>
          <w:sz w:val="36"/>
          <w:rPrChange w:id="3063" w:author="BENITO CASADO, ENRIQUE" w:date="2019-09-22T22:01:00Z">
            <w:rPr/>
          </w:rPrChange>
        </w:rPr>
        <w:t>MongoDB vs Elasticsearch</w:t>
      </w:r>
      <w:bookmarkEnd w:id="3062"/>
    </w:p>
    <w:p w14:paraId="027F7CC1" w14:textId="048DAF9D" w:rsidR="00FE0293" w:rsidRDefault="00FE0293" w:rsidP="00FE0293">
      <w:pPr>
        <w:rPr>
          <w:lang w:eastAsia="es-ES"/>
        </w:rPr>
      </w:pPr>
    </w:p>
    <w:p w14:paraId="4A96E018" w14:textId="17AF2731" w:rsidR="00FE0293" w:rsidRDefault="00FE0293" w:rsidP="00FE0293">
      <w:pPr>
        <w:rPr>
          <w:lang w:eastAsia="es-ES"/>
        </w:rPr>
      </w:pPr>
      <w:r>
        <w:rPr>
          <w:lang w:eastAsia="es-ES"/>
        </w:rPr>
        <w:t>Una vez nos hemos decidido por un almacenamiento distribuido y fácilmente escalable, llega el momento de elegir la Base de datos vamos a utilizar.</w:t>
      </w:r>
    </w:p>
    <w:p w14:paraId="27AD5600" w14:textId="5A97C0F1" w:rsidR="00FE0293" w:rsidRDefault="00FE0293" w:rsidP="00FE0293">
      <w:pPr>
        <w:rPr>
          <w:noProof/>
          <w:lang w:eastAsia="es-ES"/>
        </w:rPr>
      </w:pPr>
      <w:r>
        <w:rPr>
          <w:lang w:eastAsia="es-ES"/>
        </w:rPr>
        <w:t>Sabemos que vamos a estar insertando documentos JSON pues es este el formato en el que están trabajando nuestros spiders que recopilan los datos de las páginas Webs</w:t>
      </w:r>
      <w:ins w:id="3064" w:author="BENITO CASADO, ENRIQUE" w:date="2019-10-03T19:13:00Z">
        <w:r w:rsidR="00831F37">
          <w:rPr>
            <w:lang w:eastAsia="es-ES"/>
          </w:rPr>
          <w:t xml:space="preserve"> y los datos que enviamos por twitter</w:t>
        </w:r>
      </w:ins>
      <w:r>
        <w:rPr>
          <w:lang w:eastAsia="es-ES"/>
        </w:rPr>
        <w:t>. En un principio pensamos en utilizar MongoDB y Elasticsearch puesto que cumplen los requisitos fundamentales y a</w:t>
      </w:r>
      <w:r>
        <w:rPr>
          <w:noProof/>
          <w:lang w:eastAsia="es-ES"/>
        </w:rPr>
        <w:t>mbas tienen muchas cosas en comun, son bases de datos NoSQL, son distribuidas, tiene replicacion en shards,  ambas tienen un escalado horizontal lo que las hace perfectas para grandes cantidasdes de datos y trabajan con Documentos JSON, MongoDB para los documentos y una base datos Elasticsearch para monitorizar la infraestructura los logs etc…</w:t>
      </w:r>
    </w:p>
    <w:p w14:paraId="33371A31" w14:textId="774F25EE" w:rsidR="00FE0293" w:rsidRPr="00FE0293" w:rsidRDefault="00FE0293" w:rsidP="00FE0293">
      <w:pPr>
        <w:rPr>
          <w:lang w:eastAsia="es-ES"/>
        </w:rPr>
      </w:pPr>
    </w:p>
    <w:p w14:paraId="01904A72" w14:textId="4C4FE6F0" w:rsidR="00095D6E" w:rsidRDefault="00095D6E" w:rsidP="00095D6E">
      <w:pPr>
        <w:rPr>
          <w:lang w:eastAsia="es-ES"/>
        </w:rPr>
      </w:pPr>
    </w:p>
    <w:p w14:paraId="534FA23C" w14:textId="4FF2F62E" w:rsidR="000F60DC" w:rsidRDefault="002D193E">
      <w:pPr>
        <w:keepNext/>
        <w:jc w:val="center"/>
        <w:rPr>
          <w:ins w:id="3065" w:author="BENITO CASADO, ENRIQUE" w:date="2019-09-22T20:46:00Z"/>
        </w:rPr>
        <w:pPrChange w:id="3066" w:author="Jesús Carretero" w:date="2019-09-23T21:26:00Z">
          <w:pPr/>
        </w:pPrChange>
      </w:pPr>
      <w:r>
        <w:rPr>
          <w:noProof/>
          <w:lang w:eastAsia="es-ES"/>
        </w:rPr>
        <w:drawing>
          <wp:inline distT="0" distB="0" distL="0" distR="0" wp14:anchorId="36619056" wp14:editId="6260C1E9">
            <wp:extent cx="3476973" cy="1028700"/>
            <wp:effectExtent l="0" t="0" r="952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8621" cy="1029188"/>
                    </a:xfrm>
                    <a:prstGeom prst="rect">
                      <a:avLst/>
                    </a:prstGeom>
                  </pic:spPr>
                </pic:pic>
              </a:graphicData>
            </a:graphic>
          </wp:inline>
        </w:drawing>
      </w:r>
    </w:p>
    <w:p w14:paraId="305B707C" w14:textId="35FCAE28" w:rsidR="002D193E" w:rsidRPr="002F3972" w:rsidRDefault="000F60DC">
      <w:pPr>
        <w:pStyle w:val="Beschriftung"/>
        <w:jc w:val="center"/>
        <w:rPr>
          <w:rPrChange w:id="3067" w:author="BENITO CASADO, ENRIQUE" w:date="2019-09-23T22:39:00Z">
            <w:rPr>
              <w:noProof/>
              <w:lang w:eastAsia="es-ES"/>
            </w:rPr>
          </w:rPrChange>
        </w:rPr>
        <w:pPrChange w:id="3068" w:author="Jesús Carretero" w:date="2019-09-23T21:26:00Z">
          <w:pPr/>
        </w:pPrChange>
      </w:pPr>
      <w:bookmarkStart w:id="3069" w:name="_Toc20171435"/>
      <w:ins w:id="3070" w:author="BENITO CASADO, ENRIQUE" w:date="2019-09-22T20:46:00Z">
        <w:r w:rsidRPr="002F3972">
          <w:rPr>
            <w:i w:val="0"/>
            <w:color w:val="auto"/>
            <w:rPrChange w:id="3071" w:author="BENITO CASADO, ENRIQUE" w:date="2019-09-23T22:39:00Z">
              <w:rPr/>
            </w:rPrChange>
          </w:rPr>
          <w:t xml:space="preserve">Figura </w:t>
        </w:r>
        <w:r w:rsidRPr="000F60DC">
          <w:rPr>
            <w:i w:val="0"/>
            <w:color w:val="auto"/>
            <w:rPrChange w:id="3072" w:author="BENITO CASADO, ENRIQUE" w:date="2019-09-22T20:46:00Z">
              <w:rPr/>
            </w:rPrChange>
          </w:rPr>
          <w:fldChar w:fldCharType="begin"/>
        </w:r>
        <w:r w:rsidRPr="002F3972">
          <w:rPr>
            <w:i w:val="0"/>
            <w:color w:val="auto"/>
            <w:rPrChange w:id="3073" w:author="BENITO CASADO, ENRIQUE" w:date="2019-09-23T22:39:00Z">
              <w:rPr/>
            </w:rPrChange>
          </w:rPr>
          <w:instrText xml:space="preserve"> SEQ Figura \* ARABIC </w:instrText>
        </w:r>
      </w:ins>
      <w:r w:rsidRPr="000F60DC">
        <w:rPr>
          <w:i w:val="0"/>
          <w:color w:val="auto"/>
          <w:rPrChange w:id="3074" w:author="BENITO CASADO, ENRIQUE" w:date="2019-09-22T20:46:00Z">
            <w:rPr/>
          </w:rPrChange>
        </w:rPr>
        <w:fldChar w:fldCharType="separate"/>
      </w:r>
      <w:ins w:id="3075" w:author="BENITO CASADO, ENRIQUE" w:date="2019-09-23T22:45:00Z">
        <w:r w:rsidR="00746E0D">
          <w:rPr>
            <w:i w:val="0"/>
            <w:noProof/>
            <w:color w:val="auto"/>
          </w:rPr>
          <w:t>22</w:t>
        </w:r>
      </w:ins>
      <w:ins w:id="3076" w:author="BENITO CASADO, ENRIQUE" w:date="2019-09-22T20:46:00Z">
        <w:r w:rsidRPr="000F60DC">
          <w:rPr>
            <w:i w:val="0"/>
            <w:color w:val="auto"/>
            <w:rPrChange w:id="3077" w:author="BENITO CASADO, ENRIQUE" w:date="2019-09-22T20:46:00Z">
              <w:rPr/>
            </w:rPrChange>
          </w:rPr>
          <w:fldChar w:fldCharType="end"/>
        </w:r>
        <w:r w:rsidRPr="002F3972">
          <w:rPr>
            <w:i w:val="0"/>
            <w:color w:val="auto"/>
            <w:rPrChange w:id="3078" w:author="BENITO CASADO, ENRIQUE" w:date="2019-09-23T22:39:00Z">
              <w:rPr/>
            </w:rPrChange>
          </w:rPr>
          <w:t>:Elasticsearch vs MongoDB</w:t>
        </w:r>
      </w:ins>
      <w:bookmarkEnd w:id="3069"/>
    </w:p>
    <w:p w14:paraId="6C792353" w14:textId="1C0F1B8E" w:rsidR="002D193E" w:rsidRPr="00746E0D" w:rsidRDefault="002D193E" w:rsidP="00095D6E">
      <w:pPr>
        <w:rPr>
          <w:noProof/>
          <w:lang w:eastAsia="es-ES"/>
        </w:rPr>
      </w:pPr>
      <w:r w:rsidRPr="00746E0D">
        <w:rPr>
          <w:noProof/>
          <w:lang w:eastAsia="es-ES"/>
        </w:rPr>
        <w:t xml:space="preserve">                                     </w:t>
      </w:r>
      <w:del w:id="3079" w:author="BENITO CASADO, ENRIQUE" w:date="2019-09-23T22:39:00Z">
        <w:r w:rsidRPr="00746E0D" w:rsidDel="002F3972">
          <w:rPr>
            <w:noProof/>
            <w:lang w:eastAsia="es-ES"/>
          </w:rPr>
          <w:delText>Figura XX: Elasticsearch vs MongoDB</w:delText>
        </w:r>
      </w:del>
    </w:p>
    <w:p w14:paraId="08593512" w14:textId="3EEFE243" w:rsidR="005F0349" w:rsidRDefault="00FE0293" w:rsidP="00095D6E">
      <w:pPr>
        <w:rPr>
          <w:noProof/>
          <w:lang w:eastAsia="es-ES"/>
        </w:rPr>
      </w:pPr>
      <w:r>
        <w:rPr>
          <w:noProof/>
          <w:lang w:eastAsia="es-ES"/>
        </w:rPr>
        <w:t>Sin embargo en medio de la realizacion de este TFM, surgieron las siguientes dudas.</w:t>
      </w:r>
    </w:p>
    <w:p w14:paraId="755F1861" w14:textId="477D2678" w:rsidR="00FE0293" w:rsidRDefault="00FE0293" w:rsidP="00095D6E">
      <w:pPr>
        <w:rPr>
          <w:ins w:id="3080" w:author="BENITO CASADO, ENRIQUE" w:date="2019-09-22T20:46:00Z"/>
          <w:noProof/>
          <w:lang w:eastAsia="es-ES"/>
        </w:rPr>
      </w:pPr>
    </w:p>
    <w:p w14:paraId="2739AA7A" w14:textId="77777777" w:rsidR="000F60DC" w:rsidRDefault="000F60DC" w:rsidP="00095D6E">
      <w:pPr>
        <w:rPr>
          <w:noProof/>
          <w:lang w:eastAsia="es-ES"/>
        </w:rPr>
      </w:pPr>
    </w:p>
    <w:p w14:paraId="2A73090A" w14:textId="3EA0F0ED" w:rsidR="005F0349" w:rsidRPr="005F0349" w:rsidRDefault="005F0349" w:rsidP="00095D6E">
      <w:pPr>
        <w:rPr>
          <w:b/>
          <w:i/>
          <w:noProof/>
          <w:lang w:eastAsia="es-ES"/>
        </w:rPr>
      </w:pPr>
      <w:r w:rsidRPr="005F0349">
        <w:rPr>
          <w:b/>
          <w:i/>
          <w:noProof/>
          <w:lang w:eastAsia="es-ES"/>
        </w:rPr>
        <w:t>¿ Porque la necesidad de dos baseses de datos Distribuidas si en vez de solo una?</w:t>
      </w:r>
    </w:p>
    <w:p w14:paraId="441F7C29" w14:textId="6CB61D23" w:rsidR="00FE0293" w:rsidRDefault="005F0349" w:rsidP="00095D6E">
      <w:pPr>
        <w:rPr>
          <w:noProof/>
          <w:lang w:eastAsia="es-ES"/>
        </w:rPr>
      </w:pPr>
      <w:r>
        <w:rPr>
          <w:noProof/>
          <w:lang w:eastAsia="es-ES"/>
        </w:rPr>
        <w:t>Si MongoDB y Elasticsearch comparten caracteristicas de escalado (horizontal) , trabajo con docuementos, replica etc… y ademas Elasticserch nos permite trabajar con logs y monitorizarlos y lo mas importante es mas rapido buscando en documentos que MongoDB</w:t>
      </w:r>
      <w:r w:rsidR="00FE0293">
        <w:rPr>
          <w:noProof/>
          <w:lang w:eastAsia="es-ES"/>
        </w:rPr>
        <w:t>.</w:t>
      </w:r>
    </w:p>
    <w:p w14:paraId="2188AC0C" w14:textId="55F7D282" w:rsidR="00FE0293" w:rsidRDefault="00FE0293" w:rsidP="00095D6E">
      <w:pPr>
        <w:rPr>
          <w:noProof/>
          <w:lang w:eastAsia="es-ES"/>
        </w:rPr>
      </w:pPr>
      <w:del w:id="3081" w:author="BENITO CASADO, ENRIQUE" w:date="2019-10-03T19:14:00Z">
        <w:r w:rsidRPr="00831F37" w:rsidDel="00831F37">
          <w:rPr>
            <w:b/>
            <w:i/>
            <w:noProof/>
            <w:lang w:eastAsia="es-ES"/>
            <w:rPrChange w:id="3082" w:author="BENITO CASADO, ENRIQUE" w:date="2019-10-03T19:15:00Z">
              <w:rPr>
                <w:noProof/>
                <w:lang w:eastAsia="es-ES"/>
              </w:rPr>
            </w:rPrChange>
          </w:rPr>
          <w:delText xml:space="preserve">Realmente </w:delText>
        </w:r>
      </w:del>
      <w:r w:rsidRPr="00831F37">
        <w:rPr>
          <w:b/>
          <w:i/>
          <w:noProof/>
          <w:lang w:eastAsia="es-ES"/>
          <w:rPrChange w:id="3083" w:author="BENITO CASADO, ENRIQUE" w:date="2019-10-03T19:15:00Z">
            <w:rPr>
              <w:noProof/>
              <w:lang w:eastAsia="es-ES"/>
            </w:rPr>
          </w:rPrChange>
        </w:rPr>
        <w:t>¿</w:t>
      </w:r>
      <w:ins w:id="3084" w:author="BENITO CASADO, ENRIQUE" w:date="2019-10-03T19:15:00Z">
        <w:r w:rsidR="00831F37" w:rsidRPr="00831F37">
          <w:rPr>
            <w:b/>
            <w:i/>
            <w:noProof/>
            <w:lang w:eastAsia="es-ES"/>
            <w:rPrChange w:id="3085" w:author="BENITO CASADO, ENRIQUE" w:date="2019-10-03T19:15:00Z">
              <w:rPr>
                <w:noProof/>
                <w:lang w:eastAsia="es-ES"/>
              </w:rPr>
            </w:rPrChange>
          </w:rPr>
          <w:t>Q</w:t>
        </w:r>
      </w:ins>
      <w:del w:id="3086" w:author="BENITO CASADO, ENRIQUE" w:date="2019-10-03T19:15:00Z">
        <w:r w:rsidRPr="00831F37" w:rsidDel="00831F37">
          <w:rPr>
            <w:b/>
            <w:i/>
            <w:noProof/>
            <w:lang w:eastAsia="es-ES"/>
            <w:rPrChange w:id="3087" w:author="BENITO CASADO, ENRIQUE" w:date="2019-10-03T19:15:00Z">
              <w:rPr>
                <w:noProof/>
                <w:lang w:eastAsia="es-ES"/>
              </w:rPr>
            </w:rPrChange>
          </w:rPr>
          <w:delText>q</w:delText>
        </w:r>
      </w:del>
      <w:r w:rsidRPr="00831F37">
        <w:rPr>
          <w:b/>
          <w:i/>
          <w:noProof/>
          <w:lang w:eastAsia="es-ES"/>
          <w:rPrChange w:id="3088" w:author="BENITO CASADO, ENRIQUE" w:date="2019-10-03T19:15:00Z">
            <w:rPr>
              <w:noProof/>
              <w:lang w:eastAsia="es-ES"/>
            </w:rPr>
          </w:rPrChange>
        </w:rPr>
        <w:t>ue propositio tiene una base de datos ?</w:t>
      </w:r>
      <w:r>
        <w:rPr>
          <w:noProof/>
          <w:lang w:eastAsia="es-ES"/>
        </w:rPr>
        <w:t xml:space="preserve"> uno de ellos y de los mas importantes es soportar </w:t>
      </w:r>
      <w:del w:id="3089" w:author="BENITO CASADO, ENRIQUE" w:date="2019-10-03T19:15:00Z">
        <w:r w:rsidDel="00831F37">
          <w:rPr>
            <w:noProof/>
            <w:lang w:eastAsia="es-ES"/>
          </w:rPr>
          <w:delText xml:space="preserve">querys </w:delText>
        </w:r>
      </w:del>
      <w:ins w:id="3090" w:author="BENITO CASADO, ENRIQUE" w:date="2019-10-03T19:15:00Z">
        <w:r w:rsidR="00831F37">
          <w:rPr>
            <w:noProof/>
            <w:lang w:eastAsia="es-ES"/>
          </w:rPr>
          <w:t xml:space="preserve">las consultas </w:t>
        </w:r>
      </w:ins>
      <w:r>
        <w:rPr>
          <w:noProof/>
          <w:lang w:eastAsia="es-ES"/>
        </w:rPr>
        <w:t>del usuario para devolver la informacion que se esta buscando en el, si Elasticsearch hace esta funcion mucho mas rapido..</w:t>
      </w:r>
    </w:p>
    <w:p w14:paraId="311D54A3" w14:textId="77063902" w:rsidR="005F0349" w:rsidRDefault="005F0349" w:rsidP="00095D6E">
      <w:pPr>
        <w:rPr>
          <w:noProof/>
          <w:lang w:eastAsia="es-ES"/>
        </w:rPr>
      </w:pPr>
      <w:r>
        <w:rPr>
          <w:noProof/>
          <w:lang w:eastAsia="es-ES"/>
        </w:rPr>
        <w:t xml:space="preserve"> </w:t>
      </w:r>
      <w:r w:rsidRPr="005F0349">
        <w:rPr>
          <w:b/>
          <w:i/>
          <w:noProof/>
          <w:lang w:eastAsia="es-ES"/>
        </w:rPr>
        <w:t>¿Porque tener mongodb y no quedarnos solo con elasticsearch?</w:t>
      </w:r>
      <w:r>
        <w:rPr>
          <w:noProof/>
          <w:lang w:eastAsia="es-ES"/>
        </w:rPr>
        <w:t xml:space="preserve"> </w:t>
      </w:r>
    </w:p>
    <w:p w14:paraId="61754497" w14:textId="63BA53EF" w:rsidR="002D193E" w:rsidRDefault="005F0349" w:rsidP="00095D6E">
      <w:pPr>
        <w:rPr>
          <w:noProof/>
          <w:lang w:eastAsia="es-ES"/>
        </w:rPr>
      </w:pPr>
      <w:r>
        <w:rPr>
          <w:noProof/>
          <w:lang w:eastAsia="es-ES"/>
        </w:rPr>
        <w:t xml:space="preserve">Efectivamente existe una razon por la cual una no es competencia de la otra, es decir ambas son productos muy exitosos en el mercado y no compiten por el mismo nicho, Elasticsearch en una search-engine y Mongodb es una Document-base engine hay </w:t>
      </w:r>
      <w:del w:id="3091" w:author="BENITO CASADO, ENRIQUE" w:date="2019-10-03T19:15:00Z">
        <w:r w:rsidDel="00831F37">
          <w:rPr>
            <w:noProof/>
            <w:lang w:eastAsia="es-ES"/>
          </w:rPr>
          <w:delText>dos puntos que nos lleva a Dos puntos principalmente responden a esta</w:delText>
        </w:r>
        <w:r w:rsidR="00FE0293" w:rsidDel="00831F37">
          <w:rPr>
            <w:noProof/>
            <w:lang w:eastAsia="es-ES"/>
          </w:rPr>
          <w:delText>pregunta.</w:delText>
        </w:r>
      </w:del>
      <w:ins w:id="3092" w:author="BENITO CASADO, ENRIQUE" w:date="2019-10-03T19:15:00Z">
        <w:r w:rsidR="00831F37">
          <w:rPr>
            <w:noProof/>
            <w:lang w:eastAsia="es-ES"/>
          </w:rPr>
          <w:t>una explicacion</w:t>
        </w:r>
      </w:ins>
      <w:ins w:id="3093" w:author="BENITO CASADO, ENRIQUE" w:date="2019-10-03T19:16:00Z">
        <w:r w:rsidR="00831F37">
          <w:rPr>
            <w:noProof/>
            <w:lang w:eastAsia="es-ES"/>
          </w:rPr>
          <w:t>(por lo menos)</w:t>
        </w:r>
      </w:ins>
      <w:ins w:id="3094" w:author="BENITO CASADO, ENRIQUE" w:date="2019-10-03T19:15:00Z">
        <w:r w:rsidR="00831F37">
          <w:rPr>
            <w:noProof/>
            <w:lang w:eastAsia="es-ES"/>
          </w:rPr>
          <w:t xml:space="preserve"> para que ambas puedan convivir en un ecosistema Big Data.</w:t>
        </w:r>
      </w:ins>
    </w:p>
    <w:p w14:paraId="76DCFDA4" w14:textId="68F2FE60" w:rsidR="00FE0293" w:rsidRPr="009419FD" w:rsidRDefault="00FE0293" w:rsidP="00095D6E">
      <w:pPr>
        <w:rPr>
          <w:b/>
          <w:noProof/>
          <w:lang w:eastAsia="es-ES"/>
        </w:rPr>
      </w:pPr>
      <w:r w:rsidRPr="009419FD">
        <w:rPr>
          <w:b/>
          <w:noProof/>
          <w:lang w:eastAsia="es-ES"/>
        </w:rPr>
        <w:t>ETL</w:t>
      </w:r>
    </w:p>
    <w:p w14:paraId="4D158BB4" w14:textId="44B66BC9" w:rsidR="00FE0293" w:rsidRDefault="00FE0293" w:rsidP="00095D6E">
      <w:pPr>
        <w:rPr>
          <w:noProof/>
          <w:lang w:eastAsia="es-ES"/>
        </w:rPr>
      </w:pPr>
      <w:r>
        <w:rPr>
          <w:noProof/>
          <w:lang w:eastAsia="es-ES"/>
        </w:rPr>
        <w:t>Efectivamente insertar en Elasticsearch y luego hacer un proceso de ETL es mucho mas complicado que hacerlo en Mong</w:t>
      </w:r>
      <w:r w:rsidR="002656D7">
        <w:rPr>
          <w:noProof/>
          <w:lang w:eastAsia="es-ES"/>
        </w:rPr>
        <w:t xml:space="preserve">oDB, es cierto que elastic proporciona Logstash donde podemos insertar componentes de la ETL (Filtrado,funiones ,etc) pero no es tan completo como pueda ser una ETL hecha en python donde las posibilidades son infinitas. </w:t>
      </w:r>
    </w:p>
    <w:p w14:paraId="2551D7EF" w14:textId="21168669" w:rsidR="009419FD" w:rsidRPr="009419FD" w:rsidDel="000F60DC" w:rsidRDefault="009419FD" w:rsidP="00095D6E">
      <w:pPr>
        <w:rPr>
          <w:del w:id="3095" w:author="BENITO CASADO, ENRIQUE" w:date="2019-09-22T20:47:00Z"/>
          <w:b/>
          <w:noProof/>
          <w:lang w:eastAsia="es-ES"/>
        </w:rPr>
      </w:pPr>
      <w:del w:id="3096" w:author="BENITO CASADO, ENRIQUE" w:date="2019-09-22T20:47:00Z">
        <w:r w:rsidRPr="009419FD" w:rsidDel="000F60DC">
          <w:rPr>
            <w:b/>
            <w:noProof/>
            <w:lang w:eastAsia="es-ES"/>
          </w:rPr>
          <w:delText>Indexado</w:delText>
        </w:r>
      </w:del>
    </w:p>
    <w:p w14:paraId="560446C0" w14:textId="4780F588" w:rsidR="009419FD" w:rsidDel="000F60DC" w:rsidRDefault="009419FD" w:rsidP="00095D6E">
      <w:pPr>
        <w:rPr>
          <w:del w:id="3097" w:author="BENITO CASADO, ENRIQUE" w:date="2019-09-22T20:47:00Z"/>
          <w:noProof/>
          <w:lang w:eastAsia="es-ES"/>
        </w:rPr>
      </w:pPr>
      <w:del w:id="3098" w:author="BENITO CASADO, ENRIQUE" w:date="2019-09-22T20:47:00Z">
        <w:r w:rsidDel="000F60DC">
          <w:rPr>
            <w:noProof/>
            <w:lang w:eastAsia="es-ES"/>
          </w:rPr>
          <w:delText>El indexado en Elasticsearch es mas lento que en MongoDB esto es un handicat fundamental pues estamos hablando de una infraestructura Big data, donde la rapida inserccion de datos juega un papel fundamental.</w:delText>
        </w:r>
      </w:del>
    </w:p>
    <w:p w14:paraId="3CEE121E" w14:textId="7636A06B" w:rsidR="009419FD" w:rsidRDefault="009419FD" w:rsidP="00095D6E">
      <w:pPr>
        <w:rPr>
          <w:noProof/>
          <w:lang w:eastAsia="es-ES"/>
        </w:rPr>
      </w:pPr>
    </w:p>
    <w:p w14:paraId="28B52567" w14:textId="2508281B" w:rsidR="009419FD" w:rsidRPr="009419FD" w:rsidRDefault="009419FD" w:rsidP="00095D6E">
      <w:pPr>
        <w:rPr>
          <w:b/>
          <w:noProof/>
          <w:lang w:eastAsia="es-ES"/>
        </w:rPr>
      </w:pPr>
      <w:r w:rsidRPr="009419FD">
        <w:rPr>
          <w:b/>
          <w:noProof/>
          <w:lang w:eastAsia="es-ES"/>
        </w:rPr>
        <w:t>Compatibilidad de ambas Bases de datos.</w:t>
      </w:r>
    </w:p>
    <w:p w14:paraId="6A0541AF" w14:textId="77777777" w:rsidR="009419FD" w:rsidRDefault="009419FD" w:rsidP="00095D6E">
      <w:pPr>
        <w:rPr>
          <w:noProof/>
          <w:lang w:eastAsia="es-ES"/>
        </w:rPr>
      </w:pPr>
      <w:r>
        <w:rPr>
          <w:noProof/>
          <w:lang w:eastAsia="es-ES"/>
        </w:rPr>
        <w:t xml:space="preserve">Una vez hayamos insertado nuestros nuestros documentos pasaran por un proceso de ETL donde los limpiaremos y procesaremos, se hara un volgado de MongoDB a elasticsearch donde se ejerceran funciones de de buscqueda y visualizacion de datos. </w:t>
      </w:r>
    </w:p>
    <w:p w14:paraId="23BA0A98" w14:textId="71755E97" w:rsidR="009419FD" w:rsidRDefault="009419FD" w:rsidP="00095D6E">
      <w:pPr>
        <w:rPr>
          <w:noProof/>
          <w:lang w:eastAsia="es-ES"/>
        </w:rPr>
      </w:pPr>
      <w:r>
        <w:rPr>
          <w:noProof/>
          <w:lang w:eastAsia="es-ES"/>
        </w:rPr>
        <w:t>Por tanto ambas bases de datos tienen cabida juntas y se complementan unas con otras.</w:t>
      </w:r>
    </w:p>
    <w:p w14:paraId="4AF2B228" w14:textId="7E5977E7" w:rsidR="002D193E" w:rsidRDefault="002D193E" w:rsidP="00095D6E">
      <w:pPr>
        <w:rPr>
          <w:noProof/>
          <w:lang w:eastAsia="es-ES"/>
        </w:rPr>
      </w:pPr>
    </w:p>
    <w:p w14:paraId="77982F61" w14:textId="77777777" w:rsidR="000F60DC" w:rsidRDefault="00CA6992">
      <w:pPr>
        <w:keepNext/>
        <w:jc w:val="center"/>
        <w:rPr>
          <w:ins w:id="3099" w:author="BENITO CASADO, ENRIQUE" w:date="2019-09-22T20:48:00Z"/>
        </w:rPr>
        <w:pPrChange w:id="3100" w:author="Jesús Carretero" w:date="2019-09-23T21:28:00Z">
          <w:pPr/>
        </w:pPrChange>
      </w:pPr>
      <w:r>
        <w:rPr>
          <w:noProof/>
          <w:lang w:eastAsia="es-ES"/>
        </w:rPr>
        <w:lastRenderedPageBreak/>
        <w:drawing>
          <wp:inline distT="0" distB="0" distL="0" distR="0" wp14:anchorId="40704593" wp14:editId="15680188">
            <wp:extent cx="4191000" cy="2850018"/>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687" cy="2862726"/>
                    </a:xfrm>
                    <a:prstGeom prst="rect">
                      <a:avLst/>
                    </a:prstGeom>
                  </pic:spPr>
                </pic:pic>
              </a:graphicData>
            </a:graphic>
          </wp:inline>
        </w:drawing>
      </w:r>
    </w:p>
    <w:p w14:paraId="4959E2C9" w14:textId="5D198460" w:rsidR="00AB79CC" w:rsidRPr="002B7F22" w:rsidRDefault="000F60DC">
      <w:pPr>
        <w:pStyle w:val="Beschriftung"/>
        <w:jc w:val="center"/>
        <w:rPr>
          <w:noProof/>
          <w:lang w:eastAsia="es-ES"/>
        </w:rPr>
        <w:pPrChange w:id="3101" w:author="Jesús Carretero" w:date="2019-09-23T21:28:00Z">
          <w:pPr/>
        </w:pPrChange>
      </w:pPr>
      <w:bookmarkStart w:id="3102" w:name="_Toc20171436"/>
      <w:ins w:id="3103" w:author="BENITO CASADO, ENRIQUE" w:date="2019-09-22T20:48:00Z">
        <w:r w:rsidRPr="000F60DC">
          <w:rPr>
            <w:i w:val="0"/>
            <w:color w:val="auto"/>
            <w:rPrChange w:id="3104" w:author="BENITO CASADO, ENRIQUE" w:date="2019-09-22T20:48:00Z">
              <w:rPr/>
            </w:rPrChange>
          </w:rPr>
          <w:t xml:space="preserve">Figura </w:t>
        </w:r>
        <w:r w:rsidRPr="000F60DC">
          <w:rPr>
            <w:i w:val="0"/>
            <w:color w:val="auto"/>
            <w:rPrChange w:id="3105" w:author="BENITO CASADO, ENRIQUE" w:date="2019-09-22T20:48:00Z">
              <w:rPr/>
            </w:rPrChange>
          </w:rPr>
          <w:fldChar w:fldCharType="begin"/>
        </w:r>
        <w:r w:rsidRPr="000F60DC">
          <w:rPr>
            <w:i w:val="0"/>
            <w:color w:val="auto"/>
            <w:rPrChange w:id="3106" w:author="BENITO CASADO, ENRIQUE" w:date="2019-09-22T20:48:00Z">
              <w:rPr/>
            </w:rPrChange>
          </w:rPr>
          <w:instrText xml:space="preserve"> SEQ Figura \* ARABIC </w:instrText>
        </w:r>
      </w:ins>
      <w:r w:rsidRPr="000F60DC">
        <w:rPr>
          <w:i w:val="0"/>
          <w:color w:val="auto"/>
          <w:rPrChange w:id="3107" w:author="BENITO CASADO, ENRIQUE" w:date="2019-09-22T20:48:00Z">
            <w:rPr/>
          </w:rPrChange>
        </w:rPr>
        <w:fldChar w:fldCharType="separate"/>
      </w:r>
      <w:ins w:id="3108" w:author="BENITO CASADO, ENRIQUE" w:date="2019-09-23T22:45:00Z">
        <w:r w:rsidR="00746E0D">
          <w:rPr>
            <w:i w:val="0"/>
            <w:noProof/>
            <w:color w:val="auto"/>
          </w:rPr>
          <w:t>23</w:t>
        </w:r>
      </w:ins>
      <w:ins w:id="3109" w:author="BENITO CASADO, ENRIQUE" w:date="2019-09-22T20:48:00Z">
        <w:r w:rsidRPr="000F60DC">
          <w:rPr>
            <w:i w:val="0"/>
            <w:color w:val="auto"/>
            <w:rPrChange w:id="3110" w:author="BENITO CASADO, ENRIQUE" w:date="2019-09-22T20:48:00Z">
              <w:rPr/>
            </w:rPrChange>
          </w:rPr>
          <w:fldChar w:fldCharType="end"/>
        </w:r>
        <w:r w:rsidRPr="000F60DC">
          <w:rPr>
            <w:i w:val="0"/>
            <w:color w:val="auto"/>
            <w:rPrChange w:id="3111" w:author="BENITO CASADO, ENRIQUE" w:date="2019-09-22T20:48:00Z">
              <w:rPr/>
            </w:rPrChange>
          </w:rPr>
          <w:t xml:space="preserve">:Ambas Bases de datos en </w:t>
        </w:r>
      </w:ins>
      <w:ins w:id="3112" w:author="BENITO CASADO, ENRIQUE" w:date="2019-09-23T22:39:00Z">
        <w:r w:rsidR="002F3972" w:rsidRPr="000F60DC">
          <w:rPr>
            <w:i w:val="0"/>
            <w:color w:val="auto"/>
            <w:rPrChange w:id="3113" w:author="BENITO CASADO, ENRIQUE" w:date="2019-09-22T20:48:00Z">
              <w:rPr>
                <w:iCs/>
              </w:rPr>
            </w:rPrChange>
          </w:rPr>
          <w:t>combinación</w:t>
        </w:r>
      </w:ins>
      <w:bookmarkEnd w:id="3102"/>
    </w:p>
    <w:p w14:paraId="34AF76E8" w14:textId="14CAC737" w:rsidR="00CA6992" w:rsidDel="00E4650E" w:rsidRDefault="00CA6992" w:rsidP="00095D6E">
      <w:pPr>
        <w:rPr>
          <w:del w:id="3114" w:author="Jesús Carretero" w:date="2019-09-23T21:28:00Z"/>
          <w:noProof/>
          <w:lang w:eastAsia="es-ES"/>
        </w:rPr>
      </w:pPr>
      <w:del w:id="3115" w:author="BENITO CASADO, ENRIQUE" w:date="2019-09-22T20:48:00Z">
        <w:r w:rsidDel="000F60DC">
          <w:rPr>
            <w:noProof/>
            <w:lang w:eastAsia="es-ES"/>
          </w:rPr>
          <w:delText xml:space="preserve">                 Figura XX: Ambas Bases de datos en co</w:delText>
        </w:r>
      </w:del>
      <w:ins w:id="3116" w:author="Jesús Carretero" w:date="2019-09-18T12:05:00Z">
        <w:del w:id="3117" w:author="BENITO CASADO, ENRIQUE" w:date="2019-09-22T20:48:00Z">
          <w:r w:rsidR="00317D37" w:rsidDel="000F60DC">
            <w:rPr>
              <w:noProof/>
              <w:lang w:eastAsia="es-ES"/>
            </w:rPr>
            <w:delText>m</w:delText>
          </w:r>
        </w:del>
      </w:ins>
      <w:del w:id="3118" w:author="BENITO CASADO, ENRIQUE" w:date="2019-09-22T20:48:00Z">
        <w:r w:rsidDel="000F60DC">
          <w:rPr>
            <w:noProof/>
            <w:lang w:eastAsia="es-ES"/>
          </w:rPr>
          <w:delText>nbinacion</w:delText>
        </w:r>
      </w:del>
    </w:p>
    <w:p w14:paraId="3F50EC75" w14:textId="5C025D8A" w:rsidR="00AB79CC" w:rsidDel="00E4650E" w:rsidRDefault="00AB79CC" w:rsidP="00095D6E">
      <w:pPr>
        <w:rPr>
          <w:del w:id="3119" w:author="Jesús Carretero" w:date="2019-09-23T21:28:00Z"/>
          <w:noProof/>
          <w:lang w:eastAsia="es-ES"/>
        </w:rPr>
      </w:pPr>
    </w:p>
    <w:p w14:paraId="18CE2322" w14:textId="08F3353E" w:rsidR="00CA6992" w:rsidRPr="00095D6E" w:rsidRDefault="00CA6992" w:rsidP="00095D6E">
      <w:pPr>
        <w:rPr>
          <w:lang w:eastAsia="es-ES"/>
        </w:rPr>
      </w:pPr>
    </w:p>
    <w:p w14:paraId="070BDEB7" w14:textId="53867159" w:rsidR="00B51F1D" w:rsidRPr="009932C0" w:rsidRDefault="00317D37" w:rsidP="00B51F1D">
      <w:pPr>
        <w:pStyle w:val="berschrift2"/>
        <w:rPr>
          <w:rFonts w:asciiTheme="minorHAnsi" w:hAnsiTheme="minorHAnsi" w:cstheme="minorHAnsi"/>
          <w:sz w:val="36"/>
          <w:rPrChange w:id="3120" w:author="BENITO CASADO, ENRIQUE" w:date="2019-09-22T22:01:00Z">
            <w:rPr/>
          </w:rPrChange>
        </w:rPr>
      </w:pPr>
      <w:ins w:id="3121" w:author="Jesús Carretero" w:date="2019-09-18T12:05:00Z">
        <w:r w:rsidRPr="009932C0">
          <w:rPr>
            <w:rFonts w:asciiTheme="minorHAnsi" w:hAnsiTheme="minorHAnsi" w:cstheme="minorHAnsi"/>
            <w:sz w:val="36"/>
            <w:rPrChange w:id="3122" w:author="BENITO CASADO, ENRIQUE" w:date="2019-09-22T22:01:00Z">
              <w:rPr/>
            </w:rPrChange>
          </w:rPr>
          <w:t xml:space="preserve"> </w:t>
        </w:r>
      </w:ins>
      <w:bookmarkStart w:id="3123" w:name="_Toc20170547"/>
      <w:r w:rsidR="00B51F1D" w:rsidRPr="009932C0">
        <w:rPr>
          <w:rFonts w:asciiTheme="minorHAnsi" w:hAnsiTheme="minorHAnsi" w:cstheme="minorHAnsi"/>
          <w:sz w:val="36"/>
          <w:rPrChange w:id="3124" w:author="BENITO CASADO, ENRIQUE" w:date="2019-09-22T22:01:00Z">
            <w:rPr/>
          </w:rPrChange>
        </w:rPr>
        <w:t xml:space="preserve">MongoDB </w:t>
      </w:r>
      <w:r w:rsidR="009C415B" w:rsidRPr="009932C0">
        <w:rPr>
          <w:rFonts w:asciiTheme="minorHAnsi" w:hAnsiTheme="minorHAnsi" w:cstheme="minorHAnsi"/>
          <w:sz w:val="36"/>
          <w:rPrChange w:id="3125" w:author="BENITO CASADO, ENRIQUE" w:date="2019-09-22T22:01:00Z">
            <w:rPr/>
          </w:rPrChange>
        </w:rPr>
        <w:t>en nuestra Infraestructura</w:t>
      </w:r>
      <w:bookmarkEnd w:id="3123"/>
    </w:p>
    <w:p w14:paraId="21F1EE64" w14:textId="72E90DCC" w:rsidR="009C415B" w:rsidRDefault="009C415B" w:rsidP="009C415B">
      <w:pPr>
        <w:rPr>
          <w:lang w:eastAsia="es-ES"/>
        </w:rPr>
      </w:pPr>
    </w:p>
    <w:p w14:paraId="71C343AB" w14:textId="32A8214E" w:rsidR="009C415B" w:rsidRDefault="00A06093" w:rsidP="009C415B">
      <w:pPr>
        <w:rPr>
          <w:lang w:eastAsia="es-ES"/>
        </w:rPr>
      </w:pPr>
      <w:r>
        <w:rPr>
          <w:lang w:eastAsia="es-ES"/>
        </w:rPr>
        <w:t xml:space="preserve">MongoDB va a ser nuestra Base de datos primaria, en ella se van a insertar </w:t>
      </w:r>
      <w:r w:rsidR="0068781F">
        <w:rPr>
          <w:lang w:eastAsia="es-ES"/>
        </w:rPr>
        <w:t>todos los documentos</w:t>
      </w:r>
      <w:r>
        <w:rPr>
          <w:lang w:eastAsia="es-ES"/>
        </w:rPr>
        <w:t xml:space="preserve"> JSON que vayan llegando procedentes de </w:t>
      </w:r>
      <w:r w:rsidR="009419FD">
        <w:rPr>
          <w:lang w:eastAsia="es-ES"/>
        </w:rPr>
        <w:t>las diferentes fuentes</w:t>
      </w:r>
      <w:r w:rsidR="0068781F">
        <w:rPr>
          <w:lang w:eastAsia="es-ES"/>
        </w:rPr>
        <w:t xml:space="preserve"> de datos.</w:t>
      </w:r>
    </w:p>
    <w:p w14:paraId="2331F33E" w14:textId="0004E2C9" w:rsidR="0068781F" w:rsidRPr="009932C0" w:rsidRDefault="0068781F" w:rsidP="0068781F">
      <w:pPr>
        <w:pStyle w:val="berschrift3"/>
        <w:rPr>
          <w:rFonts w:asciiTheme="minorHAnsi" w:hAnsiTheme="minorHAnsi" w:cstheme="minorHAnsi"/>
          <w:sz w:val="32"/>
          <w:lang w:val="en-US" w:eastAsia="es-ES"/>
          <w:rPrChange w:id="3126" w:author="BENITO CASADO, ENRIQUE" w:date="2019-09-22T22:01:00Z">
            <w:rPr>
              <w:lang w:val="en-US" w:eastAsia="es-ES"/>
            </w:rPr>
          </w:rPrChange>
        </w:rPr>
      </w:pPr>
      <w:bookmarkStart w:id="3127" w:name="_Toc20170548"/>
      <w:r w:rsidRPr="009932C0">
        <w:rPr>
          <w:rFonts w:asciiTheme="minorHAnsi" w:hAnsiTheme="minorHAnsi" w:cstheme="minorHAnsi"/>
          <w:sz w:val="32"/>
          <w:lang w:val="en-US" w:eastAsia="es-ES"/>
          <w:rPrChange w:id="3128" w:author="BENITO CASADO, ENRIQUE" w:date="2019-09-22T22:01:00Z">
            <w:rPr>
              <w:lang w:val="en-US" w:eastAsia="es-ES"/>
            </w:rPr>
          </w:rPrChange>
        </w:rPr>
        <w:t>Schema on read vs Schema on write</w:t>
      </w:r>
      <w:bookmarkEnd w:id="3127"/>
    </w:p>
    <w:p w14:paraId="54ABB301" w14:textId="352F1243" w:rsidR="0068781F" w:rsidRDefault="0068781F" w:rsidP="009C415B">
      <w:pPr>
        <w:rPr>
          <w:lang w:val="en-US" w:eastAsia="es-ES"/>
        </w:rPr>
      </w:pPr>
    </w:p>
    <w:p w14:paraId="69DC71B3" w14:textId="7EFCCF4F" w:rsidR="0068781F" w:rsidRPr="0068781F" w:rsidRDefault="0068781F" w:rsidP="009C415B">
      <w:pPr>
        <w:rPr>
          <w:lang w:eastAsia="es-ES"/>
        </w:rPr>
      </w:pPr>
      <w:r w:rsidRPr="0068781F">
        <w:rPr>
          <w:lang w:eastAsia="es-ES"/>
        </w:rPr>
        <w:t>El modelo schema on read vs schema on write tiene importancia a la hora de elegir MongoDB como nuestra base de datos primaria, aun habiendo otras alternativas SQL.</w:t>
      </w:r>
    </w:p>
    <w:p w14:paraId="35C8BD30" w14:textId="39FF1076" w:rsidR="0068781F" w:rsidRDefault="0068781F">
      <w:pPr>
        <w:rPr>
          <w:lang w:eastAsia="es-ES"/>
        </w:rPr>
      </w:pPr>
      <w:r>
        <w:rPr>
          <w:lang w:eastAsia="es-ES"/>
        </w:rPr>
        <w:t xml:space="preserve">Schema on read: Significa que para insertar los datos no hace falta que nuestros documentos </w:t>
      </w:r>
      <w:ins w:id="3129" w:author="Jesús Carretero" w:date="2019-09-18T12:06:00Z">
        <w:r w:rsidR="00317D37">
          <w:rPr>
            <w:lang w:eastAsia="es-ES"/>
          </w:rPr>
          <w:t>se correspondan</w:t>
        </w:r>
      </w:ins>
      <w:del w:id="3130" w:author="Jesús Carretero" w:date="2019-09-18T12:06:00Z">
        <w:r w:rsidDel="00317D37">
          <w:rPr>
            <w:lang w:eastAsia="es-ES"/>
          </w:rPr>
          <w:delText>matcheen</w:delText>
        </w:r>
      </w:del>
      <w:r>
        <w:rPr>
          <w:lang w:eastAsia="es-ES"/>
        </w:rPr>
        <w:t xml:space="preserve"> perfectamente con el schema de los documentos previamente existentes, es decir esto es un concepto de almacenamiento, primero almacenamos  todos estos Giga so Teras de datos que tenemos  ya veremos qué hacemos con ellos, schema on read al contrario de otras bases de datos (sobre todo las Relacionales) solo nos obliga a mantener cierta estructura en los documentos a la hora de leerlos pero no a la hora de almacenarlos</w:t>
      </w:r>
      <w:r w:rsidR="00CC573A">
        <w:rPr>
          <w:lang w:eastAsia="es-ES"/>
        </w:rPr>
        <w:t>, si fuera una base de datos  schema on write significaría que si se intentara insertar un documento en un índice determinado pero con otra estructura a la predefinida fallaría</w:t>
      </w:r>
      <w:r>
        <w:rPr>
          <w:lang w:eastAsia="es-ES"/>
        </w:rPr>
        <w:t>. Precisamente antes de leer esos documentos</w:t>
      </w:r>
      <w:r w:rsidR="00CC573A">
        <w:rPr>
          <w:lang w:eastAsia="es-ES"/>
        </w:rPr>
        <w:t xml:space="preserve"> lo que</w:t>
      </w:r>
      <w:r>
        <w:rPr>
          <w:lang w:eastAsia="es-ES"/>
        </w:rPr>
        <w:t xml:space="preserve"> podemos hacer </w:t>
      </w:r>
      <w:r w:rsidR="00CC573A">
        <w:rPr>
          <w:lang w:eastAsia="es-ES"/>
        </w:rPr>
        <w:t xml:space="preserve">es </w:t>
      </w:r>
      <w:r>
        <w:rPr>
          <w:lang w:eastAsia="es-ES"/>
        </w:rPr>
        <w:t>diferentes procesos de transformaciones sobre ellos en programas como Python gracias a la Api de Mongodb Pymongo, por lo tanto</w:t>
      </w:r>
      <w:ins w:id="3131" w:author="Jesús Carretero" w:date="2019-09-18T12:06:00Z">
        <w:r w:rsidR="00317D37">
          <w:rPr>
            <w:lang w:eastAsia="es-ES"/>
          </w:rPr>
          <w:t>,</w:t>
        </w:r>
      </w:ins>
      <w:r>
        <w:rPr>
          <w:lang w:eastAsia="es-ES"/>
        </w:rPr>
        <w:t xml:space="preserve"> </w:t>
      </w:r>
      <w:r w:rsidR="00CC573A">
        <w:rPr>
          <w:lang w:eastAsia="es-ES"/>
        </w:rPr>
        <w:t>si tenemos dos fuentes de datos que nos almacenan documentos con estructuras diferentes</w:t>
      </w:r>
      <w:ins w:id="3132" w:author="BENITO CASADO, ENRIQUE" w:date="2019-09-22T20:49:00Z">
        <w:r w:rsidR="000F60DC">
          <w:rPr>
            <w:lang w:eastAsia="es-ES"/>
          </w:rPr>
          <w:t>,</w:t>
        </w:r>
      </w:ins>
      <w:r w:rsidR="00CC573A">
        <w:rPr>
          <w:lang w:eastAsia="es-ES"/>
        </w:rPr>
        <w:t xml:space="preserve"> primero los almacenaremos luego los trataremos con Python para posteriormente integrarlos y leerlos</w:t>
      </w:r>
      <w:r w:rsidR="002D193E">
        <w:rPr>
          <w:lang w:eastAsia="es-ES"/>
        </w:rPr>
        <w:t>.</w:t>
      </w:r>
    </w:p>
    <w:p w14:paraId="68A22745" w14:textId="77777777" w:rsidR="002D193E" w:rsidRDefault="002D193E" w:rsidP="009C415B">
      <w:pPr>
        <w:rPr>
          <w:lang w:eastAsia="es-ES"/>
        </w:rPr>
      </w:pPr>
    </w:p>
    <w:p w14:paraId="31CB0E7F" w14:textId="77777777" w:rsidR="000F60DC" w:rsidRDefault="002D193E">
      <w:pPr>
        <w:keepNext/>
        <w:jc w:val="center"/>
        <w:rPr>
          <w:ins w:id="3133" w:author="BENITO CASADO, ENRIQUE" w:date="2019-09-22T20:49:00Z"/>
        </w:rPr>
        <w:pPrChange w:id="3134" w:author="Jesús Carretero" w:date="2019-09-23T21:28:00Z">
          <w:pPr/>
        </w:pPrChange>
      </w:pPr>
      <w:r>
        <w:rPr>
          <w:noProof/>
          <w:lang w:eastAsia="es-ES"/>
        </w:rPr>
        <w:drawing>
          <wp:inline distT="0" distB="0" distL="0" distR="0" wp14:anchorId="72DD1B13" wp14:editId="71D42FED">
            <wp:extent cx="5400040" cy="1005840"/>
            <wp:effectExtent l="0" t="0" r="0" b="381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005840"/>
                    </a:xfrm>
                    <a:prstGeom prst="rect">
                      <a:avLst/>
                    </a:prstGeom>
                  </pic:spPr>
                </pic:pic>
              </a:graphicData>
            </a:graphic>
          </wp:inline>
        </w:drawing>
      </w:r>
    </w:p>
    <w:p w14:paraId="021D96A5" w14:textId="694333A4" w:rsidR="002D193E" w:rsidRPr="002B7F22" w:rsidRDefault="000F60DC">
      <w:pPr>
        <w:pStyle w:val="Beschriftung"/>
        <w:jc w:val="center"/>
        <w:rPr>
          <w:lang w:eastAsia="es-ES"/>
        </w:rPr>
        <w:pPrChange w:id="3135" w:author="Jesús Carretero" w:date="2019-09-23T21:28:00Z">
          <w:pPr/>
        </w:pPrChange>
      </w:pPr>
      <w:bookmarkStart w:id="3136" w:name="_Toc20171437"/>
      <w:ins w:id="3137" w:author="BENITO CASADO, ENRIQUE" w:date="2019-09-22T20:49:00Z">
        <w:r w:rsidRPr="000F60DC">
          <w:rPr>
            <w:i w:val="0"/>
            <w:color w:val="auto"/>
            <w:rPrChange w:id="3138" w:author="BENITO CASADO, ENRIQUE" w:date="2019-09-22T20:50:00Z">
              <w:rPr/>
            </w:rPrChange>
          </w:rPr>
          <w:t xml:space="preserve">Figura </w:t>
        </w:r>
        <w:r w:rsidRPr="000F60DC">
          <w:rPr>
            <w:i w:val="0"/>
            <w:color w:val="auto"/>
            <w:rPrChange w:id="3139" w:author="BENITO CASADO, ENRIQUE" w:date="2019-09-22T20:50:00Z">
              <w:rPr/>
            </w:rPrChange>
          </w:rPr>
          <w:fldChar w:fldCharType="begin"/>
        </w:r>
        <w:r w:rsidRPr="000F60DC">
          <w:rPr>
            <w:i w:val="0"/>
            <w:color w:val="auto"/>
            <w:rPrChange w:id="3140" w:author="BENITO CASADO, ENRIQUE" w:date="2019-09-22T20:50:00Z">
              <w:rPr/>
            </w:rPrChange>
          </w:rPr>
          <w:instrText xml:space="preserve"> SEQ Figura \* ARABIC </w:instrText>
        </w:r>
      </w:ins>
      <w:r w:rsidRPr="000F60DC">
        <w:rPr>
          <w:i w:val="0"/>
          <w:color w:val="auto"/>
          <w:rPrChange w:id="3141" w:author="BENITO CASADO, ENRIQUE" w:date="2019-09-22T20:50:00Z">
            <w:rPr/>
          </w:rPrChange>
        </w:rPr>
        <w:fldChar w:fldCharType="separate"/>
      </w:r>
      <w:ins w:id="3142" w:author="BENITO CASADO, ENRIQUE" w:date="2019-09-23T22:45:00Z">
        <w:r w:rsidR="00746E0D">
          <w:rPr>
            <w:i w:val="0"/>
            <w:noProof/>
            <w:color w:val="auto"/>
          </w:rPr>
          <w:t>24</w:t>
        </w:r>
      </w:ins>
      <w:ins w:id="3143" w:author="BENITO CASADO, ENRIQUE" w:date="2019-09-22T20:49:00Z">
        <w:r w:rsidRPr="000F60DC">
          <w:rPr>
            <w:i w:val="0"/>
            <w:color w:val="auto"/>
            <w:rPrChange w:id="3144" w:author="BENITO CASADO, ENRIQUE" w:date="2019-09-22T20:50:00Z">
              <w:rPr/>
            </w:rPrChange>
          </w:rPr>
          <w:fldChar w:fldCharType="end"/>
        </w:r>
        <w:r w:rsidRPr="000F60DC">
          <w:rPr>
            <w:i w:val="0"/>
            <w:color w:val="auto"/>
            <w:rPrChange w:id="3145" w:author="BENITO CASADO, ENRIQUE" w:date="2019-09-22T20:50:00Z">
              <w:rPr/>
            </w:rPrChange>
          </w:rPr>
          <w:t xml:space="preserve">:Data </w:t>
        </w:r>
      </w:ins>
      <w:ins w:id="3146" w:author="BENITO CASADO, ENRIQUE" w:date="2019-09-22T22:00:00Z">
        <w:r w:rsidR="009932C0" w:rsidRPr="000F60DC">
          <w:rPr>
            <w:i w:val="0"/>
            <w:color w:val="auto"/>
            <w:rPrChange w:id="3147" w:author="BENITO CASADO, ENRIQUE" w:date="2019-09-22T20:50:00Z">
              <w:rPr>
                <w:i/>
              </w:rPr>
            </w:rPrChange>
          </w:rPr>
          <w:t>Integración</w:t>
        </w:r>
      </w:ins>
      <w:ins w:id="3148" w:author="BENITO CASADO, ENRIQUE" w:date="2019-09-22T20:49:00Z">
        <w:r w:rsidRPr="000F60DC">
          <w:rPr>
            <w:i w:val="0"/>
            <w:color w:val="auto"/>
            <w:rPrChange w:id="3149" w:author="BENITO CASADO, ENRIQUE" w:date="2019-09-22T20:50:00Z">
              <w:rPr/>
            </w:rPrChange>
          </w:rPr>
          <w:t xml:space="preserve"> </w:t>
        </w:r>
      </w:ins>
      <w:ins w:id="3150" w:author="BENITO CASADO, ENRIQUE" w:date="2019-09-22T22:00:00Z">
        <w:r w:rsidR="009932C0" w:rsidRPr="000F60DC">
          <w:rPr>
            <w:i w:val="0"/>
            <w:color w:val="auto"/>
            <w:rPrChange w:id="3151" w:author="BENITO CASADO, ENRIQUE" w:date="2019-09-22T20:50:00Z">
              <w:rPr>
                <w:i/>
              </w:rPr>
            </w:rPrChange>
          </w:rPr>
          <w:t>dentro</w:t>
        </w:r>
      </w:ins>
      <w:ins w:id="3152" w:author="BENITO CASADO, ENRIQUE" w:date="2019-09-22T20:49:00Z">
        <w:r w:rsidRPr="000F60DC">
          <w:rPr>
            <w:i w:val="0"/>
            <w:color w:val="auto"/>
            <w:rPrChange w:id="3153" w:author="BENITO CASADO, ENRIQUE" w:date="2019-09-22T20:50:00Z">
              <w:rPr/>
            </w:rPrChange>
          </w:rPr>
          <w:t xml:space="preserve"> de MongoDB</w:t>
        </w:r>
      </w:ins>
      <w:bookmarkEnd w:id="3136"/>
    </w:p>
    <w:p w14:paraId="51781B88" w14:textId="490822FC" w:rsidR="00CA6992" w:rsidDel="000F60DC" w:rsidRDefault="00CA6992" w:rsidP="009C415B">
      <w:pPr>
        <w:rPr>
          <w:del w:id="3154" w:author="BENITO CASADO, ENRIQUE" w:date="2019-09-22T20:49:00Z"/>
          <w:lang w:eastAsia="es-ES"/>
        </w:rPr>
      </w:pPr>
      <w:del w:id="3155" w:author="BENITO CASADO, ENRIQUE" w:date="2019-09-22T20:49:00Z">
        <w:r w:rsidDel="000F60DC">
          <w:rPr>
            <w:lang w:eastAsia="es-ES"/>
          </w:rPr>
          <w:delText xml:space="preserve">                                       Figura xx : Data Integracion dentro de MongoDB</w:delText>
        </w:r>
      </w:del>
    </w:p>
    <w:p w14:paraId="322647EC" w14:textId="75C7DE4A" w:rsidR="00CC573A" w:rsidDel="000F60DC" w:rsidRDefault="00CC573A" w:rsidP="009C415B">
      <w:pPr>
        <w:rPr>
          <w:del w:id="3156" w:author="BENITO CASADO, ENRIQUE" w:date="2019-09-22T20:50:00Z"/>
          <w:lang w:eastAsia="es-ES"/>
        </w:rPr>
      </w:pPr>
    </w:p>
    <w:p w14:paraId="0FA7C4F5" w14:textId="1543B969" w:rsidR="00CA6992" w:rsidDel="000F60DC" w:rsidRDefault="00CA6992" w:rsidP="009C415B">
      <w:pPr>
        <w:rPr>
          <w:del w:id="3157" w:author="BENITO CASADO, ENRIQUE" w:date="2019-09-22T20:50:00Z"/>
          <w:lang w:eastAsia="es-ES"/>
        </w:rPr>
      </w:pPr>
    </w:p>
    <w:p w14:paraId="622CA61E" w14:textId="70A1075A" w:rsidR="00CA6992" w:rsidRDefault="00CA6992" w:rsidP="009C415B">
      <w:pPr>
        <w:rPr>
          <w:lang w:eastAsia="es-ES"/>
        </w:rPr>
      </w:pPr>
    </w:p>
    <w:p w14:paraId="3670990F" w14:textId="19E309AA" w:rsidR="00CA6992" w:rsidRPr="0068781F" w:rsidRDefault="00CA6992" w:rsidP="009C415B">
      <w:pPr>
        <w:rPr>
          <w:lang w:eastAsia="es-ES"/>
        </w:rPr>
      </w:pPr>
    </w:p>
    <w:p w14:paraId="6A1B80AC" w14:textId="5501ECCA" w:rsidR="00CA6992" w:rsidRPr="009932C0" w:rsidRDefault="00CA6992" w:rsidP="00CA6992">
      <w:pPr>
        <w:pStyle w:val="berschrift3"/>
        <w:rPr>
          <w:rFonts w:asciiTheme="minorHAnsi" w:hAnsiTheme="minorHAnsi" w:cstheme="minorHAnsi"/>
          <w:sz w:val="32"/>
          <w:lang w:eastAsia="es-ES"/>
          <w:rPrChange w:id="3158" w:author="BENITO CASADO, ENRIQUE" w:date="2019-09-22T22:00:00Z">
            <w:rPr>
              <w:lang w:eastAsia="es-ES"/>
            </w:rPr>
          </w:rPrChange>
        </w:rPr>
      </w:pPr>
      <w:bookmarkStart w:id="3159" w:name="_Toc20170549"/>
      <w:r w:rsidRPr="009932C0">
        <w:rPr>
          <w:rFonts w:asciiTheme="minorHAnsi" w:hAnsiTheme="minorHAnsi" w:cstheme="minorHAnsi"/>
          <w:sz w:val="32"/>
          <w:lang w:eastAsia="es-ES"/>
          <w:rPrChange w:id="3160" w:author="BENITO CASADO, ENRIQUE" w:date="2019-09-22T22:00:00Z">
            <w:rPr>
              <w:lang w:eastAsia="es-ES"/>
            </w:rPr>
          </w:rPrChange>
        </w:rPr>
        <w:t>Bases de datos Primaria y tolerancia a fallos</w:t>
      </w:r>
      <w:bookmarkEnd w:id="3159"/>
    </w:p>
    <w:p w14:paraId="45E5EDA7" w14:textId="0277576F" w:rsidR="00CA6992" w:rsidRDefault="00CA6992" w:rsidP="00CA6992">
      <w:pPr>
        <w:rPr>
          <w:lang w:eastAsia="es-ES"/>
        </w:rPr>
      </w:pPr>
    </w:p>
    <w:p w14:paraId="5E84C7DF" w14:textId="77777777" w:rsidR="00CA6992" w:rsidRDefault="00CA6992" w:rsidP="00CA6992">
      <w:pPr>
        <w:tabs>
          <w:tab w:val="left" w:pos="6400"/>
        </w:tabs>
        <w:rPr>
          <w:b/>
        </w:rPr>
      </w:pPr>
      <w:r>
        <w:rPr>
          <w:b/>
        </w:rPr>
        <w:t>Tolerancia a fallos y alta disponibilidad.</w:t>
      </w:r>
    </w:p>
    <w:p w14:paraId="26F4A223" w14:textId="2D1BF024" w:rsidR="00CA6992" w:rsidRPr="00C044EC" w:rsidRDefault="00CA6992">
      <w:pPr>
        <w:pPrChange w:id="3161" w:author="Jesús Carretero" w:date="2019-09-23T21:29:00Z">
          <w:pPr>
            <w:tabs>
              <w:tab w:val="left" w:pos="6400"/>
            </w:tabs>
          </w:pPr>
        </w:pPrChange>
      </w:pPr>
      <w:r w:rsidRPr="00C044EC">
        <w:t xml:space="preserve">Optar por un sistema distribuido como solución para nuestro caso de uso, tiene aparte de la ventaja que hemos visto anteriormente </w:t>
      </w:r>
      <w:r>
        <w:t>de Scaling up vs sclaing out, otra</w:t>
      </w:r>
      <w:r w:rsidRPr="00C044EC">
        <w:t xml:space="preserve"> ventaja fundamental de que es un sistema tolerante a fallos.</w:t>
      </w:r>
    </w:p>
    <w:p w14:paraId="11FCD051" w14:textId="77777777" w:rsidR="00CA6992" w:rsidRPr="00D7498F" w:rsidRDefault="00CA6992" w:rsidP="00CA6992">
      <w:pPr>
        <w:pStyle w:val="StandardWeb"/>
        <w:shd w:val="clear" w:color="auto" w:fill="FFFFFF"/>
        <w:spacing w:before="120" w:beforeAutospacing="0" w:after="120" w:afterAutospacing="0"/>
        <w:rPr>
          <w:rFonts w:asciiTheme="minorHAnsi" w:hAnsiTheme="minorHAnsi" w:cstheme="minorHAnsi"/>
          <w:color w:val="222222"/>
          <w:sz w:val="22"/>
          <w:szCs w:val="22"/>
          <w:lang w:val="es-ES"/>
        </w:rPr>
      </w:pPr>
      <w:r w:rsidRPr="00D7498F">
        <w:rPr>
          <w:rFonts w:asciiTheme="minorHAnsi" w:hAnsiTheme="minorHAnsi" w:cstheme="minorHAnsi"/>
          <w:color w:val="222222"/>
          <w:sz w:val="22"/>
          <w:szCs w:val="22"/>
          <w:lang w:val="es-ES"/>
        </w:rPr>
        <w:t>La tolerancia a fallos se trata, fundamentalmente, m</w:t>
      </w:r>
      <w:r>
        <w:rPr>
          <w:rFonts w:asciiTheme="minorHAnsi" w:hAnsiTheme="minorHAnsi" w:cstheme="minorHAnsi"/>
          <w:color w:val="222222"/>
          <w:sz w:val="22"/>
          <w:szCs w:val="22"/>
          <w:lang w:val="es-ES"/>
        </w:rPr>
        <w:t>ediante</w:t>
      </w:r>
      <w:r w:rsidRPr="00D7498F">
        <w:rPr>
          <w:rFonts w:asciiTheme="minorHAnsi" w:hAnsiTheme="minorHAnsi" w:cstheme="minorHAnsi"/>
          <w:color w:val="222222"/>
          <w:sz w:val="22"/>
          <w:szCs w:val="22"/>
          <w:lang w:val="es-ES"/>
        </w:rPr>
        <w:t>:</w:t>
      </w:r>
    </w:p>
    <w:p w14:paraId="2AD05E5C" w14:textId="3357483A" w:rsidR="00CA6992" w:rsidRPr="00D7498F" w:rsidRDefault="00CA6992" w:rsidP="00CA6992">
      <w:pPr>
        <w:shd w:val="clear" w:color="auto" w:fill="FFFFFF"/>
        <w:spacing w:before="100" w:beforeAutospacing="1" w:after="24" w:line="240" w:lineRule="auto"/>
        <w:ind w:left="384"/>
        <w:rPr>
          <w:rFonts w:cstheme="minorHAnsi"/>
          <w:color w:val="222222"/>
        </w:rPr>
      </w:pPr>
      <w:r w:rsidRPr="00CA6992">
        <w:rPr>
          <w:b/>
        </w:rPr>
        <w:t>Replicación:</w:t>
      </w:r>
      <w:r>
        <w:t xml:space="preserve"> </w:t>
      </w:r>
      <w:r w:rsidRPr="00D7498F">
        <w:rPr>
          <w:rFonts w:cstheme="minorHAnsi"/>
        </w:rPr>
        <w:t>Consiste en proporcionar múltiples casos idénticos en el mismo sistema o subsistema, dirigiendo las tareas o las solicitudes de todos ellos en </w:t>
      </w:r>
      <w:r w:rsidR="008A407B">
        <w:rPr>
          <w:rFonts w:cstheme="minorHAnsi"/>
        </w:rPr>
        <w:t>paralelo.</w:t>
      </w:r>
    </w:p>
    <w:p w14:paraId="16C0CC56" w14:textId="129E1D9A" w:rsidR="00CA6992" w:rsidRPr="006A5893" w:rsidRDefault="00CA6992" w:rsidP="00CA6992">
      <w:pPr>
        <w:shd w:val="clear" w:color="auto" w:fill="FFFFFF"/>
        <w:spacing w:before="100" w:beforeAutospacing="1" w:after="24" w:line="240" w:lineRule="auto"/>
        <w:ind w:left="384"/>
        <w:rPr>
          <w:rFonts w:cstheme="minorHAnsi"/>
          <w:color w:val="222222"/>
        </w:rPr>
      </w:pPr>
      <w:r w:rsidRPr="00CA6992">
        <w:rPr>
          <w:b/>
        </w:rPr>
        <w:t>Redundancia:</w:t>
      </w:r>
      <w:r>
        <w:t xml:space="preserve"> </w:t>
      </w:r>
      <w:r w:rsidRPr="00D7498F">
        <w:rPr>
          <w:rFonts w:cstheme="minorHAnsi"/>
          <w:color w:val="222222"/>
        </w:rPr>
        <w:t>Consiste en proporcionar múltiples casos idénticos en el mismo sistema y la posibilidad de cambiar a uno de los restantes casos en caso de fallo</w:t>
      </w:r>
      <w:r>
        <w:rPr>
          <w:rFonts w:cstheme="minorHAnsi"/>
          <w:color w:val="222222"/>
        </w:rPr>
        <w:t>.</w:t>
      </w:r>
    </w:p>
    <w:p w14:paraId="7D6BBBB5" w14:textId="1E36C605" w:rsidR="00CA6992" w:rsidRPr="00853B99" w:rsidRDefault="00CA6992" w:rsidP="00CA6992">
      <w:pPr>
        <w:shd w:val="clear" w:color="auto" w:fill="FFFFFF"/>
        <w:spacing w:before="100" w:beforeAutospacing="1" w:after="24" w:line="240" w:lineRule="auto"/>
        <w:rPr>
          <w:rFonts w:cstheme="minorHAnsi"/>
          <w:b/>
          <w:color w:val="222222"/>
        </w:rPr>
      </w:pPr>
      <w:r w:rsidRPr="00853B99">
        <w:rPr>
          <w:rFonts w:cstheme="minorHAnsi"/>
          <w:b/>
          <w:color w:val="222222"/>
        </w:rPr>
        <w:t>Replicación vs Redundancia:</w:t>
      </w:r>
    </w:p>
    <w:p w14:paraId="290CFF00" w14:textId="096117F6" w:rsidR="00CA6992" w:rsidRPr="00D7498F" w:rsidRDefault="00CA6992">
      <w:pPr>
        <w:pPrChange w:id="3162" w:author="Jesús Carretero" w:date="2019-09-23T21:29:00Z">
          <w:pPr>
            <w:shd w:val="clear" w:color="auto" w:fill="FFFFFF"/>
            <w:spacing w:before="100" w:beforeAutospacing="1" w:after="24" w:line="240" w:lineRule="auto"/>
          </w:pPr>
        </w:pPrChange>
      </w:pPr>
      <w:r>
        <w:t xml:space="preserve">La diferencia entre replicación y redundancia es que, en la redundancia, se duplica todo el sistema cada cierto tiempo mediante un sistema de Backup y en caso de que falle mi sistema principal entonces utilizo mi sistema secundario, en la replicación se duplican también los nodos y estos nodos se están sincronizando entre ellos dentro del </w:t>
      </w:r>
      <w:del w:id="3163" w:author="Jesús Carretero" w:date="2019-09-18T12:06:00Z">
        <w:r w:rsidDel="00317D37">
          <w:delText>cluster</w:delText>
        </w:r>
      </w:del>
      <w:ins w:id="3164" w:author="Jesús Carretero" w:date="2019-09-18T12:06:00Z">
        <w:r w:rsidR="00317D37">
          <w:t>clúster</w:t>
        </w:r>
      </w:ins>
      <w:r>
        <w:t>.</w:t>
      </w:r>
    </w:p>
    <w:p w14:paraId="729F5A5F" w14:textId="77777777" w:rsidR="00CA6992" w:rsidRDefault="00CA6992">
      <w:pPr>
        <w:pPrChange w:id="3165" w:author="Jesús Carretero" w:date="2019-09-23T21:29:00Z">
          <w:pPr>
            <w:tabs>
              <w:tab w:val="left" w:pos="6400"/>
            </w:tabs>
          </w:pPr>
        </w:pPrChange>
      </w:pPr>
      <w:r>
        <w:t>En nuestro caso particular utilizaremos la técnica de la “replicación” para tener un sistema tolerante a fallos.</w:t>
      </w:r>
    </w:p>
    <w:p w14:paraId="5756C072" w14:textId="0FC41E82" w:rsidR="00CA6992" w:rsidRDefault="00CA6992">
      <w:pPr>
        <w:rPr>
          <w:b/>
        </w:rPr>
        <w:pPrChange w:id="3166" w:author="Jesús Carretero" w:date="2019-09-23T21:29:00Z">
          <w:pPr>
            <w:tabs>
              <w:tab w:val="left" w:pos="6400"/>
            </w:tabs>
          </w:pPr>
        </w:pPrChange>
      </w:pPr>
      <w:r w:rsidRPr="00D22713">
        <w:t xml:space="preserve">MongoDB </w:t>
      </w:r>
      <w:del w:id="3167" w:author="Jesús Carretero" w:date="2019-09-18T12:08:00Z">
        <w:r w:rsidRPr="00D22713" w:rsidDel="00317D37">
          <w:delText>deploy</w:delText>
        </w:r>
      </w:del>
      <w:ins w:id="3168" w:author="Jesús Carretero" w:date="2019-09-18T12:08:00Z">
        <w:r w:rsidR="00317D37">
          <w:t xml:space="preserve">despliegue </w:t>
        </w:r>
      </w:ins>
      <w:r w:rsidRPr="00D22713">
        <w:t xml:space="preserve">s en un </w:t>
      </w:r>
      <w:del w:id="3169" w:author="Jesús Carretero" w:date="2019-09-18T12:06:00Z">
        <w:r w:rsidRPr="00D22713" w:rsidDel="00317D37">
          <w:delText>cluster</w:delText>
        </w:r>
      </w:del>
      <w:ins w:id="3170" w:author="Jesús Carretero" w:date="2019-09-18T12:06:00Z">
        <w:r w:rsidR="00317D37" w:rsidRPr="00D22713">
          <w:t>clúster</w:t>
        </w:r>
      </w:ins>
      <w:r w:rsidRPr="00D22713">
        <w:t xml:space="preserve"> con múltiple</w:t>
      </w:r>
      <w:r>
        <w:t>s</w:t>
      </w:r>
      <w:r w:rsidRPr="00D22713">
        <w:t xml:space="preserve"> </w:t>
      </w:r>
      <w:del w:id="3171" w:author="Jesús Carretero" w:date="2019-09-18T12:07:00Z">
        <w:r w:rsidRPr="00D22713" w:rsidDel="00317D37">
          <w:delText>servers</w:delText>
        </w:r>
      </w:del>
      <w:ins w:id="3172" w:author="Jesús Carretero" w:date="2019-09-18T12:07:00Z">
        <w:r w:rsidR="00317D37">
          <w:t>servidores</w:t>
        </w:r>
      </w:ins>
      <w:r w:rsidRPr="00D22713">
        <w:t>, dos conceptos son clave:</w:t>
      </w:r>
      <w:r>
        <w:rPr>
          <w:b/>
        </w:rPr>
        <w:t xml:space="preserve"> Sharding y Replica</w:t>
      </w:r>
    </w:p>
    <w:p w14:paraId="3621BF37" w14:textId="23A76A2B" w:rsidR="00CA6992" w:rsidRPr="008D10FA" w:rsidRDefault="00CA6992">
      <w:pPr>
        <w:rPr>
          <w:b/>
        </w:rPr>
        <w:pPrChange w:id="3173" w:author="Jesús Carretero" w:date="2019-09-23T21:29:00Z">
          <w:pPr>
            <w:tabs>
              <w:tab w:val="left" w:pos="6400"/>
            </w:tabs>
          </w:pPr>
        </w:pPrChange>
      </w:pPr>
      <w:r w:rsidRPr="008D10FA">
        <w:rPr>
          <w:b/>
          <w:lang w:eastAsia="es-ES"/>
        </w:rPr>
        <w:t>Sharding:</w:t>
      </w:r>
      <w:r w:rsidRPr="008D10FA">
        <w:rPr>
          <w:lang w:eastAsia="es-ES"/>
        </w:rPr>
        <w:t xml:space="preserve"> Consiste en la partición de los datos entre los </w:t>
      </w:r>
      <w:del w:id="3174" w:author="Jesús Carretero" w:date="2019-09-18T12:07:00Z">
        <w:r w:rsidRPr="008D10FA" w:rsidDel="00317D37">
          <w:rPr>
            <w:lang w:eastAsia="es-ES"/>
          </w:rPr>
          <w:delText>servers</w:delText>
        </w:r>
      </w:del>
      <w:r w:rsidR="00317D37">
        <w:rPr>
          <w:lang w:eastAsia="es-ES"/>
        </w:rPr>
        <w:t>servidores</w:t>
      </w:r>
      <w:r w:rsidRPr="008D10FA">
        <w:rPr>
          <w:lang w:eastAsia="es-ES"/>
        </w:rPr>
        <w:t xml:space="preserve"> que tenemos, los shards se pueden añadir o quitar sin necesidad de llevar la base de datos a offline.</w:t>
      </w:r>
    </w:p>
    <w:p w14:paraId="47B166BD" w14:textId="02E68657" w:rsidR="00CA6992" w:rsidRDefault="00CA6992">
      <w:pPr>
        <w:rPr>
          <w:b/>
        </w:rPr>
        <w:pPrChange w:id="3175" w:author="Jesús Carretero" w:date="2019-09-23T21:29:00Z">
          <w:pPr>
            <w:tabs>
              <w:tab w:val="left" w:pos="6400"/>
            </w:tabs>
          </w:pPr>
        </w:pPrChange>
      </w:pPr>
      <w:r>
        <w:rPr>
          <w:b/>
        </w:rPr>
        <w:t xml:space="preserve">Replica: </w:t>
      </w:r>
      <w:r w:rsidRPr="008D10FA">
        <w:rPr>
          <w:lang w:eastAsia="es-ES"/>
        </w:rPr>
        <w:t xml:space="preserve">Mantiene a una disponibilidad alta de nuestra base de datos, mediante la copia redundante de </w:t>
      </w:r>
      <w:r>
        <w:rPr>
          <w:lang w:eastAsia="es-ES"/>
        </w:rPr>
        <w:t>la data a</w:t>
      </w:r>
      <w:r w:rsidR="00317D37">
        <w:rPr>
          <w:lang w:eastAsia="es-ES"/>
        </w:rPr>
        <w:t xml:space="preserve"> </w:t>
      </w:r>
      <w:r>
        <w:rPr>
          <w:lang w:eastAsia="es-ES"/>
        </w:rPr>
        <w:t>t</w:t>
      </w:r>
      <w:r w:rsidRPr="008D10FA">
        <w:rPr>
          <w:lang w:eastAsia="es-ES"/>
        </w:rPr>
        <w:t>r</w:t>
      </w:r>
      <w:r w:rsidR="00317D37">
        <w:rPr>
          <w:lang w:eastAsia="es-ES"/>
        </w:rPr>
        <w:t>a</w:t>
      </w:r>
      <w:r w:rsidRPr="008D10FA">
        <w:rPr>
          <w:lang w:eastAsia="es-ES"/>
        </w:rPr>
        <w:t>v</w:t>
      </w:r>
      <w:r w:rsidR="00317D37">
        <w:rPr>
          <w:lang w:eastAsia="es-ES"/>
        </w:rPr>
        <w:t>é</w:t>
      </w:r>
      <w:r w:rsidRPr="008D10FA">
        <w:rPr>
          <w:lang w:eastAsia="es-ES"/>
        </w:rPr>
        <w:t>s de los ser</w:t>
      </w:r>
      <w:r w:rsidR="00317D37">
        <w:rPr>
          <w:lang w:eastAsia="es-ES"/>
        </w:rPr>
        <w:t>vidores</w:t>
      </w:r>
      <w:r w:rsidRPr="008D10FA">
        <w:rPr>
          <w:lang w:eastAsia="es-ES"/>
        </w:rPr>
        <w:t>.</w:t>
      </w:r>
      <w:r w:rsidRPr="00D22713">
        <w:t xml:space="preserve"> </w:t>
      </w:r>
      <w:r>
        <w:t>Consta de dos tipos de nodos.</w:t>
      </w:r>
    </w:p>
    <w:p w14:paraId="7BBF3E9E" w14:textId="77777777" w:rsidR="00CA6992" w:rsidRDefault="00CA6992" w:rsidP="00CA6992">
      <w:pPr>
        <w:tabs>
          <w:tab w:val="left" w:pos="6400"/>
        </w:tabs>
        <w:ind w:left="284"/>
        <w:rPr>
          <w:b/>
        </w:rPr>
      </w:pPr>
      <w:r>
        <w:rPr>
          <w:b/>
        </w:rPr>
        <w:lastRenderedPageBreak/>
        <w:t xml:space="preserve">Primario: </w:t>
      </w:r>
      <w:r w:rsidRPr="00C03ECD">
        <w:t>Recibe todas las operaciones de escritura</w:t>
      </w:r>
      <w:r>
        <w:t>.</w:t>
      </w:r>
      <w:r>
        <w:rPr>
          <w:b/>
        </w:rPr>
        <w:t xml:space="preserve"> </w:t>
      </w:r>
    </w:p>
    <w:p w14:paraId="72D22B0E" w14:textId="77777777" w:rsidR="00CA6992" w:rsidRPr="00C03ECD" w:rsidRDefault="00CA6992" w:rsidP="00CA6992">
      <w:pPr>
        <w:autoSpaceDE w:val="0"/>
        <w:autoSpaceDN w:val="0"/>
        <w:adjustRightInd w:val="0"/>
        <w:spacing w:after="0" w:line="240" w:lineRule="auto"/>
        <w:ind w:left="284"/>
        <w:rPr>
          <w:rFonts w:cs="Calibri"/>
          <w:bCs/>
          <w:color w:val="000000"/>
        </w:rPr>
      </w:pPr>
      <w:r>
        <w:rPr>
          <w:b/>
        </w:rPr>
        <w:t xml:space="preserve">Secundario: </w:t>
      </w:r>
      <w:r w:rsidRPr="00C03ECD">
        <w:rPr>
          <w:rFonts w:cs="Calibri"/>
          <w:bCs/>
          <w:color w:val="000000"/>
        </w:rPr>
        <w:t>Los nodos secundarios replican las operaciones lógicas del nodo primario a su data set de la manera que la data</w:t>
      </w:r>
      <w:r>
        <w:rPr>
          <w:rFonts w:cs="Calibri"/>
          <w:bCs/>
          <w:color w:val="000000"/>
        </w:rPr>
        <w:t xml:space="preserve"> set primaria</w:t>
      </w:r>
      <w:r w:rsidRPr="00C03ECD">
        <w:rPr>
          <w:rFonts w:cs="Calibri"/>
          <w:bCs/>
          <w:color w:val="000000"/>
        </w:rPr>
        <w:t xml:space="preserve"> queda reflejado en el </w:t>
      </w:r>
      <w:r>
        <w:rPr>
          <w:rFonts w:cs="Calibri"/>
          <w:bCs/>
          <w:color w:val="000000"/>
        </w:rPr>
        <w:t xml:space="preserve">nodo </w:t>
      </w:r>
      <w:r w:rsidRPr="00C03ECD">
        <w:rPr>
          <w:rFonts w:cs="Calibri"/>
          <w:bCs/>
          <w:color w:val="000000"/>
        </w:rPr>
        <w:t>secundario, si el nodo primario se cae, un nodo secundario elegido pasa a ser el nodo primario</w:t>
      </w:r>
      <w:r>
        <w:rPr>
          <w:rFonts w:cs="Calibri"/>
          <w:bCs/>
          <w:color w:val="000000"/>
        </w:rPr>
        <w:t>.</w:t>
      </w:r>
    </w:p>
    <w:p w14:paraId="5B9F4714" w14:textId="77777777" w:rsidR="00317D37" w:rsidRDefault="00317D37" w:rsidP="00CA6992">
      <w:pPr>
        <w:tabs>
          <w:tab w:val="left" w:pos="6400"/>
        </w:tabs>
        <w:rPr>
          <w:ins w:id="3176" w:author="Jesús Carretero" w:date="2019-09-18T12:07:00Z"/>
        </w:rPr>
      </w:pPr>
    </w:p>
    <w:p w14:paraId="03CABB70" w14:textId="172E05C0" w:rsidR="00CA6992" w:rsidRDefault="00CA6992" w:rsidP="00CA6992">
      <w:pPr>
        <w:tabs>
          <w:tab w:val="left" w:pos="6400"/>
        </w:tabs>
      </w:pPr>
      <w:r w:rsidRPr="00C03ECD">
        <w:t>La configuración mínima que se recomienda de réplica en MongoDB es 3, y consiste en un nodo primario y dos secundarios</w:t>
      </w:r>
      <w:r>
        <w:t>.</w:t>
      </w:r>
    </w:p>
    <w:p w14:paraId="7BECEAA2" w14:textId="4E15FAC6" w:rsidR="00CA6992" w:rsidRDefault="00CA6992" w:rsidP="00CA6992">
      <w:pPr>
        <w:tabs>
          <w:tab w:val="left" w:pos="6400"/>
        </w:tabs>
      </w:pPr>
    </w:p>
    <w:p w14:paraId="3C42693A" w14:textId="6B659D6F" w:rsidR="00CA6992" w:rsidRDefault="00CA6992" w:rsidP="00CA6992">
      <w:pPr>
        <w:tabs>
          <w:tab w:val="left" w:pos="6400"/>
        </w:tabs>
      </w:pPr>
    </w:p>
    <w:p w14:paraId="4BEB8921" w14:textId="77777777" w:rsidR="000F60DC" w:rsidRDefault="00CA6992">
      <w:pPr>
        <w:keepNext/>
        <w:tabs>
          <w:tab w:val="left" w:pos="6400"/>
        </w:tabs>
        <w:rPr>
          <w:ins w:id="3177" w:author="BENITO CASADO, ENRIQUE" w:date="2019-09-22T20:52:00Z"/>
        </w:rPr>
        <w:pPrChange w:id="3178" w:author="Jesús Carretero" w:date="2019-09-23T21:29:00Z">
          <w:pPr>
            <w:tabs>
              <w:tab w:val="left" w:pos="6400"/>
            </w:tabs>
            <w:jc w:val="center"/>
          </w:pPr>
        </w:pPrChange>
      </w:pPr>
      <w:r>
        <w:rPr>
          <w:noProof/>
          <w:lang w:eastAsia="es-ES"/>
        </w:rPr>
        <w:drawing>
          <wp:inline distT="0" distB="0" distL="0" distR="0" wp14:anchorId="744D175E" wp14:editId="3E77A971">
            <wp:extent cx="5400040" cy="3825240"/>
            <wp:effectExtent l="0" t="0" r="0"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25240"/>
                    </a:xfrm>
                    <a:prstGeom prst="rect">
                      <a:avLst/>
                    </a:prstGeom>
                  </pic:spPr>
                </pic:pic>
              </a:graphicData>
            </a:graphic>
          </wp:inline>
        </w:drawing>
      </w:r>
    </w:p>
    <w:p w14:paraId="34559AD2" w14:textId="0E344FFB" w:rsidR="00CA6992" w:rsidRPr="00831F37" w:rsidDel="00C23DFD" w:rsidRDefault="000F60DC">
      <w:pPr>
        <w:pStyle w:val="Beschriftung"/>
        <w:jc w:val="center"/>
        <w:rPr>
          <w:del w:id="3179" w:author="BENITO CASADO, ENRIQUE" w:date="2019-09-23T11:19:00Z"/>
        </w:rPr>
        <w:pPrChange w:id="3180" w:author="BENITO CASADO, ENRIQUE" w:date="2019-09-22T20:52:00Z">
          <w:pPr>
            <w:tabs>
              <w:tab w:val="left" w:pos="6400"/>
            </w:tabs>
          </w:pPr>
        </w:pPrChange>
      </w:pPr>
      <w:bookmarkStart w:id="3181" w:name="_Toc20171438"/>
      <w:ins w:id="3182" w:author="BENITO CASADO, ENRIQUE" w:date="2019-09-22T20:52:00Z">
        <w:r w:rsidRPr="00C65D67">
          <w:rPr>
            <w:i w:val="0"/>
            <w:iCs w:val="0"/>
            <w:rPrChange w:id="3183" w:author="BENITO CASADO, ENRIQUE" w:date="2019-09-23T22:39:00Z">
              <w:rPr>
                <w:i/>
                <w:iCs/>
              </w:rPr>
            </w:rPrChange>
          </w:rPr>
          <w:t xml:space="preserve">Figura </w:t>
        </w:r>
        <w:r w:rsidRPr="00C65D67">
          <w:rPr>
            <w:i w:val="0"/>
            <w:iCs w:val="0"/>
            <w:rPrChange w:id="3184" w:author="BENITO CASADO, ENRIQUE" w:date="2019-09-23T22:39:00Z">
              <w:rPr>
                <w:i/>
                <w:iCs/>
              </w:rPr>
            </w:rPrChange>
          </w:rPr>
          <w:fldChar w:fldCharType="begin"/>
        </w:r>
        <w:r w:rsidRPr="00C65D67">
          <w:rPr>
            <w:i w:val="0"/>
            <w:iCs w:val="0"/>
            <w:rPrChange w:id="3185" w:author="BENITO CASADO, ENRIQUE" w:date="2019-09-23T22:39:00Z">
              <w:rPr>
                <w:i/>
                <w:iCs/>
              </w:rPr>
            </w:rPrChange>
          </w:rPr>
          <w:instrText xml:space="preserve"> SEQ Figura \* ARABIC </w:instrText>
        </w:r>
      </w:ins>
      <w:r w:rsidRPr="00C65D67">
        <w:rPr>
          <w:i w:val="0"/>
          <w:iCs w:val="0"/>
          <w:rPrChange w:id="3186" w:author="BENITO CASADO, ENRIQUE" w:date="2019-09-23T22:39:00Z">
            <w:rPr>
              <w:i/>
              <w:iCs/>
            </w:rPr>
          </w:rPrChange>
        </w:rPr>
        <w:fldChar w:fldCharType="separate"/>
      </w:r>
      <w:ins w:id="3187" w:author="BENITO CASADO, ENRIQUE" w:date="2019-09-23T22:45:00Z">
        <w:r w:rsidR="00746E0D">
          <w:rPr>
            <w:i w:val="0"/>
            <w:noProof/>
            <w:color w:val="auto"/>
          </w:rPr>
          <w:t>25</w:t>
        </w:r>
      </w:ins>
      <w:ins w:id="3188" w:author="BENITO CASADO, ENRIQUE" w:date="2019-09-22T20:52:00Z">
        <w:r w:rsidRPr="00C65D67">
          <w:rPr>
            <w:i w:val="0"/>
            <w:iCs w:val="0"/>
            <w:rPrChange w:id="3189" w:author="BENITO CASADO, ENRIQUE" w:date="2019-09-23T22:39:00Z">
              <w:rPr>
                <w:i/>
                <w:iCs/>
              </w:rPr>
            </w:rPrChange>
          </w:rPr>
          <w:fldChar w:fldCharType="end"/>
        </w:r>
        <w:r w:rsidRPr="00C65D67">
          <w:rPr>
            <w:i w:val="0"/>
            <w:iCs w:val="0"/>
            <w:rPrChange w:id="3190" w:author="BENITO CASADO, ENRIQUE" w:date="2019-09-23T22:39:00Z">
              <w:rPr>
                <w:i/>
                <w:iCs/>
              </w:rPr>
            </w:rPrChange>
          </w:rPr>
          <w:t>:Kafka y MongoDB</w:t>
        </w:r>
      </w:ins>
      <w:bookmarkEnd w:id="3181"/>
    </w:p>
    <w:p w14:paraId="1943E77E" w14:textId="6E7F6B83" w:rsidR="00441735" w:rsidRPr="00831F37" w:rsidRDefault="00441735">
      <w:pPr>
        <w:pStyle w:val="Beschriftung"/>
        <w:jc w:val="center"/>
        <w:pPrChange w:id="3191" w:author="BENITO CASADO, ENRIQUE" w:date="2019-09-23T11:19:00Z">
          <w:pPr>
            <w:tabs>
              <w:tab w:val="left" w:pos="6400"/>
            </w:tabs>
          </w:pPr>
        </w:pPrChange>
      </w:pPr>
      <w:del w:id="3192" w:author="BENITO CASADO, ENRIQUE" w:date="2019-09-23T11:19:00Z">
        <w:r w:rsidRPr="00C65D67" w:rsidDel="00C23DFD">
          <w:rPr>
            <w:i w:val="0"/>
            <w:color w:val="auto"/>
            <w:rPrChange w:id="3193" w:author="BENITO CASADO, ENRIQUE" w:date="2019-09-23T22:39:00Z">
              <w:rPr>
                <w:i/>
                <w:iCs/>
              </w:rPr>
            </w:rPrChange>
          </w:rPr>
          <w:delText xml:space="preserve">     </w:delText>
        </w:r>
      </w:del>
      <w:r w:rsidRPr="00C65D67">
        <w:rPr>
          <w:i w:val="0"/>
          <w:color w:val="auto"/>
          <w:rPrChange w:id="3194" w:author="BENITO CASADO, ENRIQUE" w:date="2019-09-23T22:39:00Z">
            <w:rPr>
              <w:i/>
              <w:iCs/>
            </w:rPr>
          </w:rPrChange>
        </w:rPr>
        <w:t xml:space="preserve">                        </w:t>
      </w:r>
      <w:del w:id="3195" w:author="BENITO CASADO, ENRIQUE" w:date="2019-09-22T20:52:00Z">
        <w:r w:rsidRPr="00C65D67" w:rsidDel="000F60DC">
          <w:rPr>
            <w:i w:val="0"/>
            <w:color w:val="auto"/>
            <w:rPrChange w:id="3196" w:author="BENITO CASADO, ENRIQUE" w:date="2019-09-23T22:39:00Z">
              <w:rPr>
                <w:i/>
                <w:iCs/>
              </w:rPr>
            </w:rPrChange>
          </w:rPr>
          <w:delText>Figura XX: Base de datos Primaria</w:delText>
        </w:r>
      </w:del>
    </w:p>
    <w:p w14:paraId="53A76831" w14:textId="77777777" w:rsidR="002E67A5" w:rsidRDefault="00441735" w:rsidP="002E67A5">
      <w:pPr>
        <w:tabs>
          <w:tab w:val="left" w:pos="6400"/>
        </w:tabs>
        <w:rPr>
          <w:b/>
        </w:rPr>
      </w:pPr>
      <w:r w:rsidRPr="00441735">
        <w:rPr>
          <w:b/>
        </w:rPr>
        <w:t>Consideraciones de Hardware y escalado</w:t>
      </w:r>
    </w:p>
    <w:p w14:paraId="0CB7FFEE" w14:textId="0B97A358" w:rsidR="00441735" w:rsidRPr="002E67A5" w:rsidRDefault="00441735" w:rsidP="002E67A5">
      <w:pPr>
        <w:tabs>
          <w:tab w:val="left" w:pos="6400"/>
        </w:tabs>
        <w:rPr>
          <w:b/>
        </w:rPr>
      </w:pPr>
      <w:r w:rsidRPr="00F25A29">
        <w:rPr>
          <w:rFonts w:eastAsia="Times New Roman" w:cs="Helvetica"/>
          <w:b/>
          <w:lang w:eastAsia="es-ES"/>
        </w:rPr>
        <w:t>Determina cuanta capacidad de datos vamos a tener que afrontar</w:t>
      </w:r>
      <w:r w:rsidR="002E67A5">
        <w:rPr>
          <w:rFonts w:eastAsia="Times New Roman" w:cs="Helvetica"/>
          <w:lang w:eastAsia="es-ES"/>
        </w:rPr>
        <w:t>: Debemos decidir</w:t>
      </w:r>
      <w:r w:rsidRPr="00F25A29">
        <w:rPr>
          <w:rFonts w:eastAsia="Times New Roman" w:cs="Helvetica"/>
          <w:lang w:eastAsia="es-ES"/>
        </w:rPr>
        <w:t xml:space="preserve"> el tamaño del “working set” a través </w:t>
      </w:r>
      <w:r>
        <w:rPr>
          <w:rFonts w:eastAsia="Times New Roman" w:cs="Helvetica"/>
          <w:lang w:eastAsia="es-ES"/>
        </w:rPr>
        <w:t>de analizar las “Q</w:t>
      </w:r>
      <w:r w:rsidRPr="00F25A29">
        <w:rPr>
          <w:rFonts w:eastAsia="Times New Roman" w:cs="Helvetica"/>
          <w:lang w:eastAsia="es-ES"/>
        </w:rPr>
        <w:t>ueries</w:t>
      </w:r>
      <w:r>
        <w:rPr>
          <w:rFonts w:eastAsia="Times New Roman" w:cs="Helvetica"/>
          <w:lang w:eastAsia="es-ES"/>
        </w:rPr>
        <w:t>”</w:t>
      </w:r>
      <w:r w:rsidRPr="00F25A29">
        <w:rPr>
          <w:rFonts w:eastAsia="Times New Roman" w:cs="Helvetica"/>
          <w:lang w:eastAsia="es-ES"/>
        </w:rPr>
        <w:t xml:space="preserve"> para saber cuánta cantidad de data vamos a necesitar acceder de una vez, calcular el número de peticiones por segundo que vamos a querer soportar.</w:t>
      </w:r>
    </w:p>
    <w:p w14:paraId="09E20F1A" w14:textId="77777777" w:rsidR="00441735" w:rsidRPr="00F25A29" w:rsidRDefault="00441735" w:rsidP="00441735">
      <w:pPr>
        <w:pStyle w:val="Listenabsatz"/>
        <w:numPr>
          <w:ilvl w:val="0"/>
          <w:numId w:val="35"/>
        </w:numPr>
        <w:spacing w:before="225" w:after="225" w:line="360" w:lineRule="atLeast"/>
        <w:rPr>
          <w:rFonts w:eastAsia="Times New Roman" w:cs="Helvetica"/>
          <w:lang w:eastAsia="es-ES"/>
        </w:rPr>
      </w:pPr>
      <w:r w:rsidRPr="00F25A29">
        <w:rPr>
          <w:rFonts w:eastAsia="Times New Roman" w:cs="Helvetica"/>
          <w:b/>
          <w:lang w:eastAsia="es-ES"/>
        </w:rPr>
        <w:lastRenderedPageBreak/>
        <w:t>Hacer una prueba de concepto(POC):</w:t>
      </w:r>
      <w:r w:rsidRPr="00F25A29">
        <w:rPr>
          <w:rFonts w:eastAsia="Times New Roman" w:cs="Helvetica"/>
          <w:lang w:eastAsia="es-ES"/>
        </w:rPr>
        <w:t xml:space="preserve"> MongoDB te permite hacer una prueba de la aplicación con un 10% del software y del hardware, gracias a esto puedes mejorar el “performance” y corregir fallos</w:t>
      </w:r>
    </w:p>
    <w:p w14:paraId="406A106B" w14:textId="71D3245C" w:rsidR="00441735" w:rsidRDefault="00441735" w:rsidP="00441735">
      <w:pPr>
        <w:pStyle w:val="Listenabsatz"/>
        <w:numPr>
          <w:ilvl w:val="0"/>
          <w:numId w:val="35"/>
        </w:numPr>
        <w:spacing w:before="225" w:after="225" w:line="360" w:lineRule="atLeast"/>
        <w:rPr>
          <w:rFonts w:eastAsia="Times New Roman" w:cs="Helvetica"/>
          <w:lang w:eastAsia="es-ES"/>
        </w:rPr>
      </w:pPr>
      <w:r w:rsidRPr="00F25A29">
        <w:rPr>
          <w:rFonts w:eastAsia="Times New Roman" w:cs="Helvetica"/>
          <w:b/>
          <w:lang w:eastAsia="es-ES"/>
        </w:rPr>
        <w:t>Testearlo con un workload real</w:t>
      </w:r>
      <w:r w:rsidRPr="00F25A29">
        <w:rPr>
          <w:rFonts w:eastAsia="Times New Roman" w:cs="Helvetica"/>
          <w:lang w:eastAsia="es-ES"/>
        </w:rPr>
        <w:t xml:space="preserve">: No hacer un </w:t>
      </w:r>
      <w:del w:id="3197" w:author="Jesús Carretero" w:date="2019-09-18T12:08:00Z">
        <w:r w:rsidRPr="00F25A29" w:rsidDel="00317D37">
          <w:rPr>
            <w:rFonts w:eastAsia="Times New Roman" w:cs="Helvetica"/>
            <w:lang w:eastAsia="es-ES"/>
          </w:rPr>
          <w:delText>deploy</w:delText>
        </w:r>
      </w:del>
      <w:ins w:id="3198" w:author="Jesús Carretero" w:date="2019-09-18T12:08:00Z">
        <w:r w:rsidR="00317D37">
          <w:rPr>
            <w:rFonts w:eastAsia="Times New Roman" w:cs="Helvetica"/>
            <w:lang w:eastAsia="es-ES"/>
          </w:rPr>
          <w:t xml:space="preserve">despliegue </w:t>
        </w:r>
      </w:ins>
      <w:del w:id="3199" w:author="Jesús Carretero" w:date="2019-09-23T21:29:00Z">
        <w:r w:rsidRPr="00F25A29" w:rsidDel="00E4650E">
          <w:rPr>
            <w:rFonts w:eastAsia="Times New Roman" w:cs="Helvetica"/>
            <w:lang w:eastAsia="es-ES"/>
          </w:rPr>
          <w:delText xml:space="preserve"> </w:delText>
        </w:r>
      </w:del>
      <w:r w:rsidRPr="00F25A29">
        <w:rPr>
          <w:rFonts w:eastAsia="Times New Roman" w:cs="Helvetica"/>
          <w:lang w:eastAsia="es-ES"/>
        </w:rPr>
        <w:t>hasta testearlo con datos del mundo real.</w:t>
      </w:r>
    </w:p>
    <w:p w14:paraId="4004A6A6" w14:textId="77777777" w:rsidR="00441735" w:rsidRPr="00F25A29" w:rsidRDefault="00441735" w:rsidP="00441735">
      <w:pPr>
        <w:pStyle w:val="Listenabsatz"/>
        <w:numPr>
          <w:ilvl w:val="0"/>
          <w:numId w:val="35"/>
        </w:numPr>
        <w:spacing w:before="225" w:after="225" w:line="360" w:lineRule="atLeast"/>
        <w:rPr>
          <w:rFonts w:eastAsia="Times New Roman" w:cs="Helvetica"/>
          <w:lang w:eastAsia="es-ES"/>
        </w:rPr>
      </w:pPr>
      <w:r>
        <w:rPr>
          <w:rFonts w:eastAsia="Times New Roman" w:cs="Helvetica"/>
          <w:b/>
          <w:lang w:eastAsia="es-ES"/>
        </w:rPr>
        <w:t>Monitorear y hacer ajustes</w:t>
      </w:r>
      <w:r w:rsidRPr="00F25A29">
        <w:rPr>
          <w:rFonts w:eastAsia="Times New Roman" w:cs="Helvetica"/>
          <w:lang w:eastAsia="es-ES"/>
        </w:rPr>
        <w:t>:</w:t>
      </w:r>
      <w:r>
        <w:rPr>
          <w:rFonts w:eastAsia="Times New Roman" w:cs="Helvetica"/>
          <w:lang w:eastAsia="es-ES"/>
        </w:rPr>
        <w:t xml:space="preserve"> El incremento de usuarios requiere inevitablemente incremento de nuestra capacidad de almacenamiento, nuevos índices etc.</w:t>
      </w:r>
    </w:p>
    <w:p w14:paraId="219DC744" w14:textId="3247D71A" w:rsidR="00E4650E" w:rsidRDefault="002E67A5" w:rsidP="00E4650E">
      <w:pPr>
        <w:rPr>
          <w:ins w:id="3200" w:author="Jesús Carretero" w:date="2019-09-23T21:29:00Z"/>
          <w:rFonts w:cstheme="minorHAnsi"/>
          <w:color w:val="111111"/>
          <w:lang w:eastAsia="es-ES"/>
        </w:rPr>
      </w:pPr>
      <w:r>
        <w:rPr>
          <w:b/>
          <w:lang w:eastAsia="es-ES"/>
        </w:rPr>
        <w:t>Nuestra infraestructura Big Datra</w:t>
      </w:r>
      <w:r w:rsidR="00441735">
        <w:rPr>
          <w:b/>
          <w:lang w:eastAsia="es-ES"/>
        </w:rPr>
        <w:t xml:space="preserve">: </w:t>
      </w:r>
      <w:r w:rsidR="00441735">
        <w:rPr>
          <w:lang w:eastAsia="es-ES"/>
        </w:rPr>
        <w:t xml:space="preserve">La </w:t>
      </w:r>
      <w:r w:rsidR="00441735" w:rsidRPr="000E3DD5">
        <w:rPr>
          <w:lang w:eastAsia="es-ES"/>
        </w:rPr>
        <w:t xml:space="preserve">data que se calcula que se genere </w:t>
      </w:r>
      <w:r>
        <w:rPr>
          <w:lang w:eastAsia="es-ES"/>
        </w:rPr>
        <w:t>de extraer información de blogs</w:t>
      </w:r>
      <w:r w:rsidR="00441735" w:rsidRPr="000E3DD5">
        <w:rPr>
          <w:lang w:eastAsia="es-ES"/>
        </w:rPr>
        <w:t xml:space="preserve"> primer año será de 1TB, puesto que tenemos replica 3, tenemos que afrontar la capacidad de almacenamiento de 3TB. Elegimos un clúster de 10 shards con 3 máquinas por shard de 102,4GB cada una</w:t>
      </w:r>
      <w:r w:rsidR="00441735">
        <w:rPr>
          <w:b/>
          <w:lang w:eastAsia="es-ES"/>
        </w:rPr>
        <w:t>.</w:t>
      </w:r>
      <w:ins w:id="3201" w:author="Jesús Carretero" w:date="2019-09-18T12:07:00Z">
        <w:r w:rsidR="00317D37">
          <w:rPr>
            <w:b/>
            <w:lang w:eastAsia="es-ES"/>
          </w:rPr>
          <w:t xml:space="preserve"> </w:t>
        </w:r>
      </w:ins>
      <w:r w:rsidR="00441735" w:rsidRPr="000E3DD5">
        <w:rPr>
          <w:lang w:eastAsia="es-ES"/>
        </w:rPr>
        <w:t xml:space="preserve">Los </w:t>
      </w:r>
      <w:del w:id="3202" w:author="Jesús Carretero" w:date="2019-09-18T12:07:00Z">
        <w:r w:rsidR="00441735" w:rsidRPr="000E3DD5" w:rsidDel="00317D37">
          <w:rPr>
            <w:lang w:eastAsia="es-ES"/>
          </w:rPr>
          <w:delText>servers</w:delText>
        </w:r>
      </w:del>
      <w:ins w:id="3203" w:author="Jesús Carretero" w:date="2019-09-18T12:07:00Z">
        <w:r w:rsidR="00317D37">
          <w:rPr>
            <w:lang w:eastAsia="es-ES"/>
          </w:rPr>
          <w:t>servidores</w:t>
        </w:r>
      </w:ins>
      <w:r w:rsidR="00441735" w:rsidRPr="000E3DD5">
        <w:rPr>
          <w:lang w:eastAsia="es-ES"/>
        </w:rPr>
        <w:t xml:space="preserve"> serán 10 Maquinas Linux con una </w:t>
      </w:r>
      <w:r w:rsidR="00441735">
        <w:rPr>
          <w:rFonts w:cstheme="minorHAnsi"/>
          <w:color w:val="111111"/>
          <w:lang w:eastAsia="es-ES"/>
        </w:rPr>
        <w:t>potencia de computo en</w:t>
      </w:r>
      <w:r w:rsidR="00441735" w:rsidRPr="00435AB1">
        <w:rPr>
          <w:rFonts w:cstheme="minorHAnsi"/>
          <w:color w:val="111111"/>
          <w:lang w:eastAsia="es-ES"/>
        </w:rPr>
        <w:t xml:space="preserve"> red de 10 Gigabit. </w:t>
      </w:r>
    </w:p>
    <w:p w14:paraId="0913DC16" w14:textId="77777777" w:rsidR="00E4650E" w:rsidRDefault="00E4650E">
      <w:pPr>
        <w:spacing w:after="0" w:line="240" w:lineRule="auto"/>
        <w:jc w:val="left"/>
        <w:rPr>
          <w:ins w:id="3204" w:author="Jesús Carretero" w:date="2019-09-23T21:29:00Z"/>
          <w:rFonts w:cstheme="minorHAnsi"/>
          <w:color w:val="111111"/>
          <w:lang w:eastAsia="es-ES"/>
        </w:rPr>
      </w:pPr>
      <w:ins w:id="3205" w:author="Jesús Carretero" w:date="2019-09-23T21:29:00Z">
        <w:r>
          <w:rPr>
            <w:rFonts w:cstheme="minorHAnsi"/>
            <w:color w:val="111111"/>
            <w:lang w:eastAsia="es-ES"/>
          </w:rPr>
          <w:br w:type="page"/>
        </w:r>
      </w:ins>
    </w:p>
    <w:p w14:paraId="3DC46447" w14:textId="77777777" w:rsidR="002E67A5" w:rsidDel="00C23DFD" w:rsidRDefault="002E67A5">
      <w:pPr>
        <w:rPr>
          <w:del w:id="3206" w:author="BENITO CASADO, ENRIQUE" w:date="2019-09-23T11:20:00Z"/>
          <w:rFonts w:cstheme="minorHAnsi"/>
          <w:color w:val="111111"/>
          <w:lang w:eastAsia="es-ES"/>
        </w:rPr>
        <w:pPrChange w:id="3207" w:author="Jesús Carretero" w:date="2019-09-23T21:29:00Z">
          <w:pPr>
            <w:spacing w:before="225" w:after="225" w:line="360" w:lineRule="atLeast"/>
          </w:pPr>
        </w:pPrChange>
      </w:pPr>
    </w:p>
    <w:p w14:paraId="0AF515DC" w14:textId="102AEF1D" w:rsidR="000F60DC" w:rsidRPr="002E67A5" w:rsidRDefault="000F60DC">
      <w:pPr>
        <w:rPr>
          <w:b/>
          <w:lang w:eastAsia="es-ES"/>
        </w:rPr>
        <w:pPrChange w:id="3208" w:author="Jesús Carretero" w:date="2019-09-23T21:29:00Z">
          <w:pPr>
            <w:spacing w:before="225" w:after="225" w:line="360" w:lineRule="atLeast"/>
          </w:pPr>
        </w:pPrChange>
      </w:pPr>
    </w:p>
    <w:p w14:paraId="1C018CBF" w14:textId="63A3CFD6" w:rsidR="00111842" w:rsidRDefault="00E51107" w:rsidP="00942C98">
      <w:pPr>
        <w:pStyle w:val="berschrift1"/>
        <w:rPr>
          <w:rFonts w:asciiTheme="minorHAnsi" w:hAnsiTheme="minorHAnsi" w:cstheme="minorHAnsi"/>
        </w:rPr>
      </w:pPr>
      <w:bookmarkStart w:id="3209" w:name="_Toc20170550"/>
      <w:r>
        <w:rPr>
          <w:rFonts w:asciiTheme="minorHAnsi" w:hAnsiTheme="minorHAnsi" w:cstheme="minorHAnsi"/>
        </w:rPr>
        <w:t xml:space="preserve">Análisis de Logs, </w:t>
      </w:r>
      <w:r w:rsidR="00D22CA2">
        <w:rPr>
          <w:rFonts w:asciiTheme="minorHAnsi" w:hAnsiTheme="minorHAnsi" w:cstheme="minorHAnsi"/>
        </w:rPr>
        <w:t>ELK Stack</w:t>
      </w:r>
      <w:bookmarkEnd w:id="3209"/>
    </w:p>
    <w:p w14:paraId="0A75DA69" w14:textId="7BC762E9" w:rsidR="00696260" w:rsidRPr="000021EF" w:rsidRDefault="005E6F3A" w:rsidP="00696260">
      <w:pPr>
        <w:pStyle w:val="berschrift2"/>
        <w:rPr>
          <w:rFonts w:asciiTheme="minorHAnsi" w:hAnsiTheme="minorHAnsi" w:cstheme="minorHAnsi"/>
          <w:sz w:val="36"/>
          <w:rPrChange w:id="3210" w:author="BENITO CASADO, ENRIQUE" w:date="2019-09-22T22:00:00Z">
            <w:rPr/>
          </w:rPrChange>
        </w:rPr>
      </w:pPr>
      <w:bookmarkStart w:id="3211" w:name="_Toc20170551"/>
      <w:r w:rsidRPr="000021EF">
        <w:rPr>
          <w:rFonts w:asciiTheme="minorHAnsi" w:hAnsiTheme="minorHAnsi" w:cstheme="minorHAnsi"/>
          <w:sz w:val="36"/>
          <w:rPrChange w:id="3212" w:author="BENITO CASADO, ENRIQUE" w:date="2019-09-22T22:00:00Z">
            <w:rPr/>
          </w:rPrChange>
        </w:rPr>
        <w:t>Introducción</w:t>
      </w:r>
      <w:bookmarkEnd w:id="3211"/>
    </w:p>
    <w:p w14:paraId="2B2A7C3B" w14:textId="382A3731" w:rsidR="00D0730F" w:rsidRDefault="00D0730F" w:rsidP="00D0730F">
      <w:pPr>
        <w:rPr>
          <w:lang w:eastAsia="es-ES"/>
        </w:rPr>
      </w:pPr>
    </w:p>
    <w:p w14:paraId="3CA802FA" w14:textId="323BF828" w:rsidR="007F3565" w:rsidRDefault="00D0730F" w:rsidP="00D0730F">
      <w:pPr>
        <w:rPr>
          <w:lang w:eastAsia="es-ES"/>
        </w:rPr>
      </w:pPr>
      <w:r>
        <w:rPr>
          <w:lang w:eastAsia="es-ES"/>
        </w:rPr>
        <w:t>En una arquitectura Big Data, se producen millones de eventos, cada dispositivo que nuestra empresa tiene conectado, cada servicio que tenemos funcionando genera logs.</w:t>
      </w:r>
    </w:p>
    <w:p w14:paraId="41ABEE33" w14:textId="3AD70B20" w:rsidR="004F3D45" w:rsidRPr="004F3D45" w:rsidRDefault="004F3D45" w:rsidP="00D0730F">
      <w:pPr>
        <w:rPr>
          <w:b/>
          <w:lang w:eastAsia="es-ES"/>
        </w:rPr>
      </w:pPr>
      <w:r w:rsidRPr="004F3D45">
        <w:rPr>
          <w:b/>
          <w:lang w:eastAsia="es-ES"/>
        </w:rPr>
        <w:t>Caso de uso en nuestro proyecto</w:t>
      </w:r>
    </w:p>
    <w:p w14:paraId="6911D1E1" w14:textId="36F502A2" w:rsidR="009D064D" w:rsidRDefault="007F3565" w:rsidP="00D0730F">
      <w:pPr>
        <w:rPr>
          <w:lang w:eastAsia="es-ES"/>
        </w:rPr>
      </w:pPr>
      <w:r>
        <w:rPr>
          <w:lang w:eastAsia="es-ES"/>
        </w:rPr>
        <w:t>Nuestra arquitectura Big Data, da soporte a una empresa que quiere hacer inversiones basada en análisis de texto de las opiniones de expertos de economía</w:t>
      </w:r>
      <w:r w:rsidR="004F3D45">
        <w:rPr>
          <w:lang w:eastAsia="es-ES"/>
        </w:rPr>
        <w:t>, pero a su vez ofrece servicios de inversión para clientes, por lo que soporta una página web, en esta página web se conectan personas del resto del mundo, cada vez que alguien se conecta a nuestra página web para ver nuestros servicios, Apache emite un Log cuyo análisis sin las herramientas específicas puede ser complicado.</w:t>
      </w:r>
      <w:r w:rsidR="009D064D">
        <w:rPr>
          <w:lang w:eastAsia="es-ES"/>
        </w:rPr>
        <w:t xml:space="preserve"> ¿Cómo acceder a la información que </w:t>
      </w:r>
      <w:r w:rsidR="002E67A5">
        <w:rPr>
          <w:lang w:eastAsia="es-ES"/>
        </w:rPr>
        <w:t>necesitamos?</w:t>
      </w:r>
      <w:r w:rsidR="009D064D">
        <w:rPr>
          <w:lang w:eastAsia="es-ES"/>
        </w:rPr>
        <w:t xml:space="preserve"> ¿Cómo buscamos un valor determinado? </w:t>
      </w:r>
      <w:r w:rsidR="004F3D45" w:rsidRPr="004F3D45">
        <w:rPr>
          <w:lang w:eastAsia="es-ES"/>
        </w:rPr>
        <w:t xml:space="preserve"> </w:t>
      </w:r>
      <w:r w:rsidR="004F3D45">
        <w:rPr>
          <w:lang w:eastAsia="es-ES"/>
        </w:rPr>
        <w:t xml:space="preserve">En un </w:t>
      </w:r>
      <w:del w:id="3213" w:author="BENITO CASADO, ENRIQUE" w:date="2019-09-22T20:52:00Z">
        <w:r w:rsidR="004F3D45" w:rsidDel="000F60DC">
          <w:rPr>
            <w:lang w:eastAsia="es-ES"/>
          </w:rPr>
          <w:delText>cluster</w:delText>
        </w:r>
      </w:del>
      <w:ins w:id="3214" w:author="BENITO CASADO, ENRIQUE" w:date="2019-09-22T20:52:00Z">
        <w:r w:rsidR="000F60DC">
          <w:rPr>
            <w:lang w:eastAsia="es-ES"/>
          </w:rPr>
          <w:t>clúster</w:t>
        </w:r>
      </w:ins>
      <w:r w:rsidR="004F3D45">
        <w:rPr>
          <w:lang w:eastAsia="es-ES"/>
        </w:rPr>
        <w:t xml:space="preserve"> normal tendríamos que utilizar comandos de Linux como </w:t>
      </w:r>
      <w:r w:rsidR="004F3D45" w:rsidRPr="004F3D45">
        <w:rPr>
          <w:b/>
          <w:i/>
          <w:lang w:eastAsia="es-ES"/>
        </w:rPr>
        <w:t>grep</w:t>
      </w:r>
      <w:r w:rsidR="004F3D45">
        <w:rPr>
          <w:lang w:eastAsia="es-ES"/>
        </w:rPr>
        <w:t xml:space="preserve"> o </w:t>
      </w:r>
      <w:r w:rsidR="004F3D45" w:rsidRPr="004F3D45">
        <w:rPr>
          <w:b/>
          <w:i/>
          <w:lang w:eastAsia="es-ES"/>
        </w:rPr>
        <w:t>find</w:t>
      </w:r>
      <w:r w:rsidR="004F3D45">
        <w:rPr>
          <w:lang w:eastAsia="es-ES"/>
        </w:rPr>
        <w:t xml:space="preserve"> para buscar valores, sin </w:t>
      </w:r>
      <w:r w:rsidR="009D064D">
        <w:rPr>
          <w:lang w:eastAsia="es-ES"/>
        </w:rPr>
        <w:t>embargo,</w:t>
      </w:r>
      <w:r w:rsidR="004F3D45">
        <w:rPr>
          <w:lang w:eastAsia="es-ES"/>
        </w:rPr>
        <w:t xml:space="preserve"> a medida que el número de logs crece se hace muy pesadas estas consultas por no decir casi imposible obtener la información que necesitamos</w:t>
      </w:r>
      <w:r w:rsidR="002E67A5">
        <w:rPr>
          <w:lang w:eastAsia="es-ES"/>
        </w:rPr>
        <w:t>.</w:t>
      </w:r>
      <w:ins w:id="3215" w:author="BENITO CASADO, ENRIQUE" w:date="2019-09-22T11:10:00Z">
        <w:r w:rsidR="00BE27CA">
          <w:rPr>
            <w:lang w:eastAsia="es-ES"/>
          </w:rPr>
          <w:t xml:space="preserve"> </w:t>
        </w:r>
      </w:ins>
      <w:r w:rsidR="004F3D45">
        <w:rPr>
          <w:lang w:eastAsia="es-ES"/>
        </w:rPr>
        <w:t>Pero esto no es todo, en una infraestructura Big Data existen numerosos casos de uso de monitorización y logs: Acceso a determinados directorios, entrada y salida de p</w:t>
      </w:r>
      <w:r w:rsidR="009D064D">
        <w:rPr>
          <w:lang w:eastAsia="es-ES"/>
        </w:rPr>
        <w:t>aquetes de red, seguridad etc</w:t>
      </w:r>
      <w:del w:id="3216" w:author="BENITO CASADO, ENRIQUE" w:date="2019-09-22T20:52:00Z">
        <w:r w:rsidR="009D064D" w:rsidDel="000F60DC">
          <w:rPr>
            <w:lang w:eastAsia="es-ES"/>
          </w:rPr>
          <w:delText>..</w:delText>
        </w:r>
      </w:del>
      <w:ins w:id="3217" w:author="BENITO CASADO, ENRIQUE" w:date="2019-09-22T20:52:00Z">
        <w:r w:rsidR="000F60DC">
          <w:rPr>
            <w:lang w:eastAsia="es-ES"/>
          </w:rPr>
          <w:t>…</w:t>
        </w:r>
      </w:ins>
      <w:del w:id="3218" w:author="BENITO CASADO, ENRIQUE" w:date="2019-09-22T20:52:00Z">
        <w:r w:rsidR="009D064D" w:rsidDel="000F60DC">
          <w:rPr>
            <w:lang w:eastAsia="es-ES"/>
          </w:rPr>
          <w:delText xml:space="preserve"> </w:delText>
        </w:r>
      </w:del>
    </w:p>
    <w:p w14:paraId="46941C15" w14:textId="1C5D4657" w:rsidR="00D0730F" w:rsidRDefault="00D0730F" w:rsidP="00D0730F">
      <w:pPr>
        <w:rPr>
          <w:lang w:eastAsia="es-ES"/>
        </w:rPr>
      </w:pPr>
      <w:r>
        <w:rPr>
          <w:lang w:eastAsia="es-ES"/>
        </w:rPr>
        <w:t xml:space="preserve">Al tratarse de cantidades tan grandes de logs es imposible tratarlos todos de manera </w:t>
      </w:r>
      <w:r w:rsidR="007F3565">
        <w:rPr>
          <w:lang w:eastAsia="es-ES"/>
        </w:rPr>
        <w:t>individual, al</w:t>
      </w:r>
      <w:r>
        <w:rPr>
          <w:lang w:eastAsia="es-ES"/>
        </w:rPr>
        <w:t xml:space="preserve"> no poder</w:t>
      </w:r>
      <w:r w:rsidR="00441735">
        <w:rPr>
          <w:lang w:eastAsia="es-ES"/>
        </w:rPr>
        <w:t xml:space="preserve"> analizar todos los logs que se generan</w:t>
      </w:r>
      <w:r>
        <w:rPr>
          <w:lang w:eastAsia="es-ES"/>
        </w:rPr>
        <w:t xml:space="preserve"> no nos es posible </w:t>
      </w:r>
      <w:r w:rsidR="00235E6C">
        <w:rPr>
          <w:lang w:eastAsia="es-ES"/>
        </w:rPr>
        <w:t xml:space="preserve">extraer información útil. </w:t>
      </w:r>
      <w:r w:rsidR="007F3565">
        <w:rPr>
          <w:lang w:eastAsia="es-ES"/>
        </w:rPr>
        <w:t xml:space="preserve">Para </w:t>
      </w:r>
      <w:r w:rsidR="002E67A5">
        <w:rPr>
          <w:lang w:eastAsia="es-ES"/>
        </w:rPr>
        <w:t>ayudarnos</w:t>
      </w:r>
      <w:r w:rsidR="002E67A5" w:rsidRPr="002E67A5">
        <w:rPr>
          <w:b/>
          <w:lang w:eastAsia="es-ES"/>
        </w:rPr>
        <w:t xml:space="preserve"> ELK</w:t>
      </w:r>
      <w:r w:rsidR="00235E6C">
        <w:rPr>
          <w:lang w:eastAsia="es-ES"/>
        </w:rPr>
        <w:t xml:space="preserve"> </w:t>
      </w:r>
      <w:r w:rsidR="009D064D">
        <w:rPr>
          <w:lang w:eastAsia="es-ES"/>
        </w:rPr>
        <w:t>emerge</w:t>
      </w:r>
      <w:r w:rsidR="00235E6C">
        <w:rPr>
          <w:lang w:eastAsia="es-ES"/>
        </w:rPr>
        <w:t xml:space="preserve"> como la solución a los problemas anteriormente mencionados. </w:t>
      </w:r>
    </w:p>
    <w:p w14:paraId="2906A6AC" w14:textId="5D8904BD" w:rsidR="00441735" w:rsidRDefault="00441735" w:rsidP="00D0730F">
      <w:pPr>
        <w:rPr>
          <w:b/>
          <w:sz w:val="28"/>
          <w:lang w:eastAsia="es-ES"/>
        </w:rPr>
      </w:pPr>
      <w:r w:rsidRPr="00441735">
        <w:rPr>
          <w:b/>
          <w:sz w:val="28"/>
          <w:lang w:eastAsia="es-ES"/>
        </w:rPr>
        <w:t>ELK al rescate</w:t>
      </w:r>
    </w:p>
    <w:p w14:paraId="6C87AEA9" w14:textId="71D03511" w:rsidR="002E67A5" w:rsidRPr="002E67A5" w:rsidRDefault="002E67A5" w:rsidP="00D0730F">
      <w:pPr>
        <w:rPr>
          <w:lang w:eastAsia="es-ES"/>
        </w:rPr>
      </w:pPr>
      <w:r>
        <w:rPr>
          <w:b/>
          <w:sz w:val="28"/>
          <w:lang w:eastAsia="es-ES"/>
        </w:rPr>
        <w:t xml:space="preserve">ELK: </w:t>
      </w:r>
      <w:r>
        <w:rPr>
          <w:lang w:eastAsia="es-ES"/>
        </w:rPr>
        <w:t>Es el acrónimo de Elasticsearch(Base de datos), Logstash(procesamiento) y Kibana (visualización)</w:t>
      </w:r>
    </w:p>
    <w:p w14:paraId="5188BA91" w14:textId="77777777" w:rsidR="000F60DC" w:rsidRDefault="00441735">
      <w:pPr>
        <w:keepNext/>
        <w:jc w:val="center"/>
        <w:rPr>
          <w:ins w:id="3219" w:author="BENITO CASADO, ENRIQUE" w:date="2019-09-22T20:53:00Z"/>
        </w:rPr>
        <w:pPrChange w:id="3220" w:author="Jesús Carretero" w:date="2019-09-23T21:29:00Z">
          <w:pPr/>
        </w:pPrChange>
      </w:pPr>
      <w:r>
        <w:rPr>
          <w:noProof/>
          <w:lang w:eastAsia="es-ES"/>
        </w:rPr>
        <w:drawing>
          <wp:inline distT="0" distB="0" distL="0" distR="0" wp14:anchorId="1D80A7EA" wp14:editId="3409EFAD">
            <wp:extent cx="4610100" cy="1870819"/>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8921" cy="1882515"/>
                    </a:xfrm>
                    <a:prstGeom prst="rect">
                      <a:avLst/>
                    </a:prstGeom>
                  </pic:spPr>
                </pic:pic>
              </a:graphicData>
            </a:graphic>
          </wp:inline>
        </w:drawing>
      </w:r>
    </w:p>
    <w:p w14:paraId="009F5D8A" w14:textId="34C38001" w:rsidR="009D064D" w:rsidRPr="002B7F22" w:rsidRDefault="000F60DC">
      <w:pPr>
        <w:pStyle w:val="Beschriftung"/>
        <w:jc w:val="center"/>
        <w:rPr>
          <w:lang w:eastAsia="es-ES"/>
        </w:rPr>
        <w:pPrChange w:id="3221" w:author="Jesús Carretero" w:date="2019-09-23T21:29:00Z">
          <w:pPr/>
        </w:pPrChange>
      </w:pPr>
      <w:bookmarkStart w:id="3222" w:name="_Toc20171439"/>
      <w:ins w:id="3223" w:author="BENITO CASADO, ENRIQUE" w:date="2019-09-22T20:53:00Z">
        <w:r w:rsidRPr="000F60DC">
          <w:rPr>
            <w:i w:val="0"/>
            <w:color w:val="auto"/>
            <w:rPrChange w:id="3224" w:author="BENITO CASADO, ENRIQUE" w:date="2019-09-22T20:53:00Z">
              <w:rPr/>
            </w:rPrChange>
          </w:rPr>
          <w:t xml:space="preserve">Figura </w:t>
        </w:r>
        <w:r w:rsidRPr="000F60DC">
          <w:rPr>
            <w:i w:val="0"/>
            <w:color w:val="auto"/>
            <w:rPrChange w:id="3225" w:author="BENITO CASADO, ENRIQUE" w:date="2019-09-22T20:53:00Z">
              <w:rPr/>
            </w:rPrChange>
          </w:rPr>
          <w:fldChar w:fldCharType="begin"/>
        </w:r>
        <w:r w:rsidRPr="000F60DC">
          <w:rPr>
            <w:i w:val="0"/>
            <w:color w:val="auto"/>
            <w:rPrChange w:id="3226" w:author="BENITO CASADO, ENRIQUE" w:date="2019-09-22T20:53:00Z">
              <w:rPr/>
            </w:rPrChange>
          </w:rPr>
          <w:instrText xml:space="preserve"> SEQ Figura \* ARABIC </w:instrText>
        </w:r>
      </w:ins>
      <w:r w:rsidRPr="000F60DC">
        <w:rPr>
          <w:i w:val="0"/>
          <w:color w:val="auto"/>
          <w:rPrChange w:id="3227" w:author="BENITO CASADO, ENRIQUE" w:date="2019-09-22T20:53:00Z">
            <w:rPr/>
          </w:rPrChange>
        </w:rPr>
        <w:fldChar w:fldCharType="separate"/>
      </w:r>
      <w:ins w:id="3228" w:author="BENITO CASADO, ENRIQUE" w:date="2019-09-23T22:45:00Z">
        <w:r w:rsidR="00746E0D">
          <w:rPr>
            <w:i w:val="0"/>
            <w:noProof/>
            <w:color w:val="auto"/>
          </w:rPr>
          <w:t>26</w:t>
        </w:r>
      </w:ins>
      <w:ins w:id="3229" w:author="BENITO CASADO, ENRIQUE" w:date="2019-09-22T20:53:00Z">
        <w:r w:rsidRPr="000F60DC">
          <w:rPr>
            <w:i w:val="0"/>
            <w:color w:val="auto"/>
            <w:rPrChange w:id="3230" w:author="BENITO CASADO, ENRIQUE" w:date="2019-09-22T20:53:00Z">
              <w:rPr/>
            </w:rPrChange>
          </w:rPr>
          <w:fldChar w:fldCharType="end"/>
        </w:r>
        <w:r w:rsidRPr="000F60DC">
          <w:rPr>
            <w:i w:val="0"/>
            <w:color w:val="auto"/>
            <w:rPrChange w:id="3231" w:author="BENITO CASADO, ENRIQUE" w:date="2019-09-22T20:53:00Z">
              <w:rPr/>
            </w:rPrChange>
          </w:rPr>
          <w:t>: Modulo ELK</w:t>
        </w:r>
      </w:ins>
      <w:bookmarkEnd w:id="3222"/>
    </w:p>
    <w:p w14:paraId="1A0F9A9E" w14:textId="014390DD" w:rsidR="009D064D" w:rsidDel="00AF1B21" w:rsidRDefault="00441735" w:rsidP="00D0730F">
      <w:pPr>
        <w:rPr>
          <w:del w:id="3232" w:author="BENITO CASADO, ENRIQUE" w:date="2019-09-22T20:53:00Z"/>
          <w:lang w:eastAsia="es-ES"/>
        </w:rPr>
      </w:pPr>
      <w:r>
        <w:rPr>
          <w:lang w:eastAsia="es-ES"/>
        </w:rPr>
        <w:lastRenderedPageBreak/>
        <w:t xml:space="preserve">                                      </w:t>
      </w:r>
      <w:del w:id="3233" w:author="BENITO CASADO, ENRIQUE" w:date="2019-09-22T20:52:00Z">
        <w:r w:rsidDel="000F60DC">
          <w:rPr>
            <w:lang w:eastAsia="es-ES"/>
          </w:rPr>
          <w:delText>Figua XX : ELK resumen visual</w:delText>
        </w:r>
      </w:del>
    </w:p>
    <w:p w14:paraId="1C622ED0" w14:textId="0188C96C" w:rsidR="009D064D" w:rsidRPr="00D0730F" w:rsidRDefault="009D064D" w:rsidP="00D0730F">
      <w:pPr>
        <w:rPr>
          <w:lang w:eastAsia="es-ES"/>
        </w:rPr>
      </w:pPr>
    </w:p>
    <w:p w14:paraId="1C6E94C5" w14:textId="5E6D35EA" w:rsidR="005E6F3A" w:rsidRPr="000021EF" w:rsidRDefault="005E6F3A" w:rsidP="005E6F3A">
      <w:pPr>
        <w:pStyle w:val="berschrift2"/>
        <w:rPr>
          <w:rFonts w:asciiTheme="minorHAnsi" w:hAnsiTheme="minorHAnsi" w:cstheme="minorHAnsi"/>
          <w:sz w:val="36"/>
          <w:rPrChange w:id="3234" w:author="BENITO CASADO, ENRIQUE" w:date="2019-09-22T21:59:00Z">
            <w:rPr/>
          </w:rPrChange>
        </w:rPr>
      </w:pPr>
      <w:bookmarkStart w:id="3235" w:name="_Toc20170552"/>
      <w:r w:rsidRPr="000021EF">
        <w:rPr>
          <w:rFonts w:asciiTheme="minorHAnsi" w:hAnsiTheme="minorHAnsi" w:cstheme="minorHAnsi"/>
          <w:sz w:val="36"/>
          <w:rPrChange w:id="3236" w:author="BENITO CASADO, ENRIQUE" w:date="2019-09-22T21:59:00Z">
            <w:rPr/>
          </w:rPrChange>
        </w:rPr>
        <w:t>Arquitectura de E</w:t>
      </w:r>
      <w:r w:rsidR="002E67A5" w:rsidRPr="000021EF">
        <w:rPr>
          <w:rFonts w:asciiTheme="minorHAnsi" w:hAnsiTheme="minorHAnsi" w:cstheme="minorHAnsi"/>
          <w:sz w:val="36"/>
          <w:rPrChange w:id="3237" w:author="BENITO CASADO, ENRIQUE" w:date="2019-09-22T21:59:00Z">
            <w:rPr/>
          </w:rPrChange>
        </w:rPr>
        <w:t>lasticsearch</w:t>
      </w:r>
      <w:bookmarkEnd w:id="3235"/>
    </w:p>
    <w:p w14:paraId="380C52D8" w14:textId="46B6C64C" w:rsidR="00E44004" w:rsidRDefault="00E44004" w:rsidP="00E44004">
      <w:pPr>
        <w:rPr>
          <w:lang w:eastAsia="es-ES"/>
        </w:rPr>
      </w:pPr>
    </w:p>
    <w:p w14:paraId="38142701" w14:textId="11D0102A" w:rsidR="003B0A91" w:rsidRPr="00D22CA2" w:rsidRDefault="003B0A91" w:rsidP="003B0A91">
      <w:pPr>
        <w:rPr>
          <w:lang w:eastAsia="es-ES"/>
        </w:rPr>
      </w:pPr>
      <w:r>
        <w:t>Si utilizamos el modelo OSI para ver dónde va a funcionar ElastiSea</w:t>
      </w:r>
      <w:r w:rsidR="002E67A5">
        <w:t>rch, utilizaría la capa 7 y la</w:t>
      </w:r>
      <w:ins w:id="3238" w:author="BENITO CASADO, ENRIQUE" w:date="2019-09-22T20:53:00Z">
        <w:r w:rsidR="00AF1B21">
          <w:t xml:space="preserve"> 4.</w:t>
        </w:r>
      </w:ins>
      <w:del w:id="3239" w:author="BENITO CASADO, ENRIQUE" w:date="2019-09-22T20:53:00Z">
        <w:r w:rsidR="002E67A5" w:rsidDel="00AF1B21">
          <w:delText xml:space="preserve"> </w:delText>
        </w:r>
        <w:r w:rsidDel="00AF1B21">
          <w:delText>.</w:delText>
        </w:r>
      </w:del>
    </w:p>
    <w:p w14:paraId="085DB7C8" w14:textId="59EEF116" w:rsidR="00AF1B21" w:rsidRDefault="003B0A91">
      <w:pPr>
        <w:keepNext/>
        <w:jc w:val="center"/>
        <w:rPr>
          <w:ins w:id="3240" w:author="BENITO CASADO, ENRIQUE" w:date="2019-09-22T20:54:00Z"/>
        </w:rPr>
        <w:pPrChange w:id="3241" w:author="Jesús Carretero" w:date="2019-09-23T21:29:00Z">
          <w:pPr/>
        </w:pPrChange>
      </w:pPr>
      <w:r>
        <w:rPr>
          <w:noProof/>
          <w:lang w:eastAsia="es-ES"/>
        </w:rPr>
        <w:drawing>
          <wp:inline distT="0" distB="0" distL="0" distR="0" wp14:anchorId="4E33B5A8" wp14:editId="6EA59D82">
            <wp:extent cx="1272540" cy="1770074"/>
            <wp:effectExtent l="0" t="0" r="381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77229" cy="1776596"/>
                    </a:xfrm>
                    <a:prstGeom prst="rect">
                      <a:avLst/>
                    </a:prstGeom>
                  </pic:spPr>
                </pic:pic>
              </a:graphicData>
            </a:graphic>
          </wp:inline>
        </w:drawing>
      </w:r>
    </w:p>
    <w:p w14:paraId="41F0AA02" w14:textId="5F65AD93" w:rsidR="003B0A91" w:rsidRPr="002B7F22" w:rsidRDefault="00AF1B21">
      <w:pPr>
        <w:pStyle w:val="Beschriftung"/>
        <w:jc w:val="center"/>
        <w:rPr>
          <w:lang w:eastAsia="es-ES"/>
        </w:rPr>
        <w:pPrChange w:id="3242" w:author="Jesús Carretero" w:date="2019-09-23T21:29:00Z">
          <w:pPr/>
        </w:pPrChange>
      </w:pPr>
      <w:bookmarkStart w:id="3243" w:name="_Toc20171440"/>
      <w:ins w:id="3244" w:author="BENITO CASADO, ENRIQUE" w:date="2019-09-22T20:54:00Z">
        <w:r w:rsidRPr="00AF1B21">
          <w:rPr>
            <w:i w:val="0"/>
            <w:color w:val="auto"/>
            <w:rPrChange w:id="3245" w:author="BENITO CASADO, ENRIQUE" w:date="2019-09-22T20:54:00Z">
              <w:rPr/>
            </w:rPrChange>
          </w:rPr>
          <w:t xml:space="preserve">Figura </w:t>
        </w:r>
        <w:r w:rsidRPr="00AF1B21">
          <w:rPr>
            <w:i w:val="0"/>
            <w:color w:val="auto"/>
            <w:rPrChange w:id="3246" w:author="BENITO CASADO, ENRIQUE" w:date="2019-09-22T20:54:00Z">
              <w:rPr/>
            </w:rPrChange>
          </w:rPr>
          <w:fldChar w:fldCharType="begin"/>
        </w:r>
        <w:r w:rsidRPr="00AF1B21">
          <w:rPr>
            <w:i w:val="0"/>
            <w:color w:val="auto"/>
            <w:rPrChange w:id="3247" w:author="BENITO CASADO, ENRIQUE" w:date="2019-09-22T20:54:00Z">
              <w:rPr/>
            </w:rPrChange>
          </w:rPr>
          <w:instrText xml:space="preserve"> SEQ Figura \* ARABIC </w:instrText>
        </w:r>
      </w:ins>
      <w:r w:rsidRPr="00AF1B21">
        <w:rPr>
          <w:i w:val="0"/>
          <w:color w:val="auto"/>
          <w:rPrChange w:id="3248" w:author="BENITO CASADO, ENRIQUE" w:date="2019-09-22T20:54:00Z">
            <w:rPr/>
          </w:rPrChange>
        </w:rPr>
        <w:fldChar w:fldCharType="separate"/>
      </w:r>
      <w:ins w:id="3249" w:author="BENITO CASADO, ENRIQUE" w:date="2019-09-23T22:45:00Z">
        <w:r w:rsidR="00746E0D">
          <w:rPr>
            <w:i w:val="0"/>
            <w:noProof/>
            <w:color w:val="auto"/>
          </w:rPr>
          <w:t>27</w:t>
        </w:r>
      </w:ins>
      <w:ins w:id="3250" w:author="BENITO CASADO, ENRIQUE" w:date="2019-09-22T20:54:00Z">
        <w:r w:rsidRPr="00AF1B21">
          <w:rPr>
            <w:i w:val="0"/>
            <w:color w:val="auto"/>
            <w:rPrChange w:id="3251" w:author="BENITO CASADO, ENRIQUE" w:date="2019-09-22T20:54:00Z">
              <w:rPr/>
            </w:rPrChange>
          </w:rPr>
          <w:fldChar w:fldCharType="end"/>
        </w:r>
        <w:r w:rsidRPr="00AF1B21">
          <w:rPr>
            <w:i w:val="0"/>
            <w:color w:val="auto"/>
            <w:rPrChange w:id="3252" w:author="BENITO CASADO, ENRIQUE" w:date="2019-09-22T20:54:00Z">
              <w:rPr/>
            </w:rPrChange>
          </w:rPr>
          <w:t>: Modelo OSI</w:t>
        </w:r>
      </w:ins>
      <w:bookmarkEnd w:id="3243"/>
    </w:p>
    <w:p w14:paraId="45B47432" w14:textId="3EA3C291" w:rsidR="002E67A5" w:rsidRPr="00E44004" w:rsidRDefault="002E67A5" w:rsidP="00E44004">
      <w:pPr>
        <w:rPr>
          <w:lang w:eastAsia="es-ES"/>
        </w:rPr>
      </w:pPr>
      <w:r>
        <w:rPr>
          <w:lang w:eastAsia="es-ES"/>
        </w:rPr>
        <w:t xml:space="preserve"> </w:t>
      </w:r>
      <w:del w:id="3253" w:author="Jesús Carretero" w:date="2019-09-23T21:30:00Z">
        <w:r w:rsidDel="00E4650E">
          <w:rPr>
            <w:lang w:eastAsia="es-ES"/>
          </w:rPr>
          <w:delText xml:space="preserve">                           </w:delText>
        </w:r>
      </w:del>
      <w:del w:id="3254" w:author="BENITO CASADO, ENRIQUE" w:date="2019-09-22T20:54:00Z">
        <w:r w:rsidDel="00AF1B21">
          <w:rPr>
            <w:lang w:eastAsia="es-ES"/>
          </w:rPr>
          <w:delText>Figuraxx: Elasticsearch  Modelo OSI</w:delText>
        </w:r>
      </w:del>
    </w:p>
    <w:p w14:paraId="594E0090" w14:textId="13B9183D" w:rsidR="005E6F3A" w:rsidRPr="00AF1B21" w:rsidRDefault="005E6F3A" w:rsidP="005E6F3A">
      <w:pPr>
        <w:pStyle w:val="berschrift3"/>
        <w:rPr>
          <w:rFonts w:asciiTheme="minorHAnsi" w:hAnsiTheme="minorHAnsi" w:cstheme="minorHAnsi"/>
          <w:sz w:val="28"/>
          <w:rPrChange w:id="3255" w:author="BENITO CASADO, ENRIQUE" w:date="2019-09-22T20:54:00Z">
            <w:rPr/>
          </w:rPrChange>
        </w:rPr>
      </w:pPr>
      <w:bookmarkStart w:id="3256" w:name="_Toc20170553"/>
      <w:r w:rsidRPr="00AF1B21">
        <w:rPr>
          <w:rFonts w:asciiTheme="minorHAnsi" w:hAnsiTheme="minorHAnsi" w:cstheme="minorHAnsi"/>
          <w:sz w:val="28"/>
          <w:rPrChange w:id="3257" w:author="BENITO CASADO, ENRIQUE" w:date="2019-09-22T20:54:00Z">
            <w:rPr/>
          </w:rPrChange>
        </w:rPr>
        <w:t>Nodos</w:t>
      </w:r>
      <w:bookmarkEnd w:id="3256"/>
    </w:p>
    <w:p w14:paraId="3EE38ED0" w14:textId="5C8F9FDC" w:rsidR="00D22CA2" w:rsidRDefault="00D22CA2" w:rsidP="00D22CA2"/>
    <w:p w14:paraId="0CF4B057" w14:textId="7BDA9B51" w:rsidR="00D22CA2" w:rsidRDefault="00D22CA2" w:rsidP="00D22CA2">
      <w:r>
        <w:t>Un nodo simplemente es un equipo o instancia donde se</w:t>
      </w:r>
      <w:r w:rsidR="002E67A5">
        <w:t xml:space="preserve"> levante un servicio de Elastics</w:t>
      </w:r>
      <w:r>
        <w:t xml:space="preserve">earch, el conjunto de nodos conectados es lo que llamaremos un </w:t>
      </w:r>
      <w:del w:id="3258" w:author="BENITO CASADO, ENRIQUE" w:date="2019-09-22T20:54:00Z">
        <w:r w:rsidDel="00AF1B21">
          <w:delText>cluster</w:delText>
        </w:r>
      </w:del>
      <w:ins w:id="3259" w:author="BENITO CASADO, ENRIQUE" w:date="2019-09-22T20:54:00Z">
        <w:r w:rsidR="00AF1B21">
          <w:t>clúster</w:t>
        </w:r>
      </w:ins>
      <w:r>
        <w:t>.</w:t>
      </w:r>
    </w:p>
    <w:p w14:paraId="67427DFF" w14:textId="489FD2B4" w:rsidR="00A01228" w:rsidRDefault="00A01228" w:rsidP="00D22CA2">
      <w:r>
        <w:t>Existen diferentes tipos de nodos.</w:t>
      </w:r>
    </w:p>
    <w:p w14:paraId="36631A62" w14:textId="186E673C" w:rsidR="00A01228" w:rsidRDefault="00A01228" w:rsidP="00D22CA2">
      <w:r w:rsidRPr="008D5C49">
        <w:rPr>
          <w:b/>
          <w:i/>
        </w:rPr>
        <w:t>Master Node:</w:t>
      </w:r>
      <w:r>
        <w:t xml:space="preserve"> Es el nodo que controlara que todo funcione correctamente a lo largo del </w:t>
      </w:r>
      <w:del w:id="3260" w:author="BENITO CASADO, ENRIQUE" w:date="2019-09-22T20:54:00Z">
        <w:r w:rsidDel="00AF1B21">
          <w:delText>cluster</w:delText>
        </w:r>
      </w:del>
      <w:ins w:id="3261" w:author="BENITO CASADO, ENRIQUE" w:date="2019-09-22T20:54:00Z">
        <w:r w:rsidR="00AF1B21">
          <w:t>clúster</w:t>
        </w:r>
      </w:ins>
      <w:r>
        <w:t xml:space="preserve">. El resto de nodos se apoyan en el para llevar a cabo sus acciones. Entre sus tareas están crear Índices, </w:t>
      </w:r>
      <w:r w:rsidR="002E67A5">
        <w:t>indicar que nodos están disponibles</w:t>
      </w:r>
      <w:r>
        <w:t xml:space="preserve"> y en que nodo se debe almacenar determinado dato. Sera necesario que sea lo más estable posibles, y una buena práctica seria que fuera un Nodo dedicado.</w:t>
      </w:r>
    </w:p>
    <w:p w14:paraId="7C8F1372" w14:textId="270B34D9" w:rsidR="008D5C49" w:rsidRDefault="00A01228" w:rsidP="00D22CA2">
      <w:r w:rsidRPr="008D5C49">
        <w:rPr>
          <w:b/>
          <w:i/>
        </w:rPr>
        <w:t>Data Node:</w:t>
      </w:r>
      <w:r>
        <w:t xml:space="preserve"> Como su propio nombre indica, será el encargado de almacenar los datos. Realizara operaciones de </w:t>
      </w:r>
      <w:r w:rsidR="002E67A5">
        <w:t>búsqueda y</w:t>
      </w:r>
      <w:r>
        <w:t xml:space="preserve"> recuperación de </w:t>
      </w:r>
      <w:r w:rsidR="002E67A5">
        <w:t>datos,</w:t>
      </w:r>
      <w:r>
        <w:t xml:space="preserve"> así</w:t>
      </w:r>
      <w:r w:rsidR="008D5C49">
        <w:t xml:space="preserve"> como operaciones CRUD y crear agregaciones sobre los mismo. Conlleva un gran consumo de recursos. Si se quisiera alcanzar mejores rendimientos se </w:t>
      </w:r>
      <w:r w:rsidR="002E67A5">
        <w:t>recomendará</w:t>
      </w:r>
      <w:r w:rsidR="008D5C49">
        <w:t xml:space="preserve"> hacer una escalada de los Data node de manera horizontal.</w:t>
      </w:r>
    </w:p>
    <w:p w14:paraId="40CE6570" w14:textId="25B72EF6" w:rsidR="008D5C49" w:rsidRDefault="00D11DE3" w:rsidP="00D22CA2">
      <w:r>
        <w:rPr>
          <w:b/>
          <w:i/>
        </w:rPr>
        <w:t>Nodos de Ingesta</w:t>
      </w:r>
      <w:r w:rsidR="008D5C49" w:rsidRPr="008D5C49">
        <w:rPr>
          <w:b/>
          <w:i/>
        </w:rPr>
        <w:t>:</w:t>
      </w:r>
      <w:r w:rsidR="008D5C49">
        <w:t xml:space="preserve"> Ejecutan tareas de preparación y procesamiento de los datos antes de indexar la información.</w:t>
      </w:r>
    </w:p>
    <w:p w14:paraId="66BEA3C8" w14:textId="136782A2" w:rsidR="008D5C49" w:rsidRPr="008D5C49" w:rsidRDefault="008D5C49" w:rsidP="00D22CA2">
      <w:r w:rsidRPr="008D5C49">
        <w:rPr>
          <w:b/>
        </w:rPr>
        <w:t>Nodos Co</w:t>
      </w:r>
      <w:r>
        <w:rPr>
          <w:b/>
        </w:rPr>
        <w:t>o</w:t>
      </w:r>
      <w:r w:rsidRPr="008D5C49">
        <w:rPr>
          <w:b/>
        </w:rPr>
        <w:t>rdinadores:</w:t>
      </w:r>
      <w:r>
        <w:rPr>
          <w:b/>
        </w:rPr>
        <w:t xml:space="preserve"> </w:t>
      </w:r>
      <w:r>
        <w:t xml:space="preserve"> Son básicamente nodos balanceadores de carga.</w:t>
      </w:r>
    </w:p>
    <w:p w14:paraId="5B3404BC" w14:textId="77777777" w:rsidR="00A01228" w:rsidRDefault="00A01228" w:rsidP="00D22CA2"/>
    <w:p w14:paraId="20787A98" w14:textId="6496F428" w:rsidR="005E6F3A" w:rsidRPr="000021EF" w:rsidRDefault="005E6F3A" w:rsidP="005E6F3A">
      <w:pPr>
        <w:pStyle w:val="berschrift3"/>
        <w:rPr>
          <w:rFonts w:asciiTheme="minorHAnsi" w:hAnsiTheme="minorHAnsi" w:cstheme="minorHAnsi"/>
          <w:rPrChange w:id="3262" w:author="BENITO CASADO, ENRIQUE" w:date="2019-09-22T21:59:00Z">
            <w:rPr/>
          </w:rPrChange>
        </w:rPr>
      </w:pPr>
      <w:bookmarkStart w:id="3263" w:name="_Toc20170554"/>
      <w:r w:rsidRPr="000021EF">
        <w:rPr>
          <w:rFonts w:asciiTheme="minorHAnsi" w:hAnsiTheme="minorHAnsi" w:cstheme="minorHAnsi"/>
          <w:sz w:val="32"/>
          <w:rPrChange w:id="3264" w:author="BENITO CASADO, ENRIQUE" w:date="2019-09-22T21:59:00Z">
            <w:rPr/>
          </w:rPrChange>
        </w:rPr>
        <w:lastRenderedPageBreak/>
        <w:t>Índices y documentos</w:t>
      </w:r>
      <w:bookmarkEnd w:id="3263"/>
    </w:p>
    <w:p w14:paraId="3E68D733" w14:textId="5E47911A" w:rsidR="005E6F3A" w:rsidRDefault="005E6F3A" w:rsidP="005E6F3A"/>
    <w:p w14:paraId="378C98E9" w14:textId="77777777" w:rsidR="00350495" w:rsidRDefault="003B0A91" w:rsidP="005E6F3A">
      <w:r>
        <w:t xml:space="preserve">Pasamos ahora a ver como se estructura la información </w:t>
      </w:r>
      <w:r w:rsidR="0050028E">
        <w:t>existente en los “data nodos”.</w:t>
      </w:r>
    </w:p>
    <w:p w14:paraId="0B28EF08" w14:textId="245C7CAD" w:rsidR="0050028E" w:rsidRDefault="00350495" w:rsidP="005E6F3A">
      <w:r w:rsidRPr="002E67A5">
        <w:rPr>
          <w:b/>
        </w:rPr>
        <w:t>Documentos</w:t>
      </w:r>
      <w:r w:rsidR="002E67A5">
        <w:t>:</w:t>
      </w:r>
      <w:r w:rsidR="0050028E">
        <w:t xml:space="preserve"> Cada evento qu</w:t>
      </w:r>
      <w:r w:rsidR="002E67A5">
        <w:t>e quiera almacenarse en Elasticsarch la denominaremos d</w:t>
      </w:r>
      <w:r w:rsidR="0050028E">
        <w:t xml:space="preserve">ocumento. Los documentos serán almacenados en formato </w:t>
      </w:r>
      <w:r w:rsidR="002E67A5">
        <w:t>JSON</w:t>
      </w:r>
      <w:r w:rsidR="0050028E">
        <w:t>. Además de los datos que los documentos incluyen existen otro tipo de datos no visibles que son los metadatos. E</w:t>
      </w:r>
      <w:r w:rsidR="002E67A5">
        <w:t>stos metadatos ayudan a Elastics</w:t>
      </w:r>
      <w:r w:rsidR="0050028E">
        <w:t>earch a la gestión</w:t>
      </w:r>
      <w:r w:rsidR="00D11DE3">
        <w:t>.</w:t>
      </w:r>
    </w:p>
    <w:p w14:paraId="7BDAEB19" w14:textId="43C73EBE" w:rsidR="00D11DE3" w:rsidRDefault="00B11C55" w:rsidP="005E6F3A">
      <w:del w:id="3265" w:author="BENITO CASADO, ENRIQUE" w:date="2019-09-22T20:54:00Z">
        <w:r w:rsidRPr="002E67A5" w:rsidDel="00AF1B21">
          <w:rPr>
            <w:b/>
          </w:rPr>
          <w:delText>Indice</w:delText>
        </w:r>
      </w:del>
      <w:ins w:id="3266" w:author="BENITO CASADO, ENRIQUE" w:date="2019-09-22T20:54:00Z">
        <w:r w:rsidR="00AF1B21" w:rsidRPr="002E67A5">
          <w:rPr>
            <w:b/>
          </w:rPr>
          <w:t>Índice</w:t>
        </w:r>
      </w:ins>
      <w:r w:rsidRPr="002E67A5">
        <w:rPr>
          <w:b/>
        </w:rPr>
        <w:t>:</w:t>
      </w:r>
      <w:r>
        <w:t xml:space="preserve"> Un índice no es </w:t>
      </w:r>
      <w:r w:rsidR="00267E5E">
        <w:t>más</w:t>
      </w:r>
      <w:r>
        <w:t xml:space="preserve"> que una colección de documentos con características similares. </w:t>
      </w:r>
      <w:r w:rsidR="00267E5E">
        <w:t xml:space="preserve">Para que nos hagamos una idea, </w:t>
      </w:r>
      <w:r>
        <w:t>sería como una tabla en una base de datos estructurada.</w:t>
      </w:r>
    </w:p>
    <w:p w14:paraId="136841CF" w14:textId="77777777" w:rsidR="00AF1B21" w:rsidRDefault="00B11C55">
      <w:pPr>
        <w:keepNext/>
        <w:jc w:val="center"/>
        <w:rPr>
          <w:ins w:id="3267" w:author="BENITO CASADO, ENRIQUE" w:date="2019-09-22T20:55:00Z"/>
        </w:rPr>
        <w:pPrChange w:id="3268" w:author="Jesús Carretero" w:date="2019-09-23T21:30:00Z">
          <w:pPr/>
        </w:pPrChange>
      </w:pPr>
      <w:r>
        <w:rPr>
          <w:noProof/>
          <w:lang w:eastAsia="es-ES"/>
        </w:rPr>
        <w:drawing>
          <wp:inline distT="0" distB="0" distL="0" distR="0" wp14:anchorId="7D993FD2" wp14:editId="3A5FD27B">
            <wp:extent cx="5400040" cy="24358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35860"/>
                    </a:xfrm>
                    <a:prstGeom prst="rect">
                      <a:avLst/>
                    </a:prstGeom>
                  </pic:spPr>
                </pic:pic>
              </a:graphicData>
            </a:graphic>
          </wp:inline>
        </w:drawing>
      </w:r>
    </w:p>
    <w:p w14:paraId="55571E21" w14:textId="1FD00784" w:rsidR="00B11C55" w:rsidRPr="002B7F22" w:rsidRDefault="00AF1B21">
      <w:pPr>
        <w:pStyle w:val="Beschriftung"/>
        <w:jc w:val="center"/>
        <w:pPrChange w:id="3269" w:author="Jesús Carretero" w:date="2019-09-23T21:30:00Z">
          <w:pPr/>
        </w:pPrChange>
      </w:pPr>
      <w:bookmarkStart w:id="3270" w:name="_Toc20171441"/>
      <w:ins w:id="3271" w:author="BENITO CASADO, ENRIQUE" w:date="2019-09-22T20:55:00Z">
        <w:r w:rsidRPr="00AF1B21">
          <w:rPr>
            <w:i w:val="0"/>
            <w:color w:val="auto"/>
            <w:rPrChange w:id="3272" w:author="BENITO CASADO, ENRIQUE" w:date="2019-09-22T20:55:00Z">
              <w:rPr/>
            </w:rPrChange>
          </w:rPr>
          <w:t xml:space="preserve">Figura </w:t>
        </w:r>
        <w:r w:rsidRPr="00AF1B21">
          <w:rPr>
            <w:i w:val="0"/>
            <w:color w:val="auto"/>
            <w:rPrChange w:id="3273" w:author="BENITO CASADO, ENRIQUE" w:date="2019-09-22T20:55:00Z">
              <w:rPr/>
            </w:rPrChange>
          </w:rPr>
          <w:fldChar w:fldCharType="begin"/>
        </w:r>
        <w:r w:rsidRPr="00AF1B21">
          <w:rPr>
            <w:i w:val="0"/>
            <w:color w:val="auto"/>
            <w:rPrChange w:id="3274" w:author="BENITO CASADO, ENRIQUE" w:date="2019-09-22T20:55:00Z">
              <w:rPr/>
            </w:rPrChange>
          </w:rPr>
          <w:instrText xml:space="preserve"> SEQ Figura \* ARABIC </w:instrText>
        </w:r>
      </w:ins>
      <w:r w:rsidRPr="00AF1B21">
        <w:rPr>
          <w:i w:val="0"/>
          <w:color w:val="auto"/>
          <w:rPrChange w:id="3275" w:author="BENITO CASADO, ENRIQUE" w:date="2019-09-22T20:55:00Z">
            <w:rPr/>
          </w:rPrChange>
        </w:rPr>
        <w:fldChar w:fldCharType="separate"/>
      </w:r>
      <w:ins w:id="3276" w:author="BENITO CASADO, ENRIQUE" w:date="2019-09-23T22:45:00Z">
        <w:r w:rsidR="00746E0D">
          <w:rPr>
            <w:i w:val="0"/>
            <w:noProof/>
            <w:color w:val="auto"/>
          </w:rPr>
          <w:t>28</w:t>
        </w:r>
      </w:ins>
      <w:ins w:id="3277" w:author="BENITO CASADO, ENRIQUE" w:date="2019-09-22T20:55:00Z">
        <w:r w:rsidRPr="00AF1B21">
          <w:rPr>
            <w:i w:val="0"/>
            <w:color w:val="auto"/>
            <w:rPrChange w:id="3278" w:author="BENITO CASADO, ENRIQUE" w:date="2019-09-22T20:55:00Z">
              <w:rPr/>
            </w:rPrChange>
          </w:rPr>
          <w:fldChar w:fldCharType="end"/>
        </w:r>
        <w:r w:rsidRPr="00AF1B21">
          <w:rPr>
            <w:i w:val="0"/>
            <w:color w:val="auto"/>
            <w:rPrChange w:id="3279" w:author="BENITO CASADO, ENRIQUE" w:date="2019-09-22T20:55:00Z">
              <w:rPr/>
            </w:rPrChange>
          </w:rPr>
          <w:t xml:space="preserve">: </w:t>
        </w:r>
      </w:ins>
      <w:ins w:id="3280" w:author="BENITO CASADO, ENRIQUE" w:date="2019-09-23T22:39:00Z">
        <w:r w:rsidR="00C65D67" w:rsidRPr="00AF1B21">
          <w:rPr>
            <w:i w:val="0"/>
            <w:color w:val="auto"/>
            <w:rPrChange w:id="3281" w:author="BENITO CASADO, ENRIQUE" w:date="2019-09-22T20:55:00Z">
              <w:rPr>
                <w:iCs/>
              </w:rPr>
            </w:rPrChange>
          </w:rPr>
          <w:t>Índice</w:t>
        </w:r>
      </w:ins>
      <w:ins w:id="3282" w:author="BENITO CASADO, ENRIQUE" w:date="2019-09-22T20:55:00Z">
        <w:r w:rsidRPr="00AF1B21">
          <w:rPr>
            <w:i w:val="0"/>
            <w:color w:val="auto"/>
            <w:rPrChange w:id="3283" w:author="BENITO CASADO, ENRIQUE" w:date="2019-09-22T20:55:00Z">
              <w:rPr/>
            </w:rPrChange>
          </w:rPr>
          <w:t xml:space="preserve"> vs Tabla</w:t>
        </w:r>
      </w:ins>
      <w:bookmarkEnd w:id="3270"/>
    </w:p>
    <w:p w14:paraId="6C174C40" w14:textId="2B6C0BE5" w:rsidR="00B11C55" w:rsidRPr="00267E5E" w:rsidRDefault="00267E5E" w:rsidP="005E6F3A">
      <w:del w:id="3284" w:author="Jesús Carretero" w:date="2019-09-23T21:30:00Z">
        <w:r w:rsidDel="00E4650E">
          <w:delText xml:space="preserve">            </w:delText>
        </w:r>
      </w:del>
      <w:r>
        <w:t xml:space="preserve"> </w:t>
      </w:r>
      <w:del w:id="3285" w:author="BENITO CASADO, ENRIQUE" w:date="2019-09-22T20:55:00Z">
        <w:r w:rsidDel="00AF1B21">
          <w:delText xml:space="preserve">    Figura XX: Indice vs Tabla  </w:delText>
        </w:r>
        <w:r w:rsidR="00381340" w:rsidDel="00AF1B21">
          <w:fldChar w:fldCharType="begin"/>
        </w:r>
        <w:r w:rsidR="00381340" w:rsidDel="00AF1B21">
          <w:delInstrText xml:space="preserve"> HYPERLINK "https://docs.microsoft.com/en-us/sql/relational-databases/json/json-data-sql-server?view=sql-server-2017" </w:delInstrText>
        </w:r>
        <w:r w:rsidR="00381340" w:rsidDel="00AF1B21">
          <w:fldChar w:fldCharType="separate"/>
        </w:r>
        <w:r w:rsidR="00B11C55" w:rsidRPr="00B11C55" w:rsidDel="00AF1B21">
          <w:rPr>
            <w:rStyle w:val="Hyperlink"/>
            <w:sz w:val="14"/>
            <w:szCs w:val="14"/>
          </w:rPr>
          <w:delText>https://docs.microsoft.com/en-us/sql/relational-databases/json/json-data-sql-server</w:delText>
        </w:r>
      </w:del>
      <w:ins w:id="3286" w:author="Jesús Carretero" w:date="2019-09-18T12:07:00Z">
        <w:del w:id="3287" w:author="BENITO CASADO, ENRIQUE" w:date="2019-09-22T20:55:00Z">
          <w:r w:rsidR="00317D37" w:rsidDel="00AF1B21">
            <w:rPr>
              <w:rStyle w:val="Hyperlink"/>
              <w:sz w:val="14"/>
              <w:szCs w:val="14"/>
            </w:rPr>
            <w:delText>servidor</w:delText>
          </w:r>
        </w:del>
      </w:ins>
      <w:del w:id="3288" w:author="BENITO CASADO, ENRIQUE" w:date="2019-09-22T20:55:00Z">
        <w:r w:rsidR="00B11C55" w:rsidRPr="00B11C55" w:rsidDel="00AF1B21">
          <w:rPr>
            <w:rStyle w:val="Hyperlink"/>
            <w:sz w:val="14"/>
            <w:szCs w:val="14"/>
          </w:rPr>
          <w:delText>?view=sql-server</w:delText>
        </w:r>
      </w:del>
      <w:ins w:id="3289" w:author="Jesús Carretero" w:date="2019-09-18T12:07:00Z">
        <w:del w:id="3290" w:author="BENITO CASADO, ENRIQUE" w:date="2019-09-22T20:55:00Z">
          <w:r w:rsidR="00317D37" w:rsidDel="00AF1B21">
            <w:rPr>
              <w:rStyle w:val="Hyperlink"/>
              <w:sz w:val="14"/>
              <w:szCs w:val="14"/>
            </w:rPr>
            <w:delText>servidor</w:delText>
          </w:r>
        </w:del>
      </w:ins>
      <w:del w:id="3291" w:author="BENITO CASADO, ENRIQUE" w:date="2019-09-22T20:55:00Z">
        <w:r w:rsidR="00B11C55" w:rsidRPr="00B11C55" w:rsidDel="00AF1B21">
          <w:rPr>
            <w:rStyle w:val="Hyperlink"/>
            <w:sz w:val="14"/>
            <w:szCs w:val="14"/>
          </w:rPr>
          <w:delText>-2017</w:delText>
        </w:r>
        <w:r w:rsidR="00381340" w:rsidDel="00AF1B21">
          <w:rPr>
            <w:rStyle w:val="Hyperlink"/>
            <w:sz w:val="14"/>
            <w:szCs w:val="14"/>
          </w:rPr>
          <w:fldChar w:fldCharType="end"/>
        </w:r>
      </w:del>
    </w:p>
    <w:p w14:paraId="235BF44B" w14:textId="04EDE8CA" w:rsidR="00350495" w:rsidRPr="00B11C55" w:rsidRDefault="00350495" w:rsidP="005E6F3A">
      <w:pPr>
        <w:rPr>
          <w:sz w:val="14"/>
          <w:szCs w:val="14"/>
        </w:rPr>
      </w:pPr>
    </w:p>
    <w:p w14:paraId="4903CA5F" w14:textId="2D418335" w:rsidR="005E6F3A" w:rsidRPr="00AF1B21" w:rsidRDefault="005E6F3A" w:rsidP="00D62B34">
      <w:pPr>
        <w:pStyle w:val="berschrift4"/>
        <w:rPr>
          <w:rFonts w:asciiTheme="minorHAnsi" w:hAnsiTheme="minorHAnsi" w:cstheme="minorHAnsi"/>
          <w:sz w:val="24"/>
          <w:rPrChange w:id="3292" w:author="BENITO CASADO, ENRIQUE" w:date="2019-09-22T20:55:00Z">
            <w:rPr/>
          </w:rPrChange>
        </w:rPr>
      </w:pPr>
      <w:r w:rsidRPr="00AF1B21">
        <w:rPr>
          <w:rFonts w:asciiTheme="minorHAnsi" w:hAnsiTheme="minorHAnsi" w:cstheme="minorHAnsi"/>
          <w:sz w:val="24"/>
          <w:rPrChange w:id="3293" w:author="BENITO CASADO, ENRIQUE" w:date="2019-09-22T20:55:00Z">
            <w:rPr/>
          </w:rPrChange>
        </w:rPr>
        <w:t>Shards y réplicas</w:t>
      </w:r>
    </w:p>
    <w:p w14:paraId="117C3F23" w14:textId="77777777" w:rsidR="00267E5E" w:rsidRDefault="00267E5E" w:rsidP="005E6F3A"/>
    <w:p w14:paraId="61AA83AB" w14:textId="135532DC" w:rsidR="007C1657" w:rsidRDefault="007C1657" w:rsidP="005E6F3A">
      <w:r w:rsidRPr="00267E5E">
        <w:rPr>
          <w:b/>
        </w:rPr>
        <w:t>Shards:</w:t>
      </w:r>
      <w:r>
        <w:t xml:space="preserve"> La manera que tiene ElasticSearch de almacenar su data de manera di</w:t>
      </w:r>
      <w:r w:rsidR="00267E5E">
        <w:t>stribuida es a través de shards ( al igual que hemos visto en MongoDB)</w:t>
      </w:r>
      <w:ins w:id="3294" w:author="BENITO CASADO, ENRIQUE" w:date="2019-09-22T20:56:00Z">
        <w:r w:rsidR="00AF1B21">
          <w:t>.</w:t>
        </w:r>
      </w:ins>
    </w:p>
    <w:p w14:paraId="5A85B5A0" w14:textId="6017E336" w:rsidR="00A440A6" w:rsidRDefault="00267E5E" w:rsidP="005E6F3A">
      <w:r w:rsidRPr="00267E5E">
        <w:rPr>
          <w:b/>
        </w:rPr>
        <w:t>Replica:</w:t>
      </w:r>
      <w:r>
        <w:t xml:space="preserve"> N</w:t>
      </w:r>
      <w:r w:rsidR="00A440A6">
        <w:t xml:space="preserve">o es </w:t>
      </w:r>
      <w:r w:rsidR="00BD2542">
        <w:t>más</w:t>
      </w:r>
      <w:r w:rsidR="00165484">
        <w:t xml:space="preserve"> que una copia exacta de un S</w:t>
      </w:r>
      <w:r w:rsidR="00A440A6">
        <w:t xml:space="preserve">hard, con ella </w:t>
      </w:r>
      <w:r w:rsidR="00BD2542">
        <w:t xml:space="preserve">obtenemos tolerancia a fallos, la réplica no </w:t>
      </w:r>
      <w:r>
        <w:t>se encontrara</w:t>
      </w:r>
      <w:r w:rsidR="00BD2542">
        <w:t xml:space="preserve"> en el mismo nodo.</w:t>
      </w:r>
    </w:p>
    <w:p w14:paraId="7A156C8A" w14:textId="3B9C9263" w:rsidR="00BD2542" w:rsidRDefault="00BD2542" w:rsidP="005E6F3A">
      <w:r>
        <w:t>Aparte de proporcionar tolerancia a fallos, la réplica mejora las consultas ya que si la CPU está trabajando sobre un nodo espec</w:t>
      </w:r>
      <w:r w:rsidR="00267E5E">
        <w:t>ifico en otra consulta, Elastics</w:t>
      </w:r>
      <w:r>
        <w:t>earch puede decidir hacer su consulta en otro nodo que tenga la réplica.</w:t>
      </w:r>
    </w:p>
    <w:p w14:paraId="58A10284" w14:textId="3BAF4D17" w:rsidR="005E6F3A" w:rsidRDefault="005E6F3A" w:rsidP="005E6F3A"/>
    <w:p w14:paraId="515077C8" w14:textId="5136BDD6" w:rsidR="005E6F3A" w:rsidRPr="00095463" w:rsidRDefault="005E6F3A" w:rsidP="005E6F3A">
      <w:pPr>
        <w:pStyle w:val="berschrift2"/>
        <w:rPr>
          <w:rFonts w:asciiTheme="minorHAnsi" w:hAnsiTheme="minorHAnsi" w:cstheme="minorHAnsi"/>
        </w:rPr>
      </w:pPr>
      <w:r>
        <w:lastRenderedPageBreak/>
        <w:t xml:space="preserve"> </w:t>
      </w:r>
      <w:bookmarkStart w:id="3295" w:name="_Toc20170555"/>
      <w:r w:rsidRPr="000021EF">
        <w:rPr>
          <w:rFonts w:asciiTheme="minorHAnsi" w:hAnsiTheme="minorHAnsi" w:cstheme="minorHAnsi"/>
          <w:sz w:val="36"/>
          <w:rPrChange w:id="3296" w:author="BENITO CASADO, ENRIQUE" w:date="2019-09-22T21:59:00Z">
            <w:rPr>
              <w:rFonts w:asciiTheme="minorHAnsi" w:hAnsiTheme="minorHAnsi" w:cstheme="minorHAnsi"/>
              <w:sz w:val="32"/>
            </w:rPr>
          </w:rPrChange>
        </w:rPr>
        <w:t>Elasticsearch API</w:t>
      </w:r>
      <w:bookmarkEnd w:id="3295"/>
    </w:p>
    <w:p w14:paraId="7117D5BF" w14:textId="5BA017C4" w:rsidR="005E6F3A" w:rsidRDefault="005E6F3A" w:rsidP="005E6F3A"/>
    <w:p w14:paraId="27BCB204" w14:textId="6B111426" w:rsidR="004D7349" w:rsidRDefault="004D7349" w:rsidP="005E6F3A">
      <w:r>
        <w:t>Como ya sabemos las API (Application Programing Interface) son capas de abstracción que ofrecen funciones y procedimientos para comunicarse con aplicaciones</w:t>
      </w:r>
      <w:r w:rsidR="00267E5E">
        <w:t xml:space="preserve">. En </w:t>
      </w:r>
      <w:ins w:id="3297" w:author="Jesús Carretero" w:date="2019-09-23T21:30:00Z">
        <w:r w:rsidR="00E4650E">
          <w:t>E</w:t>
        </w:r>
      </w:ins>
      <w:del w:id="3298" w:author="Jesús Carretero" w:date="2019-09-23T21:30:00Z">
        <w:r w:rsidR="00267E5E" w:rsidDel="00E4650E">
          <w:delText>e</w:delText>
        </w:r>
      </w:del>
      <w:r w:rsidR="00267E5E">
        <w:t>la</w:t>
      </w:r>
      <w:del w:id="3299" w:author="Jesús Carretero" w:date="2019-09-23T21:30:00Z">
        <w:r w:rsidR="00267E5E" w:rsidDel="00E4650E">
          <w:delText>i</w:delText>
        </w:r>
      </w:del>
      <w:r w:rsidR="00267E5E">
        <w:t>stics</w:t>
      </w:r>
      <w:r w:rsidR="0085541B">
        <w:t>earch existen numerosos tipos de APIs</w:t>
      </w:r>
      <w:r w:rsidR="00D77773">
        <w:t>.</w:t>
      </w:r>
    </w:p>
    <w:p w14:paraId="781D23E3" w14:textId="77777777" w:rsidR="00D77773" w:rsidRDefault="00D77773" w:rsidP="00D77773"/>
    <w:p w14:paraId="171004F5" w14:textId="1F87EDC2" w:rsidR="005E6F3A" w:rsidRPr="000021EF" w:rsidRDefault="005E6F3A" w:rsidP="005E6F3A">
      <w:pPr>
        <w:pStyle w:val="berschrift3"/>
        <w:rPr>
          <w:rFonts w:asciiTheme="minorHAnsi" w:hAnsiTheme="minorHAnsi" w:cstheme="minorHAnsi"/>
          <w:sz w:val="32"/>
          <w:rPrChange w:id="3300" w:author="BENITO CASADO, ENRIQUE" w:date="2019-09-22T21:59:00Z">
            <w:rPr/>
          </w:rPrChange>
        </w:rPr>
      </w:pPr>
      <w:bookmarkStart w:id="3301" w:name="_Toc20170556"/>
      <w:r w:rsidRPr="000021EF">
        <w:rPr>
          <w:rFonts w:asciiTheme="minorHAnsi" w:hAnsiTheme="minorHAnsi" w:cstheme="minorHAnsi"/>
          <w:sz w:val="32"/>
          <w:rPrChange w:id="3302" w:author="BENITO CASADO, ENRIQUE" w:date="2019-09-22T21:59:00Z">
            <w:rPr/>
          </w:rPrChange>
        </w:rPr>
        <w:t>API REST – estado</w:t>
      </w:r>
      <w:bookmarkEnd w:id="3301"/>
    </w:p>
    <w:p w14:paraId="3CB8F74E" w14:textId="17689F96" w:rsidR="0085541B" w:rsidRDefault="0085541B" w:rsidP="0085541B"/>
    <w:p w14:paraId="23BEF6D0" w14:textId="7D3FA281" w:rsidR="00095463" w:rsidRPr="000021EF" w:rsidRDefault="00095463" w:rsidP="00095463">
      <w:pPr>
        <w:pStyle w:val="berschrift4"/>
        <w:rPr>
          <w:rFonts w:asciiTheme="minorHAnsi" w:hAnsiTheme="minorHAnsi" w:cstheme="minorHAnsi"/>
          <w:i w:val="0"/>
          <w:sz w:val="28"/>
          <w:rPrChange w:id="3303" w:author="BENITO CASADO, ENRIQUE" w:date="2019-09-22T21:58:00Z">
            <w:rPr/>
          </w:rPrChange>
        </w:rPr>
      </w:pPr>
      <w:r w:rsidRPr="000021EF">
        <w:rPr>
          <w:rFonts w:asciiTheme="minorHAnsi" w:hAnsiTheme="minorHAnsi" w:cstheme="minorHAnsi"/>
          <w:i w:val="0"/>
          <w:sz w:val="28"/>
          <w:rPrChange w:id="3304" w:author="BENITO CASADO, ENRIQUE" w:date="2019-09-22T21:58:00Z">
            <w:rPr/>
          </w:rPrChange>
        </w:rPr>
        <w:t>Cluster API</w:t>
      </w:r>
    </w:p>
    <w:p w14:paraId="174C6774" w14:textId="77777777" w:rsidR="00095463" w:rsidRDefault="00095463" w:rsidP="0085541B"/>
    <w:p w14:paraId="3702B6B3" w14:textId="37F8169A" w:rsidR="0085541B" w:rsidRPr="00095463" w:rsidRDefault="0085541B" w:rsidP="001C107E">
      <w:pPr>
        <w:pStyle w:val="berschrift4"/>
        <w:numPr>
          <w:ilvl w:val="0"/>
          <w:numId w:val="0"/>
        </w:numPr>
        <w:rPr>
          <w:rFonts w:asciiTheme="minorHAnsi" w:hAnsiTheme="minorHAnsi" w:cstheme="minorHAnsi"/>
          <w:sz w:val="28"/>
        </w:rPr>
      </w:pPr>
      <w:r w:rsidRPr="00095463">
        <w:rPr>
          <w:rFonts w:asciiTheme="minorHAnsi" w:hAnsiTheme="minorHAnsi" w:cstheme="minorHAnsi"/>
          <w:sz w:val="28"/>
        </w:rPr>
        <w:t>Cluster Health</w:t>
      </w:r>
    </w:p>
    <w:p w14:paraId="4387E45E" w14:textId="77777777" w:rsidR="0085541B" w:rsidRPr="0085541B" w:rsidRDefault="0085541B" w:rsidP="0085541B"/>
    <w:p w14:paraId="610003A1" w14:textId="76277A7A" w:rsidR="0085541B" w:rsidRDefault="0085541B" w:rsidP="0085541B">
      <w:r>
        <w:t>Nos permite consultar el estado del Cluster (nombre,shards,tareas,est</w:t>
      </w:r>
      <w:r w:rsidR="00267E5E">
        <w:t>ado,numero de nodos).</w:t>
      </w:r>
      <w:r>
        <w:t xml:space="preserve">Aunque en nuestro caso hayamos montado un </w:t>
      </w:r>
      <w:r w:rsidR="005232C0">
        <w:t>único nodo</w:t>
      </w:r>
      <w:r>
        <w:t xml:space="preserve">, ese </w:t>
      </w:r>
      <w:r w:rsidR="005232C0">
        <w:t>nodo ya pertenece a un cluster.</w:t>
      </w:r>
    </w:p>
    <w:p w14:paraId="0FCA4514" w14:textId="247C4426" w:rsidR="005232C0" w:rsidRDefault="005232C0" w:rsidP="0085541B">
      <w:r>
        <w:t xml:space="preserve">El parámetro </w:t>
      </w:r>
      <w:r w:rsidR="00B07CB9">
        <w:t>más</w:t>
      </w:r>
      <w:r>
        <w:t xml:space="preserve"> importante q</w:t>
      </w:r>
      <w:r w:rsidR="00C201A8">
        <w:t>ue nos dev</w:t>
      </w:r>
      <w:r>
        <w:t>uelve esta API es “Estado del cluster”:</w:t>
      </w:r>
    </w:p>
    <w:p w14:paraId="164A6139" w14:textId="4821D3CF" w:rsidR="005232C0" w:rsidRDefault="005232C0" w:rsidP="0085541B">
      <w:r>
        <w:t>-</w:t>
      </w:r>
      <w:r w:rsidRPr="00D77773">
        <w:rPr>
          <w:b/>
          <w:color w:val="00B050"/>
        </w:rPr>
        <w:t>Verde</w:t>
      </w:r>
      <w:r>
        <w:t>: Todos los shards han sido indexados con éxito</w:t>
      </w:r>
    </w:p>
    <w:p w14:paraId="51F75CDA" w14:textId="13CF6827" w:rsidR="005232C0" w:rsidRDefault="005232C0" w:rsidP="0085541B">
      <w:r>
        <w:t>-</w:t>
      </w:r>
      <w:r w:rsidRPr="00D77773">
        <w:rPr>
          <w:b/>
          <w:color w:val="FFFF00"/>
        </w:rPr>
        <w:t>Amarillo</w:t>
      </w:r>
      <w:r>
        <w:t xml:space="preserve">: Los shards primarios se han insertado </w:t>
      </w:r>
      <w:r w:rsidR="00C201A8">
        <w:t>correctamente,</w:t>
      </w:r>
      <w:r>
        <w:t xml:space="preserve"> pero con fallo en las replicas</w:t>
      </w:r>
    </w:p>
    <w:p w14:paraId="0D52B470" w14:textId="35E00CD8" w:rsidR="005232C0" w:rsidRDefault="005232C0" w:rsidP="0085541B">
      <w:r>
        <w:t>-</w:t>
      </w:r>
      <w:r w:rsidRPr="00D77773">
        <w:rPr>
          <w:b/>
          <w:color w:val="FF0000"/>
        </w:rPr>
        <w:t>Rojo</w:t>
      </w:r>
      <w:r>
        <w:t>: Shards primarios no indexados.</w:t>
      </w:r>
    </w:p>
    <w:p w14:paraId="6F598BEA" w14:textId="5B266338" w:rsidR="00B07CB9" w:rsidRDefault="00B07CB9" w:rsidP="0085541B"/>
    <w:p w14:paraId="2BD67BF6" w14:textId="77777777" w:rsidR="00AF1B21" w:rsidRDefault="00B07CB9">
      <w:pPr>
        <w:keepNext/>
        <w:jc w:val="center"/>
        <w:rPr>
          <w:ins w:id="3305" w:author="BENITO CASADO, ENRIQUE" w:date="2019-09-22T20:56:00Z"/>
        </w:rPr>
        <w:pPrChange w:id="3306" w:author="Jesús Carretero" w:date="2019-09-23T21:30:00Z">
          <w:pPr/>
        </w:pPrChange>
      </w:pPr>
      <w:r>
        <w:rPr>
          <w:noProof/>
          <w:lang w:eastAsia="es-ES"/>
        </w:rPr>
        <w:drawing>
          <wp:inline distT="0" distB="0" distL="0" distR="0" wp14:anchorId="1F8ECD5D" wp14:editId="30B3E4DB">
            <wp:extent cx="4375289" cy="244077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4932" cy="2468469"/>
                    </a:xfrm>
                    <a:prstGeom prst="rect">
                      <a:avLst/>
                    </a:prstGeom>
                  </pic:spPr>
                </pic:pic>
              </a:graphicData>
            </a:graphic>
          </wp:inline>
        </w:drawing>
      </w:r>
    </w:p>
    <w:p w14:paraId="6AB93A20" w14:textId="44044543" w:rsidR="00B07CB9" w:rsidRPr="002B7F22" w:rsidRDefault="00AF1B21">
      <w:pPr>
        <w:pStyle w:val="Beschriftung"/>
        <w:jc w:val="center"/>
        <w:pPrChange w:id="3307" w:author="Jesús Carretero" w:date="2019-09-23T21:30:00Z">
          <w:pPr/>
        </w:pPrChange>
      </w:pPr>
      <w:bookmarkStart w:id="3308" w:name="_Toc20171442"/>
      <w:ins w:id="3309" w:author="BENITO CASADO, ENRIQUE" w:date="2019-09-22T20:56:00Z">
        <w:r w:rsidRPr="000021EF">
          <w:rPr>
            <w:i w:val="0"/>
            <w:color w:val="auto"/>
            <w:rPrChange w:id="3310" w:author="BENITO CASADO, ENRIQUE" w:date="2019-09-22T21:58:00Z">
              <w:rPr/>
            </w:rPrChange>
          </w:rPr>
          <w:t xml:space="preserve">Figura </w:t>
        </w:r>
        <w:r w:rsidRPr="000021EF">
          <w:rPr>
            <w:i w:val="0"/>
            <w:color w:val="auto"/>
            <w:rPrChange w:id="3311" w:author="BENITO CASADO, ENRIQUE" w:date="2019-09-22T21:58:00Z">
              <w:rPr/>
            </w:rPrChange>
          </w:rPr>
          <w:fldChar w:fldCharType="begin"/>
        </w:r>
        <w:r w:rsidRPr="000021EF">
          <w:rPr>
            <w:i w:val="0"/>
            <w:color w:val="auto"/>
            <w:rPrChange w:id="3312" w:author="BENITO CASADO, ENRIQUE" w:date="2019-09-22T21:58:00Z">
              <w:rPr/>
            </w:rPrChange>
          </w:rPr>
          <w:instrText xml:space="preserve"> SEQ Figura \* ARABIC </w:instrText>
        </w:r>
      </w:ins>
      <w:r w:rsidRPr="000021EF">
        <w:rPr>
          <w:i w:val="0"/>
          <w:color w:val="auto"/>
          <w:rPrChange w:id="3313" w:author="BENITO CASADO, ENRIQUE" w:date="2019-09-22T21:58:00Z">
            <w:rPr/>
          </w:rPrChange>
        </w:rPr>
        <w:fldChar w:fldCharType="separate"/>
      </w:r>
      <w:ins w:id="3314" w:author="BENITO CASADO, ENRIQUE" w:date="2019-09-23T22:45:00Z">
        <w:r w:rsidR="00746E0D">
          <w:rPr>
            <w:i w:val="0"/>
            <w:noProof/>
            <w:color w:val="auto"/>
          </w:rPr>
          <w:t>29</w:t>
        </w:r>
      </w:ins>
      <w:ins w:id="3315" w:author="BENITO CASADO, ENRIQUE" w:date="2019-09-22T20:56:00Z">
        <w:r w:rsidRPr="000021EF">
          <w:rPr>
            <w:i w:val="0"/>
            <w:color w:val="auto"/>
            <w:rPrChange w:id="3316" w:author="BENITO CASADO, ENRIQUE" w:date="2019-09-22T21:58:00Z">
              <w:rPr/>
            </w:rPrChange>
          </w:rPr>
          <w:fldChar w:fldCharType="end"/>
        </w:r>
        <w:r w:rsidRPr="000021EF">
          <w:rPr>
            <w:i w:val="0"/>
            <w:color w:val="auto"/>
            <w:rPrChange w:id="3317" w:author="BENITO CASADO, ENRIQUE" w:date="2019-09-22T21:58:00Z">
              <w:rPr/>
            </w:rPrChange>
          </w:rPr>
          <w:t xml:space="preserve">:Comprobación estado del </w:t>
        </w:r>
      </w:ins>
      <w:ins w:id="3318" w:author="BENITO CASADO, ENRIQUE" w:date="2019-09-23T22:40:00Z">
        <w:r w:rsidR="00C65D67" w:rsidRPr="000021EF">
          <w:rPr>
            <w:i w:val="0"/>
            <w:color w:val="auto"/>
            <w:rPrChange w:id="3319" w:author="BENITO CASADO, ENRIQUE" w:date="2019-09-22T21:58:00Z">
              <w:rPr>
                <w:iCs/>
              </w:rPr>
            </w:rPrChange>
          </w:rPr>
          <w:t>clúster</w:t>
        </w:r>
      </w:ins>
      <w:ins w:id="3320" w:author="BENITO CASADO, ENRIQUE" w:date="2019-09-22T20:56:00Z">
        <w:r w:rsidRPr="000021EF">
          <w:rPr>
            <w:i w:val="0"/>
            <w:color w:val="auto"/>
            <w:rPrChange w:id="3321" w:author="BENITO CASADO, ENRIQUE" w:date="2019-09-22T21:58:00Z">
              <w:rPr/>
            </w:rPrChange>
          </w:rPr>
          <w:t xml:space="preserve"> mediante Dev Tools</w:t>
        </w:r>
      </w:ins>
      <w:bookmarkEnd w:id="3308"/>
    </w:p>
    <w:p w14:paraId="4B6BAD63" w14:textId="1F03A7F2" w:rsidR="00B07CB9" w:rsidDel="00AF1B21" w:rsidRDefault="00B07CB9" w:rsidP="0085541B">
      <w:pPr>
        <w:rPr>
          <w:del w:id="3322" w:author="BENITO CASADO, ENRIQUE" w:date="2019-09-22T20:57:00Z"/>
        </w:rPr>
      </w:pPr>
      <w:del w:id="3323" w:author="BENITO CASADO, ENRIQUE" w:date="2019-09-22T20:57:00Z">
        <w:r w:rsidDel="00AF1B21">
          <w:lastRenderedPageBreak/>
          <w:delText xml:space="preserve">        Figura XX: Comprobación estado del cluster mediante Dev Tools</w:delText>
        </w:r>
      </w:del>
    </w:p>
    <w:p w14:paraId="41BC756C" w14:textId="77777777" w:rsidR="00B07CB9" w:rsidRPr="00B07CB9" w:rsidRDefault="00B07CB9" w:rsidP="00B07CB9">
      <w:pPr>
        <w:autoSpaceDE w:val="0"/>
        <w:autoSpaceDN w:val="0"/>
        <w:adjustRightInd w:val="0"/>
        <w:spacing w:after="0" w:line="240" w:lineRule="auto"/>
        <w:rPr>
          <w:rFonts w:asciiTheme="minorHAnsi" w:hAnsiTheme="minorHAnsi" w:cstheme="minorHAnsi"/>
          <w:lang w:eastAsia="es-ES"/>
        </w:rPr>
      </w:pPr>
    </w:p>
    <w:p w14:paraId="75F178E9" w14:textId="77777777" w:rsidR="00B07CB9" w:rsidRPr="00095463" w:rsidRDefault="00B07CB9" w:rsidP="004C0DB2">
      <w:pPr>
        <w:autoSpaceDE w:val="0"/>
        <w:autoSpaceDN w:val="0"/>
        <w:adjustRightInd w:val="0"/>
        <w:spacing w:after="0" w:line="240" w:lineRule="auto"/>
        <w:rPr>
          <w:rFonts w:asciiTheme="minorHAnsi" w:hAnsiTheme="minorHAnsi" w:cstheme="minorHAnsi"/>
          <w:b/>
          <w:bCs/>
          <w:iCs/>
          <w:sz w:val="28"/>
          <w:lang w:eastAsia="es-ES"/>
        </w:rPr>
      </w:pPr>
      <w:r w:rsidRPr="00095463">
        <w:rPr>
          <w:rFonts w:asciiTheme="minorHAnsi" w:hAnsiTheme="minorHAnsi" w:cstheme="minorHAnsi"/>
          <w:b/>
          <w:bCs/>
          <w:iCs/>
          <w:sz w:val="28"/>
          <w:lang w:eastAsia="es-ES"/>
        </w:rPr>
        <w:t>Nodes Info</w:t>
      </w:r>
    </w:p>
    <w:p w14:paraId="4BB88A30" w14:textId="77777777" w:rsidR="00B07CB9" w:rsidRPr="00B07CB9" w:rsidRDefault="00B07CB9" w:rsidP="00B07CB9">
      <w:pPr>
        <w:rPr>
          <w:rFonts w:asciiTheme="minorHAnsi" w:hAnsiTheme="minorHAnsi" w:cstheme="minorHAnsi"/>
          <w:lang w:eastAsia="es-ES"/>
        </w:rPr>
      </w:pPr>
    </w:p>
    <w:p w14:paraId="019A43E9" w14:textId="29CF6621" w:rsidR="00B07CB9" w:rsidRDefault="00B07CB9" w:rsidP="00B07CB9">
      <w:pPr>
        <w:autoSpaceDE w:val="0"/>
        <w:autoSpaceDN w:val="0"/>
        <w:adjustRightInd w:val="0"/>
        <w:spacing w:after="0" w:line="240" w:lineRule="auto"/>
        <w:rPr>
          <w:rFonts w:asciiTheme="minorHAnsi" w:hAnsiTheme="minorHAnsi" w:cstheme="minorHAnsi"/>
          <w:lang w:eastAsia="es-ES"/>
        </w:rPr>
      </w:pPr>
      <w:r w:rsidRPr="00B07CB9">
        <w:rPr>
          <w:rFonts w:asciiTheme="minorHAnsi" w:hAnsiTheme="minorHAnsi" w:cstheme="minorHAnsi"/>
          <w:lang w:eastAsia="es-ES"/>
        </w:rPr>
        <w:t xml:space="preserve">Provee información sobre todos los nodos del clúster (puerto HTTP a la escucha, IP, </w:t>
      </w:r>
      <w:r w:rsidR="00447852" w:rsidRPr="00B07CB9">
        <w:rPr>
          <w:rFonts w:asciiTheme="minorHAnsi" w:hAnsiTheme="minorHAnsi" w:cstheme="minorHAnsi"/>
          <w:lang w:eastAsia="es-ES"/>
        </w:rPr>
        <w:t>procesos, sistema</w:t>
      </w:r>
      <w:r w:rsidRPr="00B07CB9">
        <w:rPr>
          <w:rFonts w:asciiTheme="minorHAnsi" w:hAnsiTheme="minorHAnsi" w:cstheme="minorHAnsi"/>
          <w:lang w:eastAsia="es-ES"/>
        </w:rPr>
        <w:t xml:space="preserve"> operativo, nombre del host,  plugin..)</w:t>
      </w:r>
      <w:ins w:id="3324" w:author="BENITO CASADO, ENRIQUE" w:date="2019-09-22T20:57:00Z">
        <w:r w:rsidR="00AF1B21">
          <w:rPr>
            <w:rFonts w:asciiTheme="minorHAnsi" w:hAnsiTheme="minorHAnsi" w:cstheme="minorHAnsi"/>
            <w:lang w:eastAsia="es-ES"/>
          </w:rPr>
          <w:t>.</w:t>
        </w:r>
      </w:ins>
    </w:p>
    <w:p w14:paraId="4AE72706" w14:textId="0D6E011B" w:rsidR="0085541B" w:rsidRDefault="0085541B" w:rsidP="0085541B"/>
    <w:p w14:paraId="2FEDE377" w14:textId="5296CDF2" w:rsidR="00B07CB9" w:rsidRPr="00095463" w:rsidRDefault="00B07CB9" w:rsidP="004C0DB2">
      <w:pPr>
        <w:autoSpaceDE w:val="0"/>
        <w:autoSpaceDN w:val="0"/>
        <w:adjustRightInd w:val="0"/>
        <w:spacing w:after="0" w:line="240" w:lineRule="auto"/>
        <w:rPr>
          <w:rFonts w:asciiTheme="minorHAnsi" w:hAnsiTheme="minorHAnsi" w:cstheme="minorHAnsi"/>
          <w:b/>
          <w:bCs/>
          <w:iCs/>
          <w:sz w:val="28"/>
          <w:lang w:eastAsia="es-ES"/>
        </w:rPr>
      </w:pPr>
      <w:r w:rsidRPr="00095463">
        <w:rPr>
          <w:rFonts w:asciiTheme="minorHAnsi" w:hAnsiTheme="minorHAnsi" w:cstheme="minorHAnsi"/>
          <w:b/>
          <w:bCs/>
          <w:iCs/>
          <w:sz w:val="28"/>
          <w:lang w:eastAsia="es-ES"/>
        </w:rPr>
        <w:t>Cluster Stats</w:t>
      </w:r>
    </w:p>
    <w:p w14:paraId="13218464" w14:textId="77777777" w:rsidR="00B07CB9" w:rsidRDefault="00B07CB9" w:rsidP="00B07CB9">
      <w:pPr>
        <w:autoSpaceDE w:val="0"/>
        <w:autoSpaceDN w:val="0"/>
        <w:adjustRightInd w:val="0"/>
        <w:spacing w:after="0" w:line="240" w:lineRule="auto"/>
        <w:rPr>
          <w:rFonts w:ascii="Helvetica" w:hAnsi="Helvetica" w:cs="Helvetica"/>
          <w:lang w:eastAsia="es-ES"/>
        </w:rPr>
      </w:pPr>
    </w:p>
    <w:p w14:paraId="15286175" w14:textId="428E8E5C" w:rsidR="00B07CB9" w:rsidRDefault="00B07CB9" w:rsidP="00B07CB9">
      <w:pPr>
        <w:autoSpaceDE w:val="0"/>
        <w:autoSpaceDN w:val="0"/>
        <w:adjustRightInd w:val="0"/>
        <w:spacing w:after="0" w:line="240" w:lineRule="auto"/>
        <w:rPr>
          <w:rFonts w:ascii="Helvetica" w:hAnsi="Helvetica" w:cs="Helvetica"/>
          <w:lang w:eastAsia="es-ES"/>
        </w:rPr>
      </w:pPr>
      <w:r>
        <w:rPr>
          <w:rFonts w:ascii="Helvetica" w:hAnsi="Helvetica" w:cs="Helvetica"/>
          <w:lang w:eastAsia="es-ES"/>
        </w:rPr>
        <w:t xml:space="preserve">Nos permite consultar estadísticas en relación al </w:t>
      </w:r>
      <w:del w:id="3325" w:author="BENITO CASADO, ENRIQUE" w:date="2019-09-22T20:57:00Z">
        <w:r w:rsidDel="00AF1B21">
          <w:rPr>
            <w:rFonts w:ascii="Helvetica" w:hAnsi="Helvetica" w:cs="Helvetica"/>
            <w:lang w:eastAsia="es-ES"/>
          </w:rPr>
          <w:delText>cluster</w:delText>
        </w:r>
      </w:del>
      <w:ins w:id="3326" w:author="BENITO CASADO, ENRIQUE" w:date="2019-09-22T20:57:00Z">
        <w:r w:rsidR="00AF1B21">
          <w:rPr>
            <w:rFonts w:ascii="Helvetica" w:hAnsi="Helvetica" w:cs="Helvetica"/>
            <w:lang w:eastAsia="es-ES"/>
          </w:rPr>
          <w:t>clúster</w:t>
        </w:r>
      </w:ins>
      <w:r>
        <w:rPr>
          <w:rFonts w:ascii="Helvetica" w:hAnsi="Helvetica" w:cs="Helvetica"/>
          <w:lang w:eastAsia="es-ES"/>
        </w:rPr>
        <w:t>.</w:t>
      </w:r>
    </w:p>
    <w:p w14:paraId="5475765A" w14:textId="77777777" w:rsidR="00B07CB9" w:rsidRDefault="00B07CB9" w:rsidP="00B07CB9">
      <w:pPr>
        <w:autoSpaceDE w:val="0"/>
        <w:autoSpaceDN w:val="0"/>
        <w:adjustRightInd w:val="0"/>
        <w:spacing w:after="0" w:line="240" w:lineRule="auto"/>
        <w:rPr>
          <w:rFonts w:ascii="Helvetica" w:hAnsi="Helvetica" w:cs="Helvetica"/>
          <w:lang w:eastAsia="es-ES"/>
        </w:rPr>
      </w:pPr>
    </w:p>
    <w:p w14:paraId="0E22367B" w14:textId="4274B913" w:rsidR="00AF1B21" w:rsidRDefault="00B07CB9">
      <w:pPr>
        <w:keepNext/>
        <w:autoSpaceDE w:val="0"/>
        <w:autoSpaceDN w:val="0"/>
        <w:adjustRightInd w:val="0"/>
        <w:spacing w:after="0" w:line="240" w:lineRule="auto"/>
        <w:jc w:val="center"/>
        <w:rPr>
          <w:ins w:id="3327" w:author="BENITO CASADO, ENRIQUE" w:date="2019-09-23T22:40:00Z"/>
        </w:rPr>
        <w:pPrChange w:id="3328" w:author="Jesús Carretero" w:date="2019-09-23T21:31:00Z">
          <w:pPr>
            <w:autoSpaceDE w:val="0"/>
            <w:autoSpaceDN w:val="0"/>
            <w:adjustRightInd w:val="0"/>
            <w:spacing w:after="0" w:line="240" w:lineRule="auto"/>
          </w:pPr>
        </w:pPrChange>
      </w:pPr>
      <w:r>
        <w:rPr>
          <w:noProof/>
          <w:lang w:eastAsia="es-ES"/>
        </w:rPr>
        <w:drawing>
          <wp:inline distT="0" distB="0" distL="0" distR="0" wp14:anchorId="63A7F01E" wp14:editId="04BE7376">
            <wp:extent cx="3634740" cy="2619201"/>
            <wp:effectExtent l="0" t="0" r="381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8261" cy="2621738"/>
                    </a:xfrm>
                    <a:prstGeom prst="rect">
                      <a:avLst/>
                    </a:prstGeom>
                  </pic:spPr>
                </pic:pic>
              </a:graphicData>
            </a:graphic>
          </wp:inline>
        </w:drawing>
      </w:r>
    </w:p>
    <w:p w14:paraId="12ECED37" w14:textId="77777777" w:rsidR="00C65D67" w:rsidRDefault="00C65D67">
      <w:pPr>
        <w:keepNext/>
        <w:autoSpaceDE w:val="0"/>
        <w:autoSpaceDN w:val="0"/>
        <w:adjustRightInd w:val="0"/>
        <w:spacing w:after="0" w:line="240" w:lineRule="auto"/>
        <w:jc w:val="center"/>
        <w:rPr>
          <w:ins w:id="3329" w:author="BENITO CASADO, ENRIQUE" w:date="2019-09-22T20:58:00Z"/>
        </w:rPr>
        <w:pPrChange w:id="3330" w:author="Jesús Carretero" w:date="2019-09-23T21:31:00Z">
          <w:pPr>
            <w:autoSpaceDE w:val="0"/>
            <w:autoSpaceDN w:val="0"/>
            <w:adjustRightInd w:val="0"/>
            <w:spacing w:after="0" w:line="240" w:lineRule="auto"/>
          </w:pPr>
        </w:pPrChange>
      </w:pPr>
    </w:p>
    <w:p w14:paraId="340F98EB" w14:textId="037DC8A3" w:rsidR="00B07CB9" w:rsidRPr="002B7F22" w:rsidRDefault="00AF1B21">
      <w:pPr>
        <w:pStyle w:val="Beschriftung"/>
        <w:jc w:val="center"/>
        <w:rPr>
          <w:rFonts w:ascii="Helvetica" w:hAnsi="Helvetica" w:cs="Helvetica"/>
          <w:lang w:eastAsia="es-ES"/>
        </w:rPr>
        <w:pPrChange w:id="3331" w:author="Jesús Carretero" w:date="2019-09-23T21:31:00Z">
          <w:pPr>
            <w:autoSpaceDE w:val="0"/>
            <w:autoSpaceDN w:val="0"/>
            <w:adjustRightInd w:val="0"/>
            <w:spacing w:after="0" w:line="240" w:lineRule="auto"/>
          </w:pPr>
        </w:pPrChange>
      </w:pPr>
      <w:bookmarkStart w:id="3332" w:name="_Toc20171443"/>
      <w:ins w:id="3333" w:author="BENITO CASADO, ENRIQUE" w:date="2019-09-22T20:58:00Z">
        <w:r w:rsidRPr="00AF1B21">
          <w:rPr>
            <w:i w:val="0"/>
            <w:color w:val="auto"/>
            <w:rPrChange w:id="3334" w:author="BENITO CASADO, ENRIQUE" w:date="2019-09-22T20:58:00Z">
              <w:rPr/>
            </w:rPrChange>
          </w:rPr>
          <w:t xml:space="preserve">Figura </w:t>
        </w:r>
        <w:r w:rsidRPr="00AF1B21">
          <w:rPr>
            <w:i w:val="0"/>
            <w:color w:val="auto"/>
            <w:rPrChange w:id="3335" w:author="BENITO CASADO, ENRIQUE" w:date="2019-09-22T20:58:00Z">
              <w:rPr/>
            </w:rPrChange>
          </w:rPr>
          <w:fldChar w:fldCharType="begin"/>
        </w:r>
        <w:r w:rsidRPr="00AF1B21">
          <w:rPr>
            <w:i w:val="0"/>
            <w:color w:val="auto"/>
            <w:rPrChange w:id="3336" w:author="BENITO CASADO, ENRIQUE" w:date="2019-09-22T20:58:00Z">
              <w:rPr/>
            </w:rPrChange>
          </w:rPr>
          <w:instrText xml:space="preserve"> SEQ Figura \* ARABIC </w:instrText>
        </w:r>
      </w:ins>
      <w:r w:rsidRPr="00AF1B21">
        <w:rPr>
          <w:i w:val="0"/>
          <w:color w:val="auto"/>
          <w:rPrChange w:id="3337" w:author="BENITO CASADO, ENRIQUE" w:date="2019-09-22T20:58:00Z">
            <w:rPr/>
          </w:rPrChange>
        </w:rPr>
        <w:fldChar w:fldCharType="separate"/>
      </w:r>
      <w:ins w:id="3338" w:author="BENITO CASADO, ENRIQUE" w:date="2019-09-23T22:45:00Z">
        <w:r w:rsidR="00746E0D">
          <w:rPr>
            <w:i w:val="0"/>
            <w:noProof/>
            <w:color w:val="auto"/>
          </w:rPr>
          <w:t>30</w:t>
        </w:r>
      </w:ins>
      <w:ins w:id="3339" w:author="BENITO CASADO, ENRIQUE" w:date="2019-09-22T20:58:00Z">
        <w:r w:rsidRPr="00AF1B21">
          <w:rPr>
            <w:i w:val="0"/>
            <w:color w:val="auto"/>
            <w:rPrChange w:id="3340" w:author="BENITO CASADO, ENRIQUE" w:date="2019-09-22T20:58:00Z">
              <w:rPr/>
            </w:rPrChange>
          </w:rPr>
          <w:fldChar w:fldCharType="end"/>
        </w:r>
        <w:r w:rsidRPr="00AF1B21">
          <w:rPr>
            <w:i w:val="0"/>
            <w:color w:val="auto"/>
            <w:rPrChange w:id="3341" w:author="BENITO CASADO, ENRIQUE" w:date="2019-09-22T20:58:00Z">
              <w:rPr/>
            </w:rPrChange>
          </w:rPr>
          <w:t>: Estado del clúster</w:t>
        </w:r>
      </w:ins>
      <w:bookmarkEnd w:id="3332"/>
    </w:p>
    <w:p w14:paraId="49AFD516" w14:textId="5A4EBB8A" w:rsidR="00F7500C" w:rsidRDefault="00F7500C" w:rsidP="00B07CB9">
      <w:pPr>
        <w:autoSpaceDE w:val="0"/>
        <w:autoSpaceDN w:val="0"/>
        <w:adjustRightInd w:val="0"/>
        <w:spacing w:after="0" w:line="240" w:lineRule="auto"/>
        <w:rPr>
          <w:rFonts w:ascii="Helvetica" w:hAnsi="Helvetica" w:cs="Helvetica"/>
          <w:lang w:eastAsia="es-ES"/>
        </w:rPr>
      </w:pPr>
      <w:r>
        <w:rPr>
          <w:rFonts w:ascii="Helvetica" w:hAnsi="Helvetica" w:cs="Helvetica"/>
          <w:lang w:eastAsia="es-ES"/>
        </w:rPr>
        <w:t xml:space="preserve">               </w:t>
      </w:r>
      <w:r w:rsidR="004C0DB2">
        <w:rPr>
          <w:rFonts w:ascii="Helvetica" w:hAnsi="Helvetica" w:cs="Helvetica"/>
          <w:lang w:eastAsia="es-ES"/>
        </w:rPr>
        <w:t xml:space="preserve">   </w:t>
      </w:r>
      <w:del w:id="3342" w:author="BENITO CASADO, ENRIQUE" w:date="2019-09-22T20:58:00Z">
        <w:r w:rsidR="004C0DB2" w:rsidDel="00AF1B21">
          <w:rPr>
            <w:rFonts w:ascii="Helvetica" w:hAnsi="Helvetica" w:cs="Helvetica"/>
            <w:lang w:eastAsia="es-ES"/>
          </w:rPr>
          <w:delText xml:space="preserve">      Figura xx: Estado del Cluster</w:delText>
        </w:r>
      </w:del>
    </w:p>
    <w:p w14:paraId="5702697E" w14:textId="47E672D2" w:rsidR="001C107E" w:rsidRDefault="004C0DB2" w:rsidP="00B07CB9">
      <w:pPr>
        <w:autoSpaceDE w:val="0"/>
        <w:autoSpaceDN w:val="0"/>
        <w:adjustRightInd w:val="0"/>
        <w:spacing w:after="0" w:line="240" w:lineRule="auto"/>
        <w:rPr>
          <w:rFonts w:ascii="Helvetica" w:hAnsi="Helvetica" w:cs="Helvetica"/>
          <w:lang w:eastAsia="es-ES"/>
        </w:rPr>
      </w:pPr>
      <w:r>
        <w:rPr>
          <w:rFonts w:ascii="Helvetica" w:hAnsi="Helvetica" w:cs="Helvetica"/>
          <w:lang w:eastAsia="es-ES"/>
        </w:rPr>
        <w:t xml:space="preserve">      </w:t>
      </w:r>
    </w:p>
    <w:p w14:paraId="5940D748" w14:textId="77777777" w:rsidR="00B07CB9" w:rsidRDefault="00B07CB9" w:rsidP="00B07CB9">
      <w:pPr>
        <w:autoSpaceDE w:val="0"/>
        <w:autoSpaceDN w:val="0"/>
        <w:adjustRightInd w:val="0"/>
        <w:spacing w:after="0" w:line="240" w:lineRule="auto"/>
        <w:rPr>
          <w:rFonts w:ascii="Helvetica" w:hAnsi="Helvetica" w:cs="Helvetica"/>
          <w:lang w:eastAsia="es-ES"/>
        </w:rPr>
      </w:pPr>
    </w:p>
    <w:p w14:paraId="0B25DBB4" w14:textId="23C26405" w:rsidR="0085541B" w:rsidRPr="000021EF" w:rsidRDefault="00095463" w:rsidP="00095463">
      <w:pPr>
        <w:pStyle w:val="berschrift4"/>
        <w:rPr>
          <w:rFonts w:asciiTheme="minorHAnsi" w:hAnsiTheme="minorHAnsi" w:cstheme="minorHAnsi"/>
          <w:i w:val="0"/>
          <w:sz w:val="28"/>
          <w:rPrChange w:id="3343" w:author="BENITO CASADO, ENRIQUE" w:date="2019-09-22T21:58:00Z">
            <w:rPr/>
          </w:rPrChange>
        </w:rPr>
      </w:pPr>
      <w:r w:rsidRPr="000021EF">
        <w:rPr>
          <w:rFonts w:asciiTheme="minorHAnsi" w:hAnsiTheme="minorHAnsi" w:cstheme="minorHAnsi"/>
          <w:i w:val="0"/>
          <w:sz w:val="28"/>
          <w:rPrChange w:id="3344" w:author="BENITO CASADO, ENRIQUE" w:date="2019-09-22T21:58:00Z">
            <w:rPr/>
          </w:rPrChange>
        </w:rPr>
        <w:t>Cat API</w:t>
      </w:r>
    </w:p>
    <w:p w14:paraId="7383EA95" w14:textId="77777777" w:rsidR="00095463" w:rsidRPr="00095463" w:rsidRDefault="00095463" w:rsidP="00095463"/>
    <w:p w14:paraId="0EBF0902" w14:textId="57176C28" w:rsidR="00095463" w:rsidRDefault="00095463" w:rsidP="0085541B">
      <w:r>
        <w:t xml:space="preserve">Es muy similar a la Cluster API pero en este caso, los resultados son mostrados alineados en forma de tabla, lo que los hace mucho más legibles. </w:t>
      </w:r>
    </w:p>
    <w:p w14:paraId="1AB3A7E9" w14:textId="51252192" w:rsidR="00F7500C" w:rsidRDefault="00F7500C" w:rsidP="0085541B">
      <w:r>
        <w:t xml:space="preserve">Código: </w:t>
      </w:r>
      <w:r w:rsidR="004C0DB2" w:rsidRPr="004C0DB2">
        <w:rPr>
          <w:rFonts w:ascii="Cambria" w:hAnsi="Cambria"/>
          <w:color w:val="1F497D" w:themeColor="text2"/>
        </w:rPr>
        <w:t xml:space="preserve">GET </w:t>
      </w:r>
      <w:r w:rsidRPr="004C0DB2">
        <w:rPr>
          <w:rFonts w:ascii="Cambria" w:hAnsi="Cambria"/>
          <w:color w:val="1F497D" w:themeColor="text2"/>
        </w:rPr>
        <w:t>_cat/health</w:t>
      </w:r>
    </w:p>
    <w:p w14:paraId="741C46CC" w14:textId="77777777" w:rsidR="00AF1B21" w:rsidRDefault="00F7500C">
      <w:pPr>
        <w:keepNext/>
        <w:jc w:val="center"/>
        <w:rPr>
          <w:ins w:id="3345" w:author="BENITO CASADO, ENRIQUE" w:date="2019-09-22T20:59:00Z"/>
        </w:rPr>
        <w:pPrChange w:id="3346" w:author="Jesús Carretero" w:date="2019-09-23T21:31:00Z">
          <w:pPr/>
        </w:pPrChange>
      </w:pPr>
      <w:r>
        <w:rPr>
          <w:noProof/>
          <w:lang w:eastAsia="es-ES"/>
        </w:rPr>
        <w:lastRenderedPageBreak/>
        <w:drawing>
          <wp:inline distT="0" distB="0" distL="0" distR="0" wp14:anchorId="339B663E" wp14:editId="06F1A969">
            <wp:extent cx="5400040" cy="120904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09040"/>
                    </a:xfrm>
                    <a:prstGeom prst="rect">
                      <a:avLst/>
                    </a:prstGeom>
                  </pic:spPr>
                </pic:pic>
              </a:graphicData>
            </a:graphic>
          </wp:inline>
        </w:drawing>
      </w:r>
    </w:p>
    <w:p w14:paraId="7872B62C" w14:textId="057666EA" w:rsidR="00F7500C" w:rsidRPr="002B7F22" w:rsidRDefault="00AF1B21">
      <w:pPr>
        <w:pStyle w:val="Beschriftung"/>
        <w:jc w:val="center"/>
        <w:pPrChange w:id="3347" w:author="Jesús Carretero" w:date="2019-09-23T21:31:00Z">
          <w:pPr/>
        </w:pPrChange>
      </w:pPr>
      <w:bookmarkStart w:id="3348" w:name="_Toc20171444"/>
      <w:ins w:id="3349" w:author="BENITO CASADO, ENRIQUE" w:date="2019-09-22T20:59:00Z">
        <w:r w:rsidRPr="00AF1B21">
          <w:rPr>
            <w:i w:val="0"/>
            <w:color w:val="auto"/>
            <w:rPrChange w:id="3350" w:author="BENITO CASADO, ENRIQUE" w:date="2019-09-22T21:03:00Z">
              <w:rPr/>
            </w:rPrChange>
          </w:rPr>
          <w:t xml:space="preserve">Figura </w:t>
        </w:r>
        <w:r w:rsidRPr="00AF1B21">
          <w:rPr>
            <w:i w:val="0"/>
            <w:color w:val="auto"/>
            <w:rPrChange w:id="3351" w:author="BENITO CASADO, ENRIQUE" w:date="2019-09-22T21:03:00Z">
              <w:rPr/>
            </w:rPrChange>
          </w:rPr>
          <w:fldChar w:fldCharType="begin"/>
        </w:r>
        <w:r w:rsidRPr="00AF1B21">
          <w:rPr>
            <w:i w:val="0"/>
            <w:color w:val="auto"/>
            <w:rPrChange w:id="3352" w:author="BENITO CASADO, ENRIQUE" w:date="2019-09-22T21:03:00Z">
              <w:rPr/>
            </w:rPrChange>
          </w:rPr>
          <w:instrText xml:space="preserve"> SEQ Figura \* ARABIC </w:instrText>
        </w:r>
      </w:ins>
      <w:r w:rsidRPr="00AF1B21">
        <w:rPr>
          <w:i w:val="0"/>
          <w:color w:val="auto"/>
          <w:rPrChange w:id="3353" w:author="BENITO CASADO, ENRIQUE" w:date="2019-09-22T21:03:00Z">
            <w:rPr/>
          </w:rPrChange>
        </w:rPr>
        <w:fldChar w:fldCharType="separate"/>
      </w:r>
      <w:ins w:id="3354" w:author="BENITO CASADO, ENRIQUE" w:date="2019-09-23T22:45:00Z">
        <w:r w:rsidR="00746E0D">
          <w:rPr>
            <w:i w:val="0"/>
            <w:noProof/>
            <w:color w:val="auto"/>
          </w:rPr>
          <w:t>31</w:t>
        </w:r>
      </w:ins>
      <w:ins w:id="3355" w:author="BENITO CASADO, ENRIQUE" w:date="2019-09-22T20:59:00Z">
        <w:r w:rsidRPr="00AF1B21">
          <w:rPr>
            <w:i w:val="0"/>
            <w:color w:val="auto"/>
            <w:rPrChange w:id="3356" w:author="BENITO CASADO, ENRIQUE" w:date="2019-09-22T21:03:00Z">
              <w:rPr/>
            </w:rPrChange>
          </w:rPr>
          <w:fldChar w:fldCharType="end"/>
        </w:r>
        <w:r w:rsidR="00C65D67">
          <w:rPr>
            <w:i w:val="0"/>
            <w:color w:val="auto"/>
            <w:rPrChange w:id="3357" w:author="BENITO CASADO, ENRIQUE" w:date="2019-09-22T21:03:00Z">
              <w:rPr>
                <w:iCs/>
              </w:rPr>
            </w:rPrChange>
          </w:rPr>
          <w:t>:Comprobaci</w:t>
        </w:r>
      </w:ins>
      <w:ins w:id="3358" w:author="BENITO CASADO, ENRIQUE" w:date="2019-09-23T22:40:00Z">
        <w:r w:rsidR="00C65D67">
          <w:rPr>
            <w:i w:val="0"/>
            <w:color w:val="auto"/>
          </w:rPr>
          <w:t>ó</w:t>
        </w:r>
      </w:ins>
      <w:ins w:id="3359" w:author="BENITO CASADO, ENRIQUE" w:date="2019-09-22T20:59:00Z">
        <w:r w:rsidRPr="00AF1B21">
          <w:rPr>
            <w:i w:val="0"/>
            <w:color w:val="auto"/>
            <w:rPrChange w:id="3360" w:author="BENITO CASADO, ENRIQUE" w:date="2019-09-22T21:03:00Z">
              <w:rPr/>
            </w:rPrChange>
          </w:rPr>
          <w:t>n del estado de nuestro clúster</w:t>
        </w:r>
      </w:ins>
      <w:bookmarkEnd w:id="3348"/>
    </w:p>
    <w:p w14:paraId="1745A4A9" w14:textId="5E3DE0E8" w:rsidR="00F7500C" w:rsidRPr="00447852" w:rsidDel="00AF1B21" w:rsidRDefault="00F7500C" w:rsidP="0085541B">
      <w:pPr>
        <w:rPr>
          <w:del w:id="3361" w:author="BENITO CASADO, ENRIQUE" w:date="2019-09-22T20:59:00Z"/>
          <w:sz w:val="18"/>
          <w:szCs w:val="18"/>
          <w:lang w:val="en-US"/>
        </w:rPr>
      </w:pPr>
      <w:del w:id="3362" w:author="BENITO CASADO, ENRIQUE" w:date="2019-09-22T20:59:00Z">
        <w:r w:rsidRPr="00DA6922" w:rsidDel="00AF1B21">
          <w:rPr>
            <w:lang w:val="en-US"/>
          </w:rPr>
          <w:delText xml:space="preserve">                   </w:delText>
        </w:r>
        <w:r w:rsidR="004C0DB2" w:rsidDel="00AF1B21">
          <w:rPr>
            <w:lang w:val="en-US"/>
          </w:rPr>
          <w:delText xml:space="preserve">   </w:delText>
        </w:r>
        <w:r w:rsidRPr="00DA6922" w:rsidDel="00AF1B21">
          <w:rPr>
            <w:lang w:val="en-US"/>
          </w:rPr>
          <w:delText xml:space="preserve">     </w:delText>
        </w:r>
        <w:r w:rsidR="00447852" w:rsidDel="00AF1B21">
          <w:rPr>
            <w:sz w:val="18"/>
            <w:szCs w:val="18"/>
            <w:lang w:val="en-US"/>
          </w:rPr>
          <w:delText>Figura XX: Cat Hea</w:delText>
        </w:r>
        <w:r w:rsidRPr="00447852" w:rsidDel="00AF1B21">
          <w:rPr>
            <w:sz w:val="18"/>
            <w:szCs w:val="18"/>
            <w:lang w:val="en-US"/>
          </w:rPr>
          <w:delText>lth info</w:delText>
        </w:r>
      </w:del>
    </w:p>
    <w:p w14:paraId="257ED00F" w14:textId="77777777" w:rsidR="00095463" w:rsidRPr="00CE23E6" w:rsidRDefault="00095463" w:rsidP="0085541B">
      <w:pPr>
        <w:rPr>
          <w:b/>
          <w:rPrChange w:id="3363" w:author="BENITO CASADO, ENRIQUE" w:date="2019-09-22T21:24:00Z">
            <w:rPr>
              <w:b/>
              <w:lang w:val="en-US"/>
            </w:rPr>
          </w:rPrChange>
        </w:rPr>
      </w:pPr>
      <w:r w:rsidRPr="00CE23E6">
        <w:rPr>
          <w:b/>
          <w:rPrChange w:id="3364" w:author="BENITO CASADO, ENRIQUE" w:date="2019-09-22T21:24:00Z">
            <w:rPr>
              <w:b/>
              <w:lang w:val="en-US"/>
            </w:rPr>
          </w:rPrChange>
        </w:rPr>
        <w:t>Master Info</w:t>
      </w:r>
    </w:p>
    <w:p w14:paraId="2A6F6470" w14:textId="607C8AF3" w:rsidR="00095463" w:rsidRDefault="00095463" w:rsidP="0085541B">
      <w:r>
        <w:t>Nos</w:t>
      </w:r>
      <w:r w:rsidR="00447852">
        <w:t xml:space="preserve"> proporciona información sobre</w:t>
      </w:r>
      <w:r>
        <w:t xml:space="preserve"> el nodo máster de un clúste</w:t>
      </w:r>
      <w:r w:rsidR="00F7500C">
        <w:t>r</w:t>
      </w:r>
      <w:ins w:id="3365" w:author="BENITO CASADO, ENRIQUE" w:date="2019-09-23T22:40:00Z">
        <w:r w:rsidR="00C65D67">
          <w:t>.</w:t>
        </w:r>
      </w:ins>
    </w:p>
    <w:p w14:paraId="2B5C9926" w14:textId="21C77292" w:rsidR="00F7500C" w:rsidRPr="003346F7" w:rsidRDefault="00F7500C" w:rsidP="0085541B">
      <w:pPr>
        <w:rPr>
          <w:lang w:val="en-US"/>
        </w:rPr>
      </w:pPr>
      <w:r>
        <w:t xml:space="preserve"> </w:t>
      </w:r>
      <w:ins w:id="3366" w:author="BENITO CASADO, ENRIQUE" w:date="2019-09-22T20:59:00Z">
        <w:r w:rsidR="00AF1B21">
          <w:rPr>
            <w:lang w:val="en-US"/>
          </w:rPr>
          <w:t>Código</w:t>
        </w:r>
      </w:ins>
      <w:del w:id="3367" w:author="BENITO CASADO, ENRIQUE" w:date="2019-09-22T20:59:00Z">
        <w:r w:rsidRPr="00CE23E6" w:rsidDel="00AF1B21">
          <w:rPr>
            <w:lang w:val="en-US"/>
            <w:rPrChange w:id="3368" w:author="BENITO CASADO, ENRIQUE" w:date="2019-09-22T21:24:00Z">
              <w:rPr/>
            </w:rPrChange>
          </w:rPr>
          <w:delText xml:space="preserve">      </w:delText>
        </w:r>
        <w:r w:rsidRPr="003346F7" w:rsidDel="00AF1B21">
          <w:rPr>
            <w:lang w:val="en-US"/>
          </w:rPr>
          <w:delText>Codigo</w:delText>
        </w:r>
      </w:del>
      <w:r w:rsidRPr="003346F7">
        <w:rPr>
          <w:lang w:val="en-US"/>
        </w:rPr>
        <w:t>:</w:t>
      </w:r>
      <w:ins w:id="3369" w:author="BENITO CASADO, ENRIQUE" w:date="2019-09-22T20:59:00Z">
        <w:r w:rsidR="00AF1B21">
          <w:rPr>
            <w:lang w:val="en-US"/>
          </w:rPr>
          <w:t xml:space="preserve"> </w:t>
        </w:r>
      </w:ins>
      <w:del w:id="3370" w:author="BENITO CASADO, ENRIQUE" w:date="2019-09-22T20:59:00Z">
        <w:r w:rsidR="004C0DB2" w:rsidRPr="003346F7" w:rsidDel="00AF1B21">
          <w:rPr>
            <w:lang w:val="en-US"/>
          </w:rPr>
          <w:tab/>
        </w:r>
      </w:del>
      <w:r w:rsidRPr="003346F7">
        <w:rPr>
          <w:rFonts w:ascii="Cambria" w:hAnsi="Cambria"/>
          <w:color w:val="1F497D" w:themeColor="text2"/>
          <w:sz w:val="18"/>
          <w:lang w:val="en-US"/>
        </w:rPr>
        <w:t>GET _cat/master</w:t>
      </w:r>
    </w:p>
    <w:p w14:paraId="0ECD577D" w14:textId="0ADD3114" w:rsidR="00095463" w:rsidRPr="003346F7" w:rsidRDefault="00447852" w:rsidP="0085541B">
      <w:pPr>
        <w:rPr>
          <w:b/>
          <w:lang w:val="en-US"/>
        </w:rPr>
      </w:pPr>
      <w:r w:rsidRPr="003346F7">
        <w:rPr>
          <w:b/>
          <w:lang w:val="en-US"/>
        </w:rPr>
        <w:t>Indices</w:t>
      </w:r>
      <w:r w:rsidR="00095463" w:rsidRPr="003346F7">
        <w:rPr>
          <w:b/>
          <w:lang w:val="en-US"/>
        </w:rPr>
        <w:t xml:space="preserve"> Info</w:t>
      </w:r>
    </w:p>
    <w:p w14:paraId="1F53CED6" w14:textId="57AE4379" w:rsidR="00095463" w:rsidRDefault="00095463" w:rsidP="0085541B">
      <w:r>
        <w:t xml:space="preserve">Nos proporciona un listado de índices con su estado (verde, amarillo o rojo), número de shards que lo componen primarios y réplicas, documentos y tamaño en disco. </w:t>
      </w:r>
    </w:p>
    <w:p w14:paraId="535F6407" w14:textId="03396B25" w:rsidR="00F7500C" w:rsidRDefault="00F7500C" w:rsidP="0085541B">
      <w:r>
        <w:t xml:space="preserve">      Codigo:</w:t>
      </w:r>
      <w:r w:rsidR="004C0DB2">
        <w:tab/>
      </w:r>
      <w:r>
        <w:t xml:space="preserve"> </w:t>
      </w:r>
      <w:r w:rsidRPr="004C0DB2">
        <w:rPr>
          <w:rFonts w:ascii="Cambria" w:hAnsi="Cambria"/>
          <w:color w:val="1F497D" w:themeColor="text2"/>
          <w:sz w:val="18"/>
        </w:rPr>
        <w:t>GET _cat/Indices</w:t>
      </w:r>
    </w:p>
    <w:p w14:paraId="51AA0804" w14:textId="77777777" w:rsidR="00AF1B21" w:rsidRDefault="00F7500C">
      <w:pPr>
        <w:keepNext/>
        <w:jc w:val="center"/>
        <w:rPr>
          <w:ins w:id="3371" w:author="BENITO CASADO, ENRIQUE" w:date="2019-09-22T21:00:00Z"/>
        </w:rPr>
        <w:pPrChange w:id="3372" w:author="Jesús Carretero" w:date="2019-09-23T21:31:00Z">
          <w:pPr/>
        </w:pPrChange>
      </w:pPr>
      <w:r>
        <w:rPr>
          <w:noProof/>
          <w:lang w:eastAsia="es-ES"/>
        </w:rPr>
        <w:drawing>
          <wp:inline distT="0" distB="0" distL="0" distR="0" wp14:anchorId="0F6F28F5" wp14:editId="789FF2CD">
            <wp:extent cx="5400040" cy="11271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127125"/>
                    </a:xfrm>
                    <a:prstGeom prst="rect">
                      <a:avLst/>
                    </a:prstGeom>
                  </pic:spPr>
                </pic:pic>
              </a:graphicData>
            </a:graphic>
          </wp:inline>
        </w:drawing>
      </w:r>
    </w:p>
    <w:p w14:paraId="7A131773" w14:textId="074D8428" w:rsidR="00F7500C" w:rsidRPr="002B7F22" w:rsidRDefault="00AF1B21">
      <w:pPr>
        <w:pStyle w:val="Beschriftung"/>
        <w:jc w:val="center"/>
        <w:pPrChange w:id="3373" w:author="Jesús Carretero" w:date="2019-09-23T21:31:00Z">
          <w:pPr/>
        </w:pPrChange>
      </w:pPr>
      <w:bookmarkStart w:id="3374" w:name="_Toc20171445"/>
      <w:ins w:id="3375" w:author="BENITO CASADO, ENRIQUE" w:date="2019-09-22T21:00:00Z">
        <w:r w:rsidRPr="00AF1B21">
          <w:rPr>
            <w:i w:val="0"/>
            <w:color w:val="auto"/>
            <w:rPrChange w:id="3376" w:author="BENITO CASADO, ENRIQUE" w:date="2019-09-22T21:03:00Z">
              <w:rPr/>
            </w:rPrChange>
          </w:rPr>
          <w:t xml:space="preserve">Figura </w:t>
        </w:r>
        <w:r w:rsidRPr="00AF1B21">
          <w:rPr>
            <w:i w:val="0"/>
            <w:color w:val="auto"/>
            <w:rPrChange w:id="3377" w:author="BENITO CASADO, ENRIQUE" w:date="2019-09-22T21:03:00Z">
              <w:rPr/>
            </w:rPrChange>
          </w:rPr>
          <w:fldChar w:fldCharType="begin"/>
        </w:r>
        <w:r w:rsidRPr="00AF1B21">
          <w:rPr>
            <w:i w:val="0"/>
            <w:color w:val="auto"/>
            <w:rPrChange w:id="3378" w:author="BENITO CASADO, ENRIQUE" w:date="2019-09-22T21:03:00Z">
              <w:rPr/>
            </w:rPrChange>
          </w:rPr>
          <w:instrText xml:space="preserve"> SEQ Figura \* ARABIC </w:instrText>
        </w:r>
      </w:ins>
      <w:r w:rsidRPr="00AF1B21">
        <w:rPr>
          <w:i w:val="0"/>
          <w:color w:val="auto"/>
          <w:rPrChange w:id="3379" w:author="BENITO CASADO, ENRIQUE" w:date="2019-09-22T21:03:00Z">
            <w:rPr/>
          </w:rPrChange>
        </w:rPr>
        <w:fldChar w:fldCharType="separate"/>
      </w:r>
      <w:ins w:id="3380" w:author="BENITO CASADO, ENRIQUE" w:date="2019-09-23T22:45:00Z">
        <w:r w:rsidR="00746E0D">
          <w:rPr>
            <w:i w:val="0"/>
            <w:noProof/>
            <w:color w:val="auto"/>
          </w:rPr>
          <w:t>32</w:t>
        </w:r>
      </w:ins>
      <w:ins w:id="3381" w:author="BENITO CASADO, ENRIQUE" w:date="2019-09-22T21:00:00Z">
        <w:r w:rsidRPr="00AF1B21">
          <w:rPr>
            <w:i w:val="0"/>
            <w:color w:val="auto"/>
            <w:rPrChange w:id="3382" w:author="BENITO CASADO, ENRIQUE" w:date="2019-09-22T21:03:00Z">
              <w:rPr/>
            </w:rPrChange>
          </w:rPr>
          <w:fldChar w:fldCharType="end"/>
        </w:r>
        <w:r w:rsidRPr="00AF1B21">
          <w:rPr>
            <w:i w:val="0"/>
            <w:color w:val="auto"/>
            <w:rPrChange w:id="3383" w:author="BENITO CASADO, ENRIQUE" w:date="2019-09-22T21:03:00Z">
              <w:rPr/>
            </w:rPrChange>
          </w:rPr>
          <w:t xml:space="preserve">: </w:t>
        </w:r>
      </w:ins>
      <w:ins w:id="3384" w:author="BENITO CASADO, ENRIQUE" w:date="2019-09-22T21:58:00Z">
        <w:r w:rsidR="000021EF" w:rsidRPr="00AF1B21">
          <w:rPr>
            <w:i w:val="0"/>
            <w:color w:val="auto"/>
            <w:rPrChange w:id="3385" w:author="BENITO CASADO, ENRIQUE" w:date="2019-09-22T21:03:00Z">
              <w:rPr>
                <w:i/>
              </w:rPr>
            </w:rPrChange>
          </w:rPr>
          <w:t>Comprobación</w:t>
        </w:r>
      </w:ins>
      <w:ins w:id="3386" w:author="BENITO CASADO, ENRIQUE" w:date="2019-09-22T21:00:00Z">
        <w:r w:rsidRPr="00AF1B21">
          <w:rPr>
            <w:i w:val="0"/>
            <w:color w:val="auto"/>
            <w:rPrChange w:id="3387" w:author="BENITO CASADO, ENRIQUE" w:date="2019-09-22T21:03:00Z">
              <w:rPr/>
            </w:rPrChange>
          </w:rPr>
          <w:t xml:space="preserve"> de </w:t>
        </w:r>
      </w:ins>
      <w:ins w:id="3388" w:author="BENITO CASADO, ENRIQUE" w:date="2019-09-22T21:58:00Z">
        <w:r w:rsidR="000021EF" w:rsidRPr="00AF1B21">
          <w:rPr>
            <w:i w:val="0"/>
            <w:color w:val="auto"/>
            <w:rPrChange w:id="3389" w:author="BENITO CASADO, ENRIQUE" w:date="2019-09-22T21:03:00Z">
              <w:rPr>
                <w:i/>
              </w:rPr>
            </w:rPrChange>
          </w:rPr>
          <w:t>Índices</w:t>
        </w:r>
      </w:ins>
      <w:bookmarkEnd w:id="3374"/>
    </w:p>
    <w:p w14:paraId="4D5E8E7D" w14:textId="57136653" w:rsidR="00F7500C" w:rsidRPr="003346F7" w:rsidDel="00AF1B21" w:rsidRDefault="00F7500C" w:rsidP="0085541B">
      <w:pPr>
        <w:rPr>
          <w:del w:id="3390" w:author="BENITO CASADO, ENRIQUE" w:date="2019-09-22T21:00:00Z"/>
          <w:lang w:val="en-US"/>
        </w:rPr>
      </w:pPr>
      <w:del w:id="3391" w:author="BENITO CASADO, ENRIQUE" w:date="2019-09-22T21:00:00Z">
        <w:r w:rsidRPr="003346F7" w:rsidDel="00AF1B21">
          <w:rPr>
            <w:lang w:val="en-US"/>
          </w:rPr>
          <w:delText xml:space="preserve">                           </w:delText>
        </w:r>
        <w:r w:rsidR="004C0DB2" w:rsidRPr="003346F7" w:rsidDel="00AF1B21">
          <w:rPr>
            <w:lang w:val="en-US"/>
          </w:rPr>
          <w:delText xml:space="preserve">          </w:delText>
        </w:r>
        <w:r w:rsidRPr="003346F7" w:rsidDel="00AF1B21">
          <w:rPr>
            <w:lang w:val="en-US"/>
          </w:rPr>
          <w:delText xml:space="preserve">  Figura XX: Cat Indices</w:delText>
        </w:r>
      </w:del>
    </w:p>
    <w:p w14:paraId="723A2F87" w14:textId="77777777" w:rsidR="00095463" w:rsidRPr="00CE23E6" w:rsidRDefault="00095463" w:rsidP="0085541B">
      <w:pPr>
        <w:rPr>
          <w:b/>
          <w:rPrChange w:id="3392" w:author="BENITO CASADO, ENRIQUE" w:date="2019-09-22T21:24:00Z">
            <w:rPr>
              <w:b/>
              <w:lang w:val="en-US"/>
            </w:rPr>
          </w:rPrChange>
        </w:rPr>
      </w:pPr>
      <w:r w:rsidRPr="00CE23E6">
        <w:rPr>
          <w:b/>
          <w:rPrChange w:id="3393" w:author="BENITO CASADO, ENRIQUE" w:date="2019-09-22T21:24:00Z">
            <w:rPr>
              <w:b/>
              <w:lang w:val="en-US"/>
            </w:rPr>
          </w:rPrChange>
        </w:rPr>
        <w:t xml:space="preserve">Shards Info </w:t>
      </w:r>
    </w:p>
    <w:p w14:paraId="6BE5B82C" w14:textId="473E44B8" w:rsidR="00095463" w:rsidRDefault="00095463" w:rsidP="0085541B">
      <w:r>
        <w:t>Nos Proporciona informa</w:t>
      </w:r>
      <w:r w:rsidR="00F7500C">
        <w:t xml:space="preserve">ción sobre el nodo máster del </w:t>
      </w:r>
      <w:del w:id="3394" w:author="BENITO CASADO, ENRIQUE" w:date="2019-09-22T21:01:00Z">
        <w:r w:rsidR="00F7500C" w:rsidDel="00AF1B21">
          <w:delText>cluster</w:delText>
        </w:r>
      </w:del>
      <w:ins w:id="3395" w:author="BENITO CASADO, ENRIQUE" w:date="2019-09-22T21:01:00Z">
        <w:r w:rsidR="00AF1B21">
          <w:t>clúster</w:t>
        </w:r>
      </w:ins>
    </w:p>
    <w:p w14:paraId="360EF525" w14:textId="6D7B2DF6" w:rsidR="00F7500C" w:rsidRPr="0085541B" w:rsidRDefault="00F7500C" w:rsidP="0085541B">
      <w:r>
        <w:t xml:space="preserve">   </w:t>
      </w:r>
      <w:r w:rsidR="004C0DB2">
        <w:t xml:space="preserve">  </w:t>
      </w:r>
      <w:r>
        <w:t xml:space="preserve">Codigo: </w:t>
      </w:r>
      <w:r w:rsidR="004C0DB2">
        <w:tab/>
      </w:r>
      <w:r w:rsidRPr="004C0DB2">
        <w:rPr>
          <w:rFonts w:ascii="Cambria" w:hAnsi="Cambria"/>
          <w:b/>
          <w:color w:val="1F497D" w:themeColor="text2"/>
          <w:sz w:val="18"/>
        </w:rPr>
        <w:t>Get _cat/</w:t>
      </w:r>
      <w:r w:rsidR="00511929" w:rsidRPr="004C0DB2">
        <w:rPr>
          <w:rFonts w:ascii="Cambria" w:hAnsi="Cambria"/>
          <w:b/>
          <w:color w:val="1F497D" w:themeColor="text2"/>
          <w:sz w:val="18"/>
        </w:rPr>
        <w:t>shards</w:t>
      </w:r>
    </w:p>
    <w:p w14:paraId="65D17FBA" w14:textId="77777777" w:rsidR="005E6F3A" w:rsidRDefault="005E6F3A" w:rsidP="005E6F3A"/>
    <w:p w14:paraId="5C9AE18D" w14:textId="68F9222C" w:rsidR="005E6F3A" w:rsidRPr="000021EF" w:rsidRDefault="00511929" w:rsidP="005E6F3A">
      <w:pPr>
        <w:pStyle w:val="berschrift3"/>
        <w:rPr>
          <w:rFonts w:asciiTheme="minorHAnsi" w:hAnsiTheme="minorHAnsi" w:cstheme="minorHAnsi"/>
          <w:sz w:val="32"/>
          <w:rPrChange w:id="3396" w:author="BENITO CASADO, ENRIQUE" w:date="2019-09-22T21:58:00Z">
            <w:rPr/>
          </w:rPrChange>
        </w:rPr>
      </w:pPr>
      <w:bookmarkStart w:id="3397" w:name="_Toc20170557"/>
      <w:r w:rsidRPr="000021EF">
        <w:rPr>
          <w:rFonts w:asciiTheme="minorHAnsi" w:hAnsiTheme="minorHAnsi" w:cstheme="minorHAnsi"/>
          <w:sz w:val="32"/>
          <w:rPrChange w:id="3398" w:author="BENITO CASADO, ENRIQUE" w:date="2019-09-22T21:58:00Z">
            <w:rPr/>
          </w:rPrChange>
        </w:rPr>
        <w:t>A</w:t>
      </w:r>
      <w:r w:rsidR="005E6F3A" w:rsidRPr="000021EF">
        <w:rPr>
          <w:rFonts w:asciiTheme="minorHAnsi" w:hAnsiTheme="minorHAnsi" w:cstheme="minorHAnsi"/>
          <w:sz w:val="32"/>
          <w:rPrChange w:id="3399" w:author="BENITO CASADO, ENRIQUE" w:date="2019-09-22T21:58:00Z">
            <w:rPr/>
          </w:rPrChange>
        </w:rPr>
        <w:t>PI REST - Índices y documentos</w:t>
      </w:r>
      <w:bookmarkEnd w:id="3397"/>
    </w:p>
    <w:p w14:paraId="38A0E1C7" w14:textId="77777777" w:rsidR="004C0DB2" w:rsidRPr="004C0DB2" w:rsidRDefault="004C0DB2" w:rsidP="004C0DB2"/>
    <w:p w14:paraId="26BCC438" w14:textId="4C80B59A" w:rsidR="00511929" w:rsidRDefault="004C0DB2" w:rsidP="00511929">
      <w:r>
        <w:t xml:space="preserve">Enumeramos a </w:t>
      </w:r>
      <w:del w:id="3400" w:author="BENITO CASADO, ENRIQUE" w:date="2019-09-22T21:01:00Z">
        <w:r w:rsidDel="00AF1B21">
          <w:delText>continuacion</w:delText>
        </w:r>
      </w:del>
      <w:ins w:id="3401" w:author="BENITO CASADO, ENRIQUE" w:date="2019-09-22T21:01:00Z">
        <w:r w:rsidR="00AF1B21">
          <w:t>continuación</w:t>
        </w:r>
      </w:ins>
      <w:r w:rsidR="00511929">
        <w:t xml:space="preserve"> las correspondientes APIs para el indexado de los </w:t>
      </w:r>
      <w:r>
        <w:t xml:space="preserve">documentos </w:t>
      </w:r>
      <w:r w:rsidR="00FC3896">
        <w:t>JSON</w:t>
      </w:r>
      <w:r w:rsidR="00511929">
        <w:t>.</w:t>
      </w:r>
    </w:p>
    <w:p w14:paraId="58A2348E" w14:textId="5386F14D" w:rsidR="00511929" w:rsidRPr="004C0DB2" w:rsidRDefault="00991788" w:rsidP="00511929">
      <w:pPr>
        <w:rPr>
          <w:b/>
        </w:rPr>
      </w:pPr>
      <w:r w:rsidRPr="004C0DB2">
        <w:rPr>
          <w:b/>
        </w:rPr>
        <w:t>Put</w:t>
      </w:r>
    </w:p>
    <w:p w14:paraId="44B09C37" w14:textId="56805FDC" w:rsidR="00991788" w:rsidRDefault="00991788" w:rsidP="00511929">
      <w:r>
        <w:lastRenderedPageBreak/>
        <w:t>Puede darse el caso que necesitemos insertar un documento manualmente, por la razón que sea, en este caso utilizaremos el comando put y los</w:t>
      </w:r>
      <w:r w:rsidR="004C0DB2">
        <w:t xml:space="preserve"> campos sigan en nuestro Índice. </w:t>
      </w:r>
      <w:r>
        <w:t xml:space="preserve">Put </w:t>
      </w:r>
      <w:r w:rsidR="00FD329B">
        <w:t>sería</w:t>
      </w:r>
      <w:r>
        <w:t xml:space="preserve"> el equivalente a SQL a </w:t>
      </w:r>
      <w:r w:rsidR="00FD329B">
        <w:t>“</w:t>
      </w:r>
      <w:r w:rsidR="00FD329B" w:rsidRPr="004C0DB2">
        <w:rPr>
          <w:rFonts w:ascii="Cambria" w:hAnsi="Cambria"/>
          <w:b/>
          <w:color w:val="1F497D" w:themeColor="text2"/>
          <w:sz w:val="18"/>
        </w:rPr>
        <w:t>I</w:t>
      </w:r>
      <w:r w:rsidRPr="004C0DB2">
        <w:rPr>
          <w:rFonts w:ascii="Cambria" w:hAnsi="Cambria"/>
          <w:b/>
          <w:color w:val="1F497D" w:themeColor="text2"/>
          <w:sz w:val="18"/>
        </w:rPr>
        <w:t>nsert into Tabla</w:t>
      </w:r>
      <w:r w:rsidR="004C0DB2" w:rsidRPr="004C0DB2">
        <w:rPr>
          <w:rFonts w:ascii="Cambria" w:hAnsi="Cambria"/>
          <w:b/>
          <w:color w:val="1F497D" w:themeColor="text2"/>
          <w:sz w:val="18"/>
        </w:rPr>
        <w:t xml:space="preserve"> values ( value1,…valueN</w:t>
      </w:r>
      <w:r w:rsidR="004C0DB2">
        <w:t>)</w:t>
      </w:r>
      <w:r w:rsidR="00FD329B">
        <w:t>”</w:t>
      </w:r>
    </w:p>
    <w:p w14:paraId="6B93A50F" w14:textId="77777777" w:rsidR="00AF1B21" w:rsidRDefault="00FD329B">
      <w:pPr>
        <w:keepNext/>
        <w:jc w:val="center"/>
        <w:rPr>
          <w:ins w:id="3402" w:author="BENITO CASADO, ENRIQUE" w:date="2019-09-22T21:02:00Z"/>
        </w:rPr>
        <w:pPrChange w:id="3403" w:author="Jesús Carretero" w:date="2019-09-23T21:31:00Z">
          <w:pPr/>
        </w:pPrChange>
      </w:pPr>
      <w:r>
        <w:rPr>
          <w:noProof/>
          <w:lang w:eastAsia="es-ES"/>
        </w:rPr>
        <w:drawing>
          <wp:inline distT="0" distB="0" distL="0" distR="0" wp14:anchorId="515E71B2" wp14:editId="739D18EE">
            <wp:extent cx="4846320" cy="3268474"/>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2629" cy="3292962"/>
                    </a:xfrm>
                    <a:prstGeom prst="rect">
                      <a:avLst/>
                    </a:prstGeom>
                  </pic:spPr>
                </pic:pic>
              </a:graphicData>
            </a:graphic>
          </wp:inline>
        </w:drawing>
      </w:r>
    </w:p>
    <w:p w14:paraId="05AC0CA2" w14:textId="029C2386" w:rsidR="00FD329B" w:rsidRPr="00831F37" w:rsidRDefault="00AF1B21">
      <w:pPr>
        <w:pStyle w:val="Beschriftung"/>
        <w:jc w:val="center"/>
        <w:pPrChange w:id="3404" w:author="Jesús Carretero" w:date="2019-09-23T21:31:00Z">
          <w:pPr/>
        </w:pPrChange>
      </w:pPr>
      <w:bookmarkStart w:id="3405" w:name="_Toc20171446"/>
      <w:ins w:id="3406" w:author="BENITO CASADO, ENRIQUE" w:date="2019-09-22T21:02:00Z">
        <w:r w:rsidRPr="00C65D67">
          <w:rPr>
            <w:i w:val="0"/>
            <w:color w:val="auto"/>
            <w:rPrChange w:id="3407" w:author="BENITO CASADO, ENRIQUE" w:date="2019-09-23T22:41:00Z">
              <w:rPr/>
            </w:rPrChange>
          </w:rPr>
          <w:t xml:space="preserve">Figura </w:t>
        </w:r>
        <w:r w:rsidRPr="00AF1B21">
          <w:rPr>
            <w:i w:val="0"/>
            <w:color w:val="auto"/>
            <w:rPrChange w:id="3408" w:author="BENITO CASADO, ENRIQUE" w:date="2019-09-22T21:02:00Z">
              <w:rPr/>
            </w:rPrChange>
          </w:rPr>
          <w:fldChar w:fldCharType="begin"/>
        </w:r>
        <w:r w:rsidRPr="00C65D67">
          <w:rPr>
            <w:i w:val="0"/>
            <w:color w:val="auto"/>
            <w:rPrChange w:id="3409" w:author="BENITO CASADO, ENRIQUE" w:date="2019-09-23T22:41:00Z">
              <w:rPr/>
            </w:rPrChange>
          </w:rPr>
          <w:instrText xml:space="preserve"> SEQ Figura \* ARABIC </w:instrText>
        </w:r>
      </w:ins>
      <w:r w:rsidRPr="00AF1B21">
        <w:rPr>
          <w:i w:val="0"/>
          <w:color w:val="auto"/>
          <w:rPrChange w:id="3410" w:author="BENITO CASADO, ENRIQUE" w:date="2019-09-22T21:02:00Z">
            <w:rPr/>
          </w:rPrChange>
        </w:rPr>
        <w:fldChar w:fldCharType="separate"/>
      </w:r>
      <w:ins w:id="3411" w:author="BENITO CASADO, ENRIQUE" w:date="2019-09-23T22:45:00Z">
        <w:r w:rsidR="00746E0D">
          <w:rPr>
            <w:i w:val="0"/>
            <w:noProof/>
            <w:color w:val="auto"/>
          </w:rPr>
          <w:t>33</w:t>
        </w:r>
      </w:ins>
      <w:ins w:id="3412" w:author="BENITO CASADO, ENRIQUE" w:date="2019-09-22T21:02:00Z">
        <w:r w:rsidRPr="00AF1B21">
          <w:rPr>
            <w:i w:val="0"/>
            <w:color w:val="auto"/>
            <w:rPrChange w:id="3413" w:author="BENITO CASADO, ENRIQUE" w:date="2019-09-22T21:02:00Z">
              <w:rPr/>
            </w:rPrChange>
          </w:rPr>
          <w:fldChar w:fldCharType="end"/>
        </w:r>
        <w:r w:rsidRPr="00C65D67">
          <w:rPr>
            <w:i w:val="0"/>
            <w:color w:val="auto"/>
            <w:rPrChange w:id="3414" w:author="BENITO CASADO, ENRIQUE" w:date="2019-09-23T22:41:00Z">
              <w:rPr/>
            </w:rPrChange>
          </w:rPr>
          <w:t>: Insert SQL vs Insert Elasticserarch</w:t>
        </w:r>
      </w:ins>
      <w:bookmarkEnd w:id="3405"/>
    </w:p>
    <w:p w14:paraId="7E767329" w14:textId="65293C06" w:rsidR="00FD329B" w:rsidDel="00AF1B21" w:rsidRDefault="00FD329B" w:rsidP="00511929">
      <w:pPr>
        <w:rPr>
          <w:del w:id="3415" w:author="BENITO CASADO, ENRIQUE" w:date="2019-09-22T21:02:00Z"/>
        </w:rPr>
      </w:pPr>
      <w:del w:id="3416" w:author="BENITO CASADO, ENRIQUE" w:date="2019-09-22T21:02:00Z">
        <w:r w:rsidDel="00AF1B21">
          <w:delText xml:space="preserve"> </w:delText>
        </w:r>
        <w:r w:rsidR="00FC3896" w:rsidDel="00AF1B21">
          <w:delText xml:space="preserve">                   </w:delText>
        </w:r>
        <w:r w:rsidR="00447852" w:rsidDel="00AF1B21">
          <w:delText xml:space="preserve">             </w:delText>
        </w:r>
        <w:r w:rsidR="00FC3896" w:rsidDel="00AF1B21">
          <w:delText xml:space="preserve"> </w:delText>
        </w:r>
        <w:r w:rsidDel="00AF1B21">
          <w:delText>Figura XX : Insert SQL vs Kibana</w:delText>
        </w:r>
      </w:del>
    </w:p>
    <w:p w14:paraId="1CDBAD3C" w14:textId="77777777" w:rsidR="00FD329B" w:rsidRPr="00FC3896" w:rsidRDefault="00FD329B" w:rsidP="00511929">
      <w:pPr>
        <w:rPr>
          <w:b/>
        </w:rPr>
      </w:pPr>
      <w:r w:rsidRPr="00FC3896">
        <w:rPr>
          <w:b/>
        </w:rPr>
        <w:t>Get</w:t>
      </w:r>
    </w:p>
    <w:p w14:paraId="05DAD1E3" w14:textId="4BA16F67" w:rsidR="00FD329B" w:rsidRDefault="00FD329B" w:rsidP="00511929">
      <w:r>
        <w:t xml:space="preserve"> Permite consultas documentos JSON de un índice a través de su ID.</w:t>
      </w:r>
      <w:r w:rsidR="00447852">
        <w:t xml:space="preserve"> </w:t>
      </w:r>
      <w:r>
        <w:t>En este caso le damos el id</w:t>
      </w:r>
      <w:ins w:id="3417" w:author="BENITO CASADO, ENRIQUE" w:date="2019-09-22T21:02:00Z">
        <w:r w:rsidR="00AF1B21">
          <w:t>=</w:t>
        </w:r>
      </w:ins>
      <w:r>
        <w:t xml:space="preserve"> 1</w:t>
      </w:r>
    </w:p>
    <w:p w14:paraId="2C872C21" w14:textId="77777777" w:rsidR="00AF1B21" w:rsidRDefault="00FD329B">
      <w:pPr>
        <w:keepNext/>
        <w:jc w:val="center"/>
        <w:rPr>
          <w:ins w:id="3418" w:author="BENITO CASADO, ENRIQUE" w:date="2019-09-22T21:02:00Z"/>
        </w:rPr>
        <w:pPrChange w:id="3419" w:author="Jesús Carretero" w:date="2019-09-23T21:31:00Z">
          <w:pPr/>
        </w:pPrChange>
      </w:pPr>
      <w:r>
        <w:rPr>
          <w:noProof/>
          <w:lang w:eastAsia="es-ES"/>
        </w:rPr>
        <w:drawing>
          <wp:inline distT="0" distB="0" distL="0" distR="0" wp14:anchorId="19AD38A1" wp14:editId="28E527CC">
            <wp:extent cx="5400040" cy="15430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543050"/>
                    </a:xfrm>
                    <a:prstGeom prst="rect">
                      <a:avLst/>
                    </a:prstGeom>
                  </pic:spPr>
                </pic:pic>
              </a:graphicData>
            </a:graphic>
          </wp:inline>
        </w:drawing>
      </w:r>
    </w:p>
    <w:p w14:paraId="27DDF938" w14:textId="7176E452" w:rsidR="00FD329B" w:rsidRPr="002B7F22" w:rsidRDefault="00AF1B21">
      <w:pPr>
        <w:pStyle w:val="Beschriftung"/>
        <w:jc w:val="center"/>
        <w:pPrChange w:id="3420" w:author="Jesús Carretero" w:date="2019-09-23T21:32:00Z">
          <w:pPr/>
        </w:pPrChange>
      </w:pPr>
      <w:bookmarkStart w:id="3421" w:name="_Toc20171447"/>
      <w:ins w:id="3422" w:author="BENITO CASADO, ENRIQUE" w:date="2019-09-22T21:02:00Z">
        <w:r w:rsidRPr="00AF1B21">
          <w:rPr>
            <w:i w:val="0"/>
            <w:color w:val="auto"/>
            <w:rPrChange w:id="3423" w:author="BENITO CASADO, ENRIQUE" w:date="2019-09-22T21:02:00Z">
              <w:rPr/>
            </w:rPrChange>
          </w:rPr>
          <w:t xml:space="preserve">Figura </w:t>
        </w:r>
        <w:r w:rsidRPr="00AF1B21">
          <w:rPr>
            <w:i w:val="0"/>
            <w:color w:val="auto"/>
            <w:rPrChange w:id="3424" w:author="BENITO CASADO, ENRIQUE" w:date="2019-09-22T21:02:00Z">
              <w:rPr/>
            </w:rPrChange>
          </w:rPr>
          <w:fldChar w:fldCharType="begin"/>
        </w:r>
        <w:r w:rsidRPr="00AF1B21">
          <w:rPr>
            <w:i w:val="0"/>
            <w:color w:val="auto"/>
            <w:rPrChange w:id="3425" w:author="BENITO CASADO, ENRIQUE" w:date="2019-09-22T21:02:00Z">
              <w:rPr/>
            </w:rPrChange>
          </w:rPr>
          <w:instrText xml:space="preserve"> SEQ Figura \* ARABIC </w:instrText>
        </w:r>
      </w:ins>
      <w:r w:rsidRPr="00AF1B21">
        <w:rPr>
          <w:i w:val="0"/>
          <w:color w:val="auto"/>
          <w:rPrChange w:id="3426" w:author="BENITO CASADO, ENRIQUE" w:date="2019-09-22T21:02:00Z">
            <w:rPr/>
          </w:rPrChange>
        </w:rPr>
        <w:fldChar w:fldCharType="separate"/>
      </w:r>
      <w:ins w:id="3427" w:author="BENITO CASADO, ENRIQUE" w:date="2019-09-23T22:45:00Z">
        <w:r w:rsidR="00746E0D">
          <w:rPr>
            <w:i w:val="0"/>
            <w:noProof/>
            <w:color w:val="auto"/>
          </w:rPr>
          <w:t>34</w:t>
        </w:r>
      </w:ins>
      <w:ins w:id="3428" w:author="BENITO CASADO, ENRIQUE" w:date="2019-09-22T21:02:00Z">
        <w:r w:rsidRPr="00AF1B21">
          <w:rPr>
            <w:i w:val="0"/>
            <w:color w:val="auto"/>
            <w:rPrChange w:id="3429" w:author="BENITO CASADO, ENRIQUE" w:date="2019-09-22T21:02:00Z">
              <w:rPr/>
            </w:rPrChange>
          </w:rPr>
          <w:fldChar w:fldCharType="end"/>
        </w:r>
        <w:r w:rsidRPr="00AF1B21">
          <w:rPr>
            <w:i w:val="0"/>
            <w:color w:val="auto"/>
            <w:rPrChange w:id="3430" w:author="BENITO CASADO, ENRIQUE" w:date="2019-09-22T21:02:00Z">
              <w:rPr/>
            </w:rPrChange>
          </w:rPr>
          <w:t>: Lectura de datos</w:t>
        </w:r>
      </w:ins>
      <w:bookmarkEnd w:id="3421"/>
    </w:p>
    <w:p w14:paraId="43BE3958" w14:textId="664EC0C7" w:rsidR="00FD329B" w:rsidRDefault="00FC3896" w:rsidP="00511929">
      <w:r>
        <w:t xml:space="preserve">            </w:t>
      </w:r>
      <w:r w:rsidR="00447852">
        <w:tab/>
      </w:r>
      <w:r w:rsidR="00447852">
        <w:tab/>
      </w:r>
      <w:r w:rsidR="00447852">
        <w:tab/>
      </w:r>
      <w:del w:id="3431" w:author="BENITO CASADO, ENRIQUE" w:date="2019-09-22T21:02:00Z">
        <w:r w:rsidDel="00AF1B21">
          <w:delText xml:space="preserve"> </w:delText>
        </w:r>
        <w:r w:rsidR="00DE295A" w:rsidDel="00AF1B21">
          <w:delText>Figura XX: Get from Kibana</w:delText>
        </w:r>
      </w:del>
    </w:p>
    <w:p w14:paraId="43DE85FA" w14:textId="77777777" w:rsidR="00FD329B" w:rsidRPr="00FC3896" w:rsidRDefault="00FD329B" w:rsidP="00511929">
      <w:pPr>
        <w:rPr>
          <w:b/>
        </w:rPr>
      </w:pPr>
      <w:r w:rsidRPr="00FC3896">
        <w:rPr>
          <w:b/>
        </w:rPr>
        <w:t xml:space="preserve">Delete </w:t>
      </w:r>
    </w:p>
    <w:p w14:paraId="303446D7" w14:textId="2F6BD83D" w:rsidR="00991788" w:rsidRDefault="00FD329B" w:rsidP="00511929">
      <w:r>
        <w:t>Permite eliminar documentos de un índice especificando su correspondiente ID.</w:t>
      </w:r>
      <w:r w:rsidR="00DE295A">
        <w:t xml:space="preserve"> Si intentáramos como en el apartado anterior recoger el Documento, nos daría Falso pues esta ya no existe.</w:t>
      </w:r>
    </w:p>
    <w:p w14:paraId="18BC06EA" w14:textId="66C4AA79" w:rsidR="00AF1B21" w:rsidRDefault="00DE295A">
      <w:pPr>
        <w:keepNext/>
        <w:jc w:val="center"/>
        <w:rPr>
          <w:ins w:id="3432" w:author="BENITO CASADO, ENRIQUE" w:date="2019-09-22T21:03:00Z"/>
        </w:rPr>
        <w:pPrChange w:id="3433" w:author="Jesús Carretero" w:date="2019-09-23T21:32:00Z">
          <w:pPr/>
        </w:pPrChange>
      </w:pPr>
      <w:r>
        <w:rPr>
          <w:noProof/>
          <w:lang w:eastAsia="es-ES"/>
        </w:rPr>
        <w:lastRenderedPageBreak/>
        <w:drawing>
          <wp:inline distT="0" distB="0" distL="0" distR="0" wp14:anchorId="50C208A1" wp14:editId="676829F1">
            <wp:extent cx="3741420" cy="1307561"/>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8279" cy="1316948"/>
                    </a:xfrm>
                    <a:prstGeom prst="rect">
                      <a:avLst/>
                    </a:prstGeom>
                  </pic:spPr>
                </pic:pic>
              </a:graphicData>
            </a:graphic>
          </wp:inline>
        </w:drawing>
      </w:r>
    </w:p>
    <w:p w14:paraId="5BEED28E" w14:textId="7DE30FEB" w:rsidR="00DE295A" w:rsidRPr="002D3F20" w:rsidRDefault="00AF1B21">
      <w:pPr>
        <w:pStyle w:val="Beschriftung"/>
        <w:jc w:val="center"/>
        <w:rPr>
          <w:rPrChange w:id="3434" w:author="BENITO CASADO, ENRIQUE" w:date="2019-09-22T21:04:00Z">
            <w:rPr>
              <w:lang w:val="en-US"/>
            </w:rPr>
          </w:rPrChange>
        </w:rPr>
        <w:pPrChange w:id="3435" w:author="Jesús Carretero" w:date="2019-09-23T21:32:00Z">
          <w:pPr/>
        </w:pPrChange>
      </w:pPr>
      <w:bookmarkStart w:id="3436" w:name="_Toc20171448"/>
      <w:ins w:id="3437" w:author="BENITO CASADO, ENRIQUE" w:date="2019-09-22T21:03:00Z">
        <w:r w:rsidRPr="00AF1B21">
          <w:rPr>
            <w:i w:val="0"/>
            <w:color w:val="auto"/>
            <w:rPrChange w:id="3438" w:author="BENITO CASADO, ENRIQUE" w:date="2019-09-22T21:04:00Z">
              <w:rPr/>
            </w:rPrChange>
          </w:rPr>
          <w:t xml:space="preserve">Figura </w:t>
        </w:r>
        <w:r w:rsidRPr="00AF1B21">
          <w:rPr>
            <w:i w:val="0"/>
            <w:color w:val="auto"/>
            <w:rPrChange w:id="3439" w:author="BENITO CASADO, ENRIQUE" w:date="2019-09-22T21:04:00Z">
              <w:rPr/>
            </w:rPrChange>
          </w:rPr>
          <w:fldChar w:fldCharType="begin"/>
        </w:r>
        <w:r w:rsidRPr="00AF1B21">
          <w:rPr>
            <w:i w:val="0"/>
            <w:color w:val="auto"/>
            <w:rPrChange w:id="3440" w:author="BENITO CASADO, ENRIQUE" w:date="2019-09-22T21:04:00Z">
              <w:rPr/>
            </w:rPrChange>
          </w:rPr>
          <w:instrText xml:space="preserve"> SEQ Figura \* ARABIC </w:instrText>
        </w:r>
      </w:ins>
      <w:r w:rsidRPr="00AF1B21">
        <w:rPr>
          <w:i w:val="0"/>
          <w:color w:val="auto"/>
          <w:rPrChange w:id="3441" w:author="BENITO CASADO, ENRIQUE" w:date="2019-09-22T21:04:00Z">
            <w:rPr/>
          </w:rPrChange>
        </w:rPr>
        <w:fldChar w:fldCharType="separate"/>
      </w:r>
      <w:ins w:id="3442" w:author="BENITO CASADO, ENRIQUE" w:date="2019-09-23T22:45:00Z">
        <w:r w:rsidR="00746E0D">
          <w:rPr>
            <w:i w:val="0"/>
            <w:noProof/>
            <w:color w:val="auto"/>
          </w:rPr>
          <w:t>35</w:t>
        </w:r>
      </w:ins>
      <w:ins w:id="3443" w:author="BENITO CASADO, ENRIQUE" w:date="2019-09-22T21:03:00Z">
        <w:r w:rsidRPr="00AF1B21">
          <w:rPr>
            <w:i w:val="0"/>
            <w:color w:val="auto"/>
            <w:rPrChange w:id="3444" w:author="BENITO CASADO, ENRIQUE" w:date="2019-09-22T21:04:00Z">
              <w:rPr/>
            </w:rPrChange>
          </w:rPr>
          <w:fldChar w:fldCharType="end"/>
        </w:r>
        <w:r w:rsidRPr="00AF1B21">
          <w:rPr>
            <w:i w:val="0"/>
            <w:color w:val="auto"/>
            <w:rPrChange w:id="3445" w:author="BENITO CASADO, ENRIQUE" w:date="2019-09-22T21:04:00Z">
              <w:rPr/>
            </w:rPrChange>
          </w:rPr>
          <w:t>:Borrado y consulta en Kibana</w:t>
        </w:r>
      </w:ins>
      <w:bookmarkEnd w:id="3436"/>
    </w:p>
    <w:p w14:paraId="2D6C779B" w14:textId="31559450" w:rsidR="00DE295A" w:rsidRPr="00DE295A" w:rsidDel="00AF1B21" w:rsidRDefault="00DE295A" w:rsidP="00511929">
      <w:pPr>
        <w:rPr>
          <w:del w:id="3446" w:author="BENITO CASADO, ENRIQUE" w:date="2019-09-22T21:03:00Z"/>
          <w:lang w:val="en-US"/>
        </w:rPr>
      </w:pPr>
      <w:del w:id="3447" w:author="BENITO CASADO, ENRIQUE" w:date="2019-09-22T21:03:00Z">
        <w:r w:rsidRPr="00DE295A" w:rsidDel="00AF1B21">
          <w:rPr>
            <w:lang w:val="en-US"/>
          </w:rPr>
          <w:delText xml:space="preserve">   </w:delText>
        </w:r>
        <w:r w:rsidR="00FC3896" w:rsidDel="00AF1B21">
          <w:rPr>
            <w:lang w:val="en-US"/>
          </w:rPr>
          <w:delText xml:space="preserve">                          </w:delText>
        </w:r>
        <w:r w:rsidRPr="00DE295A" w:rsidDel="00AF1B21">
          <w:rPr>
            <w:lang w:val="en-US"/>
          </w:rPr>
          <w:delText xml:space="preserve">  Fi</w:delText>
        </w:r>
        <w:r w:rsidR="00FC3896" w:rsidDel="00AF1B21">
          <w:rPr>
            <w:lang w:val="en-US"/>
          </w:rPr>
          <w:delText>gura XX: Delete and Get Kibana.</w:delText>
        </w:r>
      </w:del>
    </w:p>
    <w:p w14:paraId="031AACEA" w14:textId="77777777" w:rsidR="00FD329B" w:rsidRPr="00FC3896" w:rsidRDefault="00FD329B" w:rsidP="005E6F3A">
      <w:pPr>
        <w:rPr>
          <w:b/>
        </w:rPr>
      </w:pPr>
      <w:r w:rsidRPr="00FC3896">
        <w:rPr>
          <w:b/>
        </w:rPr>
        <w:t xml:space="preserve">Update </w:t>
      </w:r>
    </w:p>
    <w:p w14:paraId="170B5558" w14:textId="2EB88B3D" w:rsidR="005E6F3A" w:rsidRDefault="00DE295A">
      <w:r>
        <w:t xml:space="preserve">Nos </w:t>
      </w:r>
      <w:r w:rsidR="00FD329B">
        <w:t xml:space="preserve">Permite actualizar un documento basado en un script. </w:t>
      </w:r>
      <w:r>
        <w:t xml:space="preserve"> El funcionamiento es que c</w:t>
      </w:r>
      <w:r w:rsidR="00FD329B">
        <w:t>onsulta</w:t>
      </w:r>
      <w:r w:rsidR="00FC3896">
        <w:t xml:space="preserve"> el documento, aplica el script</w:t>
      </w:r>
      <w:r>
        <w:t xml:space="preserve">, </w:t>
      </w:r>
      <w:r w:rsidR="00FC3896">
        <w:t>ósea</w:t>
      </w:r>
      <w:r>
        <w:t xml:space="preserve"> nuestro update, lo que queramos</w:t>
      </w:r>
      <w:r w:rsidR="00FC3896">
        <w:t xml:space="preserve"> añadir </w:t>
      </w:r>
      <w:r w:rsidR="00FD329B">
        <w:t>y vuelve a indexar el documento.</w:t>
      </w:r>
    </w:p>
    <w:p w14:paraId="4E5715D3" w14:textId="77777777" w:rsidR="002D3F20" w:rsidRDefault="00DE295A">
      <w:pPr>
        <w:keepNext/>
        <w:ind w:firstLine="708"/>
        <w:jc w:val="center"/>
        <w:rPr>
          <w:ins w:id="3448" w:author="BENITO CASADO, ENRIQUE" w:date="2019-09-22T21:04:00Z"/>
        </w:rPr>
        <w:pPrChange w:id="3449" w:author="Jesús Carretero" w:date="2019-09-23T21:32:00Z">
          <w:pPr>
            <w:ind w:firstLine="708"/>
          </w:pPr>
        </w:pPrChange>
      </w:pPr>
      <w:r>
        <w:rPr>
          <w:noProof/>
          <w:lang w:eastAsia="es-ES"/>
        </w:rPr>
        <w:drawing>
          <wp:inline distT="0" distB="0" distL="0" distR="0" wp14:anchorId="0D729BC4" wp14:editId="58D90A08">
            <wp:extent cx="3718560" cy="151864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0306" cy="1527526"/>
                    </a:xfrm>
                    <a:prstGeom prst="rect">
                      <a:avLst/>
                    </a:prstGeom>
                  </pic:spPr>
                </pic:pic>
              </a:graphicData>
            </a:graphic>
          </wp:inline>
        </w:drawing>
      </w:r>
    </w:p>
    <w:p w14:paraId="19B53BDF" w14:textId="6166456C" w:rsidR="00DE295A" w:rsidRPr="002B7F22" w:rsidRDefault="002D3F20">
      <w:pPr>
        <w:pStyle w:val="Beschriftung"/>
        <w:jc w:val="center"/>
        <w:pPrChange w:id="3450" w:author="Jesús Carretero" w:date="2019-09-23T21:32:00Z">
          <w:pPr/>
        </w:pPrChange>
      </w:pPr>
      <w:bookmarkStart w:id="3451" w:name="_Toc20171449"/>
      <w:ins w:id="3452" w:author="BENITO CASADO, ENRIQUE" w:date="2019-09-22T21:04:00Z">
        <w:r w:rsidRPr="000021EF">
          <w:rPr>
            <w:i w:val="0"/>
            <w:color w:val="auto"/>
            <w:rPrChange w:id="3453" w:author="BENITO CASADO, ENRIQUE" w:date="2019-09-22T21:57:00Z">
              <w:rPr/>
            </w:rPrChange>
          </w:rPr>
          <w:t xml:space="preserve">Figura </w:t>
        </w:r>
        <w:r w:rsidRPr="000021EF">
          <w:rPr>
            <w:i w:val="0"/>
            <w:color w:val="auto"/>
            <w:rPrChange w:id="3454" w:author="BENITO CASADO, ENRIQUE" w:date="2019-09-22T21:57:00Z">
              <w:rPr/>
            </w:rPrChange>
          </w:rPr>
          <w:fldChar w:fldCharType="begin"/>
        </w:r>
        <w:r w:rsidRPr="000021EF">
          <w:rPr>
            <w:i w:val="0"/>
            <w:color w:val="auto"/>
            <w:rPrChange w:id="3455" w:author="BENITO CASADO, ENRIQUE" w:date="2019-09-22T21:57:00Z">
              <w:rPr/>
            </w:rPrChange>
          </w:rPr>
          <w:instrText xml:space="preserve"> SEQ Figura \* ARABIC </w:instrText>
        </w:r>
      </w:ins>
      <w:r w:rsidRPr="000021EF">
        <w:rPr>
          <w:i w:val="0"/>
          <w:color w:val="auto"/>
          <w:rPrChange w:id="3456" w:author="BENITO CASADO, ENRIQUE" w:date="2019-09-22T21:57:00Z">
            <w:rPr/>
          </w:rPrChange>
        </w:rPr>
        <w:fldChar w:fldCharType="separate"/>
      </w:r>
      <w:ins w:id="3457" w:author="BENITO CASADO, ENRIQUE" w:date="2019-09-23T22:45:00Z">
        <w:r w:rsidR="00746E0D">
          <w:rPr>
            <w:i w:val="0"/>
            <w:noProof/>
            <w:color w:val="auto"/>
          </w:rPr>
          <w:t>36</w:t>
        </w:r>
      </w:ins>
      <w:ins w:id="3458" w:author="BENITO CASADO, ENRIQUE" w:date="2019-09-22T21:04:00Z">
        <w:r w:rsidRPr="000021EF">
          <w:rPr>
            <w:i w:val="0"/>
            <w:color w:val="auto"/>
            <w:rPrChange w:id="3459" w:author="BENITO CASADO, ENRIQUE" w:date="2019-09-22T21:57:00Z">
              <w:rPr/>
            </w:rPrChange>
          </w:rPr>
          <w:fldChar w:fldCharType="end"/>
        </w:r>
        <w:r w:rsidRPr="000021EF">
          <w:rPr>
            <w:i w:val="0"/>
            <w:color w:val="auto"/>
            <w:rPrChange w:id="3460" w:author="BENITO CASADO, ENRIQUE" w:date="2019-09-22T21:57:00Z">
              <w:rPr/>
            </w:rPrChange>
          </w:rPr>
          <w:t>: Update en Kibana</w:t>
        </w:r>
      </w:ins>
      <w:bookmarkEnd w:id="3451"/>
    </w:p>
    <w:p w14:paraId="02C03871" w14:textId="77777777" w:rsidR="002D3F20" w:rsidRDefault="002D3F20" w:rsidP="005E6F3A">
      <w:pPr>
        <w:rPr>
          <w:ins w:id="3461" w:author="BENITO CASADO, ENRIQUE" w:date="2019-09-22T21:04:00Z"/>
        </w:rPr>
      </w:pPr>
    </w:p>
    <w:p w14:paraId="6C73210C" w14:textId="52758D72" w:rsidR="00FD329B" w:rsidDel="002D3F20" w:rsidRDefault="00FC3896" w:rsidP="005E6F3A">
      <w:pPr>
        <w:rPr>
          <w:del w:id="3462" w:author="BENITO CASADO, ENRIQUE" w:date="2019-09-22T21:04:00Z"/>
        </w:rPr>
      </w:pPr>
      <w:del w:id="3463" w:author="BENITO CASADO, ENRIQUE" w:date="2019-09-22T21:04:00Z">
        <w:r w:rsidDel="002D3F20">
          <w:delText xml:space="preserve">                               Figura XX: Update   en Kibana</w:delText>
        </w:r>
      </w:del>
    </w:p>
    <w:p w14:paraId="242957AE" w14:textId="77777777" w:rsidR="00FD329B" w:rsidRPr="00FC3896" w:rsidRDefault="00FD329B" w:rsidP="005E6F3A">
      <w:pPr>
        <w:rPr>
          <w:b/>
        </w:rPr>
      </w:pPr>
      <w:r w:rsidRPr="00FC3896">
        <w:rPr>
          <w:b/>
        </w:rPr>
        <w:t xml:space="preserve">Search API </w:t>
      </w:r>
    </w:p>
    <w:p w14:paraId="75B138BE" w14:textId="298DDF6A" w:rsidR="00FD329B" w:rsidRDefault="00FD329B" w:rsidP="005E6F3A">
      <w:r>
        <w:t>URI Search En la propia consulta se pueden especificar los parámetros de búsqueda que devolverán las coincidencias encontradas.</w:t>
      </w:r>
    </w:p>
    <w:p w14:paraId="42C0AF2A" w14:textId="0B725A53" w:rsidR="00FC7B28" w:rsidRDefault="00FC7B28" w:rsidP="005E6F3A">
      <w:r>
        <w:t xml:space="preserve">Codigo: </w:t>
      </w:r>
      <w:r w:rsidRPr="00FC7B28">
        <w:t>G</w:t>
      </w:r>
      <w:r w:rsidRPr="00300782">
        <w:rPr>
          <w:rFonts w:ascii="Cambria" w:hAnsi="Cambria"/>
          <w:b/>
          <w:color w:val="1F497D" w:themeColor="text2"/>
          <w:sz w:val="18"/>
        </w:rPr>
        <w:t xml:space="preserve">ET salmon/_search  </w:t>
      </w:r>
    </w:p>
    <w:p w14:paraId="10B8AEF2" w14:textId="77777777" w:rsidR="00FC7B28" w:rsidRDefault="00FC7B28" w:rsidP="005E6F3A">
      <w:r>
        <w:t>Esto nos devolvería todos los documentos que tenemos insertados, si quisiéramos hacer una consulta simple por nombre de autor, utilizarimos:</w:t>
      </w:r>
    </w:p>
    <w:p w14:paraId="246C5963" w14:textId="1747C999" w:rsidR="00FC7B28" w:rsidRPr="00FC7B28" w:rsidRDefault="00FC7B28" w:rsidP="005E6F3A">
      <w:pPr>
        <w:rPr>
          <w:lang w:val="en-US"/>
        </w:rPr>
      </w:pPr>
      <w:r w:rsidRPr="00DE4141">
        <w:t xml:space="preserve"> </w:t>
      </w:r>
      <w:r w:rsidR="00300782" w:rsidRPr="00300782">
        <w:rPr>
          <w:lang w:val="en-US"/>
        </w:rPr>
        <w:t>Codigo:</w:t>
      </w:r>
      <w:r w:rsidRPr="00300782">
        <w:rPr>
          <w:rFonts w:ascii="Cambria" w:hAnsi="Cambria"/>
          <w:b/>
          <w:color w:val="1F497D" w:themeColor="text2"/>
          <w:sz w:val="18"/>
          <w:lang w:val="en-US"/>
        </w:rPr>
        <w:t>GET salmon/_search?q=Autor:Erlik</w:t>
      </w:r>
    </w:p>
    <w:p w14:paraId="347401AC" w14:textId="3DDCD3F3" w:rsidR="00FC3896" w:rsidRDefault="00FC7B28" w:rsidP="005E6F3A">
      <w:r w:rsidRPr="00FC7B28">
        <w:t xml:space="preserve">En este ejemplo nos </w:t>
      </w:r>
      <w:r w:rsidR="00FC3896" w:rsidRPr="00FC7B28">
        <w:t>devolvería</w:t>
      </w:r>
      <w:r w:rsidR="00300782">
        <w:t xml:space="preserve"> todos los nombres.</w:t>
      </w:r>
    </w:p>
    <w:p w14:paraId="0051FF0B" w14:textId="3BEF8884" w:rsidR="00FD329B" w:rsidRDefault="00FD329B" w:rsidP="005E6F3A"/>
    <w:p w14:paraId="1698F992" w14:textId="69BE56FF" w:rsidR="0086322B" w:rsidRPr="00FC3896" w:rsidRDefault="00FD329B" w:rsidP="005E6F3A">
      <w:pPr>
        <w:rPr>
          <w:b/>
        </w:rPr>
      </w:pPr>
      <w:r w:rsidRPr="00FC3896">
        <w:rPr>
          <w:b/>
        </w:rPr>
        <w:t>Search Templates</w:t>
      </w:r>
    </w:p>
    <w:p w14:paraId="528C9C71" w14:textId="77777777" w:rsidR="00FC3896" w:rsidRDefault="00FC3896" w:rsidP="00FC3896">
      <w:r>
        <w:t>Existe la posibilidad de realizar consultas DSL en formato JSON.</w:t>
      </w:r>
    </w:p>
    <w:p w14:paraId="461C7224" w14:textId="77777777" w:rsidR="00FC3896" w:rsidRDefault="00FC3896" w:rsidP="005E6F3A"/>
    <w:p w14:paraId="154FD221" w14:textId="578C83F8" w:rsidR="0086322B" w:rsidRDefault="00FD329B" w:rsidP="005E6F3A">
      <w:r>
        <w:t xml:space="preserve"> </w:t>
      </w:r>
      <w:r w:rsidR="0086322B">
        <w:t>Sirve</w:t>
      </w:r>
      <w:r>
        <w:t xml:space="preserve"> para búsquedas habituales y complejas donde solo habrá que cambiar los parámetros.</w:t>
      </w:r>
    </w:p>
    <w:p w14:paraId="7B92139B" w14:textId="77777777" w:rsidR="002D3F20" w:rsidRDefault="00FC3896">
      <w:pPr>
        <w:keepNext/>
        <w:jc w:val="center"/>
        <w:rPr>
          <w:ins w:id="3464" w:author="BENITO CASADO, ENRIQUE" w:date="2019-09-22T21:05:00Z"/>
        </w:rPr>
        <w:pPrChange w:id="3465" w:author="Jesús Carretero" w:date="2019-09-23T21:32:00Z">
          <w:pPr/>
        </w:pPrChange>
      </w:pPr>
      <w:r>
        <w:rPr>
          <w:noProof/>
          <w:lang w:eastAsia="es-ES"/>
        </w:rPr>
        <w:drawing>
          <wp:inline distT="0" distB="0" distL="0" distR="0" wp14:anchorId="7D2508B7" wp14:editId="7BBC7C87">
            <wp:extent cx="5400040" cy="226504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5045"/>
                    </a:xfrm>
                    <a:prstGeom prst="rect">
                      <a:avLst/>
                    </a:prstGeom>
                  </pic:spPr>
                </pic:pic>
              </a:graphicData>
            </a:graphic>
          </wp:inline>
        </w:drawing>
      </w:r>
    </w:p>
    <w:p w14:paraId="44AF952A" w14:textId="4CD5C764" w:rsidR="00FC3896" w:rsidRPr="002B7F22" w:rsidRDefault="002D3F20">
      <w:pPr>
        <w:pStyle w:val="Beschriftung"/>
        <w:jc w:val="center"/>
        <w:pPrChange w:id="3466" w:author="Jesús Carretero" w:date="2019-09-23T21:32:00Z">
          <w:pPr/>
        </w:pPrChange>
      </w:pPr>
      <w:bookmarkStart w:id="3467" w:name="_Toc20171450"/>
      <w:ins w:id="3468" w:author="BENITO CASADO, ENRIQUE" w:date="2019-09-22T21:05:00Z">
        <w:r w:rsidRPr="002D3F20">
          <w:rPr>
            <w:i w:val="0"/>
            <w:color w:val="auto"/>
            <w:rPrChange w:id="3469" w:author="BENITO CASADO, ENRIQUE" w:date="2019-09-22T21:05:00Z">
              <w:rPr/>
            </w:rPrChange>
          </w:rPr>
          <w:t xml:space="preserve">Figura </w:t>
        </w:r>
        <w:r w:rsidRPr="002D3F20">
          <w:rPr>
            <w:i w:val="0"/>
            <w:color w:val="auto"/>
            <w:rPrChange w:id="3470" w:author="BENITO CASADO, ENRIQUE" w:date="2019-09-22T21:05:00Z">
              <w:rPr/>
            </w:rPrChange>
          </w:rPr>
          <w:fldChar w:fldCharType="begin"/>
        </w:r>
        <w:r w:rsidRPr="002D3F20">
          <w:rPr>
            <w:i w:val="0"/>
            <w:color w:val="auto"/>
            <w:rPrChange w:id="3471" w:author="BENITO CASADO, ENRIQUE" w:date="2019-09-22T21:05:00Z">
              <w:rPr/>
            </w:rPrChange>
          </w:rPr>
          <w:instrText xml:space="preserve"> SEQ Figura \* ARABIC </w:instrText>
        </w:r>
      </w:ins>
      <w:r w:rsidRPr="002D3F20">
        <w:rPr>
          <w:i w:val="0"/>
          <w:color w:val="auto"/>
          <w:rPrChange w:id="3472" w:author="BENITO CASADO, ENRIQUE" w:date="2019-09-22T21:05:00Z">
            <w:rPr/>
          </w:rPrChange>
        </w:rPr>
        <w:fldChar w:fldCharType="separate"/>
      </w:r>
      <w:ins w:id="3473" w:author="BENITO CASADO, ENRIQUE" w:date="2019-09-23T22:45:00Z">
        <w:r w:rsidR="00746E0D">
          <w:rPr>
            <w:i w:val="0"/>
            <w:noProof/>
            <w:color w:val="auto"/>
          </w:rPr>
          <w:t>37</w:t>
        </w:r>
      </w:ins>
      <w:ins w:id="3474" w:author="BENITO CASADO, ENRIQUE" w:date="2019-09-22T21:05:00Z">
        <w:r w:rsidRPr="002D3F20">
          <w:rPr>
            <w:i w:val="0"/>
            <w:color w:val="auto"/>
            <w:rPrChange w:id="3475" w:author="BENITO CASADO, ENRIQUE" w:date="2019-09-22T21:05:00Z">
              <w:rPr/>
            </w:rPrChange>
          </w:rPr>
          <w:fldChar w:fldCharType="end"/>
        </w:r>
        <w:r w:rsidRPr="002D3F20">
          <w:rPr>
            <w:i w:val="0"/>
            <w:color w:val="auto"/>
            <w:rPrChange w:id="3476" w:author="BENITO CASADO, ENRIQUE" w:date="2019-09-22T21:05:00Z">
              <w:rPr/>
            </w:rPrChange>
          </w:rPr>
          <w:t>: Realización de consultas</w:t>
        </w:r>
      </w:ins>
      <w:bookmarkEnd w:id="3467"/>
    </w:p>
    <w:p w14:paraId="039043AB" w14:textId="49A867E9" w:rsidR="00FC3896" w:rsidDel="002D3F20" w:rsidRDefault="00FC3896" w:rsidP="005E6F3A">
      <w:pPr>
        <w:rPr>
          <w:del w:id="3477" w:author="BENITO CASADO, ENRIQUE" w:date="2019-09-22T21:05:00Z"/>
        </w:rPr>
      </w:pPr>
      <w:del w:id="3478" w:author="BENITO CASADO, ENRIQUE" w:date="2019-09-22T21:05:00Z">
        <w:r w:rsidDel="002D3F20">
          <w:delText xml:space="preserve">         </w:delText>
        </w:r>
        <w:r w:rsidR="00300782" w:rsidDel="002D3F20">
          <w:delText xml:space="preserve">        </w:delText>
        </w:r>
        <w:r w:rsidDel="002D3F20">
          <w:delText xml:space="preserve">  Figura XX: Querey en Kibana</w:delText>
        </w:r>
      </w:del>
    </w:p>
    <w:p w14:paraId="187EBFDA" w14:textId="77777777" w:rsidR="0086322B" w:rsidRPr="00FC3896" w:rsidRDefault="0086322B" w:rsidP="005E6F3A">
      <w:pPr>
        <w:rPr>
          <w:b/>
        </w:rPr>
      </w:pPr>
      <w:r w:rsidRPr="00FC3896">
        <w:rPr>
          <w:b/>
        </w:rPr>
        <w:t>Search Templates</w:t>
      </w:r>
    </w:p>
    <w:p w14:paraId="251E53BA" w14:textId="3F47B8A4" w:rsidR="0086322B" w:rsidRDefault="0086322B" w:rsidP="005E6F3A">
      <w:r>
        <w:t xml:space="preserve"> Se utiliza para para búsquedas habituales y complejas donde solo ha</w:t>
      </w:r>
      <w:r w:rsidR="00FC3896">
        <w:t>brá que cambiar los parámetros.</w:t>
      </w:r>
    </w:p>
    <w:p w14:paraId="28D81DD2" w14:textId="77777777" w:rsidR="0086322B" w:rsidRPr="00FC3896" w:rsidRDefault="0086322B" w:rsidP="005E6F3A">
      <w:pPr>
        <w:rPr>
          <w:b/>
        </w:rPr>
      </w:pPr>
      <w:r w:rsidRPr="00FC3896">
        <w:rPr>
          <w:b/>
        </w:rPr>
        <w:t>Search Shards</w:t>
      </w:r>
    </w:p>
    <w:p w14:paraId="6F54FBA1" w14:textId="6F72F970" w:rsidR="00FD329B" w:rsidRDefault="0086322B" w:rsidP="005E6F3A">
      <w:r>
        <w:t xml:space="preserve"> Devuelve los shards sobre los que se ejecutará una búsqueda.</w:t>
      </w:r>
      <w:r w:rsidR="00FD329B">
        <w:tab/>
      </w:r>
    </w:p>
    <w:p w14:paraId="070054BE" w14:textId="712B5193" w:rsidR="00FC3896" w:rsidRDefault="00FC3896" w:rsidP="00FC3896"/>
    <w:p w14:paraId="1D9E521B" w14:textId="387BE4EA" w:rsidR="00341A9A" w:rsidRPr="00341A9A" w:rsidRDefault="00341A9A" w:rsidP="00341A9A">
      <w:pPr>
        <w:pStyle w:val="berschrift2"/>
      </w:pPr>
      <w:bookmarkStart w:id="3479" w:name="_Toc20170558"/>
      <w:r w:rsidRPr="00F86A74">
        <w:rPr>
          <w:rFonts w:asciiTheme="minorHAnsi" w:hAnsiTheme="minorHAnsi" w:cstheme="minorHAnsi"/>
          <w:sz w:val="36"/>
          <w:rPrChange w:id="3480" w:author="BENITO CASADO, ENRIQUE" w:date="2019-09-22T13:31:00Z">
            <w:rPr/>
          </w:rPrChange>
        </w:rPr>
        <w:t>Beats</w:t>
      </w:r>
      <w:bookmarkEnd w:id="3479"/>
    </w:p>
    <w:p w14:paraId="612BDDF5" w14:textId="135081DF" w:rsidR="00341A9A" w:rsidRPr="00F00A9D" w:rsidRDefault="0086322B" w:rsidP="00341A9A">
      <w:pPr>
        <w:pStyle w:val="berschrift3"/>
        <w:rPr>
          <w:rFonts w:asciiTheme="minorHAnsi" w:hAnsiTheme="minorHAnsi" w:cstheme="minorHAnsi"/>
          <w:sz w:val="32"/>
          <w:rPrChange w:id="3481" w:author="BENITO CASADO, ENRIQUE" w:date="2019-09-22T21:57:00Z">
            <w:rPr/>
          </w:rPrChange>
        </w:rPr>
      </w:pPr>
      <w:bookmarkStart w:id="3482" w:name="_Toc20170559"/>
      <w:r w:rsidRPr="00F00A9D">
        <w:rPr>
          <w:rFonts w:asciiTheme="minorHAnsi" w:hAnsiTheme="minorHAnsi" w:cstheme="minorHAnsi"/>
          <w:sz w:val="32"/>
          <w:rPrChange w:id="3483" w:author="BENITO CASADO, ENRIQUE" w:date="2019-09-22T21:57:00Z">
            <w:rPr/>
          </w:rPrChange>
        </w:rPr>
        <w:t>Introducción</w:t>
      </w:r>
      <w:bookmarkEnd w:id="3482"/>
    </w:p>
    <w:p w14:paraId="4F63E287" w14:textId="32C79F84" w:rsidR="0086322B" w:rsidRDefault="0086322B" w:rsidP="0086322B"/>
    <w:p w14:paraId="2F3F5462" w14:textId="0B414D80" w:rsidR="0086322B" w:rsidRDefault="0086322B">
      <w:r>
        <w:t>Beats son los diferentes componentes que envían la información,</w:t>
      </w:r>
      <w:r w:rsidR="00300782">
        <w:t xml:space="preserve"> haciendo una comparación con el mundo real serian como micrófonos que escuchan en alguna parte de nuestra infraestructura</w:t>
      </w:r>
      <w:r>
        <w:t xml:space="preserve">. </w:t>
      </w:r>
      <w:r w:rsidR="0078482B">
        <w:t>Los destinos principales de los Beats serán</w:t>
      </w:r>
      <w:r w:rsidR="00FC3896">
        <w:t xml:space="preserve"> o bien Elastics</w:t>
      </w:r>
      <w:r>
        <w:t>earch o Logstash.</w:t>
      </w:r>
    </w:p>
    <w:p w14:paraId="6346CFBC" w14:textId="6786FC8A" w:rsidR="00300782" w:rsidDel="002D3F20" w:rsidRDefault="00300782" w:rsidP="0086322B">
      <w:pPr>
        <w:rPr>
          <w:del w:id="3484" w:author="BENITO CASADO, ENRIQUE" w:date="2019-09-22T21:05:00Z"/>
        </w:rPr>
      </w:pPr>
      <w:r>
        <w:t>Vamos a empezar enviando directamente los eventos a Elasticsearch y posteriormente veremos cómo podemos introducir Logstash para su procesado.</w:t>
      </w:r>
    </w:p>
    <w:p w14:paraId="674D86EB" w14:textId="356857CD" w:rsidR="0086322B" w:rsidDel="002D3F20" w:rsidRDefault="0078482B" w:rsidP="00CE23E6">
      <w:pPr>
        <w:rPr>
          <w:del w:id="3485" w:author="BENITO CASADO, ENRIQUE" w:date="2019-09-22T21:05:00Z"/>
        </w:rPr>
      </w:pPr>
      <w:del w:id="3486" w:author="BENITO CASADO, ENRIQUE" w:date="2019-09-22T21:05:00Z">
        <w:r w:rsidDel="002D3F20">
          <w:delText xml:space="preserve">             </w:delText>
        </w:r>
        <w:r w:rsidR="0086322B" w:rsidDel="002D3F20">
          <w:rPr>
            <w:noProof/>
            <w:lang w:eastAsia="es-ES"/>
          </w:rPr>
          <w:drawing>
            <wp:inline distT="0" distB="0" distL="0" distR="0" wp14:anchorId="7A4B48E1" wp14:editId="3BFFD276">
              <wp:extent cx="3619500" cy="97313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4889" cy="977271"/>
                      </a:xfrm>
                      <a:prstGeom prst="rect">
                        <a:avLst/>
                      </a:prstGeom>
                    </pic:spPr>
                  </pic:pic>
                </a:graphicData>
              </a:graphic>
            </wp:inline>
          </w:drawing>
        </w:r>
      </w:del>
    </w:p>
    <w:p w14:paraId="53433AA1" w14:textId="6D82839C" w:rsidR="0086322B" w:rsidRDefault="0086322B" w:rsidP="00B70D25">
      <w:del w:id="3487" w:author="BENITO CASADO, ENRIQUE" w:date="2019-09-22T21:05:00Z">
        <w:r w:rsidDel="002D3F20">
          <w:delText xml:space="preserve">                          </w:delText>
        </w:r>
        <w:r w:rsidR="00300782" w:rsidDel="002D3F20">
          <w:delText xml:space="preserve">             </w:delText>
        </w:r>
        <w:r w:rsidDel="002D3F20">
          <w:delText xml:space="preserve">  Figura XX </w:delText>
        </w:r>
        <w:r w:rsidR="00300782" w:rsidDel="002D3F20">
          <w:delText>Envío</w:delText>
        </w:r>
        <w:r w:rsidDel="002D3F20">
          <w:delText xml:space="preserve"> de Eventos</w:delText>
        </w:r>
      </w:del>
    </w:p>
    <w:p w14:paraId="278DCA95" w14:textId="369B0CD7" w:rsidR="00F82C42" w:rsidRDefault="00F82C42" w:rsidP="0086322B">
      <w:r>
        <w:t xml:space="preserve">La familia de Beats, cada vez va creciendo más, en un principio se crearon 3 y ahora mismo </w:t>
      </w:r>
      <w:r w:rsidR="00FC3896">
        <w:t xml:space="preserve">ya van por 7 oficiales. </w:t>
      </w:r>
      <w:r w:rsidR="00300782">
        <w:t>Vamos a hacer un pequeño repaso pos los Beats que debemos incluir en nuestra infraestructura Big Data</w:t>
      </w:r>
      <w:ins w:id="3488" w:author="BENITO CASADO, ENRIQUE" w:date="2019-09-22T21:05:00Z">
        <w:r w:rsidR="002D3F20">
          <w:t>.</w:t>
        </w:r>
      </w:ins>
    </w:p>
    <w:p w14:paraId="3C45B9DE" w14:textId="77777777" w:rsidR="0086322B" w:rsidRPr="0086322B" w:rsidRDefault="0086322B" w:rsidP="0086322B"/>
    <w:p w14:paraId="4DB143A8" w14:textId="0FB124BA" w:rsidR="00341A9A" w:rsidRPr="00F00A9D" w:rsidRDefault="00341A9A" w:rsidP="00341A9A">
      <w:pPr>
        <w:pStyle w:val="berschrift3"/>
        <w:rPr>
          <w:rFonts w:asciiTheme="minorHAnsi" w:hAnsiTheme="minorHAnsi" w:cstheme="minorHAnsi"/>
          <w:sz w:val="32"/>
          <w:rPrChange w:id="3489" w:author="BENITO CASADO, ENRIQUE" w:date="2019-09-22T21:57:00Z">
            <w:rPr/>
          </w:rPrChange>
        </w:rPr>
      </w:pPr>
      <w:bookmarkStart w:id="3490" w:name="_Toc20170560"/>
      <w:r w:rsidRPr="00F00A9D">
        <w:rPr>
          <w:rFonts w:asciiTheme="minorHAnsi" w:hAnsiTheme="minorHAnsi" w:cstheme="minorHAnsi"/>
          <w:sz w:val="32"/>
          <w:rPrChange w:id="3491" w:author="BENITO CASADO, ENRIQUE" w:date="2019-09-22T21:57:00Z">
            <w:rPr/>
          </w:rPrChange>
        </w:rPr>
        <w:lastRenderedPageBreak/>
        <w:t>Filebeat</w:t>
      </w:r>
      <w:bookmarkEnd w:id="3490"/>
    </w:p>
    <w:p w14:paraId="19DAAFF7" w14:textId="77777777" w:rsidR="00D95B0D" w:rsidRPr="00D95B0D" w:rsidRDefault="00D95B0D" w:rsidP="00D95B0D"/>
    <w:p w14:paraId="1A877E49" w14:textId="5E8DE6FB" w:rsidR="00300782" w:rsidRDefault="00F82C42" w:rsidP="00F82C42">
      <w:r>
        <w:t xml:space="preserve">Es el </w:t>
      </w:r>
      <w:r w:rsidR="00530DD3">
        <w:t>más</w:t>
      </w:r>
      <w:r>
        <w:t xml:space="preserve"> utilizado, como su propio nombre indica actúa sobre ficheros</w:t>
      </w:r>
      <w:r w:rsidR="00530DD3">
        <w:t xml:space="preserve"> de texto.</w:t>
      </w:r>
      <w:r w:rsidR="00FC3896">
        <w:t xml:space="preserve"> </w:t>
      </w:r>
      <w:r w:rsidR="00530DD3">
        <w:t xml:space="preserve">En nuestro caso vamos a monitorizar ficheros de logs de un Servidor Apache, de un navegador Web. </w:t>
      </w:r>
    </w:p>
    <w:p w14:paraId="27A9EFC4" w14:textId="11C41ED1" w:rsidR="00530DD3" w:rsidRDefault="00300782" w:rsidP="00F82C42">
      <w:r>
        <w:t xml:space="preserve">Nuestra empresa de inversión, ofrecerá sus servicios a clientes, la actividad que nos llegue desde fuera a nuestra infraestructura será </w:t>
      </w:r>
      <w:r w:rsidR="00E05703">
        <w:t>muy importante de monitorizar. Queremos monitorizar desde que país se accede,</w:t>
      </w:r>
      <w:r w:rsidR="00530DD3">
        <w:t>user Age</w:t>
      </w:r>
      <w:r>
        <w:t>a</w:t>
      </w:r>
      <w:r w:rsidR="00530DD3">
        <w:t>nt</w:t>
      </w:r>
      <w:r w:rsidR="00E05703">
        <w:t>, ip</w:t>
      </w:r>
      <w:r w:rsidR="00530DD3">
        <w:t xml:space="preserve"> .. etc</w:t>
      </w:r>
      <w:r w:rsidR="00D95B0D">
        <w:t>.</w:t>
      </w:r>
    </w:p>
    <w:p w14:paraId="2BDEF931" w14:textId="2A065D2F" w:rsidR="00E05703" w:rsidRPr="00E05703" w:rsidRDefault="00E05703" w:rsidP="00F82C42">
      <w:pPr>
        <w:rPr>
          <w:b/>
        </w:rPr>
      </w:pPr>
      <w:r w:rsidRPr="00E05703">
        <w:rPr>
          <w:b/>
        </w:rPr>
        <w:t>Fake Logs</w:t>
      </w:r>
    </w:p>
    <w:p w14:paraId="61E2FD0E" w14:textId="2AADDDB8" w:rsidR="00D95B0D" w:rsidRDefault="00D95B0D" w:rsidP="00F82C42">
      <w:r>
        <w:t xml:space="preserve">En este proyecto todavía no se dispone de la página web de nuestra empresa, por lo </w:t>
      </w:r>
      <w:r w:rsidR="00E05703">
        <w:t>tanto,</w:t>
      </w:r>
      <w:r>
        <w:t xml:space="preserve"> estos logs los simularemos, para ello utilizaremos un proyecto de generación de Fake logs.</w:t>
      </w:r>
    </w:p>
    <w:p w14:paraId="5C0EB33A" w14:textId="506C6468" w:rsidR="00D95B0D" w:rsidRDefault="00FC3896" w:rsidP="00341A9A">
      <w:r>
        <w:t xml:space="preserve">Fake logs: </w:t>
      </w:r>
      <w:hyperlink r:id="rId56" w:history="1">
        <w:r w:rsidR="00700E05">
          <w:rPr>
            <w:rStyle w:val="Hyperlink"/>
          </w:rPr>
          <w:t>https://github.com/kiritbasu/Fake-Apache-Log-Generator</w:t>
        </w:r>
      </w:hyperlink>
    </w:p>
    <w:p w14:paraId="2885EEA1" w14:textId="3312585A" w:rsidR="002D3F20" w:rsidRDefault="00E4650E">
      <w:pPr>
        <w:keepNext/>
        <w:ind w:left="-1276"/>
        <w:jc w:val="center"/>
        <w:rPr>
          <w:ins w:id="3492" w:author="BENITO CASADO, ENRIQUE" w:date="2019-09-22T21:06:00Z"/>
        </w:rPr>
        <w:pPrChange w:id="3493" w:author="Jesús Carretero" w:date="2019-09-23T21:32:00Z">
          <w:pPr>
            <w:ind w:left="-1276"/>
          </w:pPr>
        </w:pPrChange>
      </w:pPr>
      <w:ins w:id="3494" w:author="Jesús Carretero" w:date="2019-09-23T21:33:00Z">
        <w:r>
          <w:t xml:space="preserve">           </w:t>
        </w:r>
      </w:ins>
      <w:r w:rsidR="00D95B0D">
        <w:rPr>
          <w:noProof/>
          <w:lang w:eastAsia="es-ES"/>
        </w:rPr>
        <w:drawing>
          <wp:inline distT="0" distB="0" distL="0" distR="0" wp14:anchorId="41254F67" wp14:editId="5D9B48EB">
            <wp:extent cx="5334000" cy="16109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6158" cy="1650910"/>
                    </a:xfrm>
                    <a:prstGeom prst="rect">
                      <a:avLst/>
                    </a:prstGeom>
                  </pic:spPr>
                </pic:pic>
              </a:graphicData>
            </a:graphic>
          </wp:inline>
        </w:drawing>
      </w:r>
    </w:p>
    <w:p w14:paraId="063E3677" w14:textId="3395E86D" w:rsidR="00D95B0D" w:rsidRPr="002B7F22" w:rsidRDefault="002D3F20">
      <w:pPr>
        <w:pStyle w:val="Beschriftung"/>
        <w:jc w:val="center"/>
        <w:pPrChange w:id="3495" w:author="Jesús Carretero" w:date="2019-09-23T21:33:00Z">
          <w:pPr>
            <w:ind w:left="-1276"/>
          </w:pPr>
        </w:pPrChange>
      </w:pPr>
      <w:bookmarkStart w:id="3496" w:name="_Toc20171451"/>
      <w:ins w:id="3497" w:author="BENITO CASADO, ENRIQUE" w:date="2019-09-22T21:06:00Z">
        <w:r w:rsidRPr="002D3F20">
          <w:rPr>
            <w:i w:val="0"/>
            <w:color w:val="auto"/>
            <w:rPrChange w:id="3498" w:author="BENITO CASADO, ENRIQUE" w:date="2019-09-22T21:06:00Z">
              <w:rPr/>
            </w:rPrChange>
          </w:rPr>
          <w:t xml:space="preserve">Figura </w:t>
        </w:r>
        <w:r w:rsidRPr="002D3F20">
          <w:rPr>
            <w:i w:val="0"/>
            <w:color w:val="auto"/>
            <w:rPrChange w:id="3499" w:author="BENITO CASADO, ENRIQUE" w:date="2019-09-22T21:06:00Z">
              <w:rPr/>
            </w:rPrChange>
          </w:rPr>
          <w:fldChar w:fldCharType="begin"/>
        </w:r>
        <w:r w:rsidRPr="002D3F20">
          <w:rPr>
            <w:i w:val="0"/>
            <w:color w:val="auto"/>
            <w:rPrChange w:id="3500" w:author="BENITO CASADO, ENRIQUE" w:date="2019-09-22T21:06:00Z">
              <w:rPr/>
            </w:rPrChange>
          </w:rPr>
          <w:instrText xml:space="preserve"> SEQ Figura \* ARABIC </w:instrText>
        </w:r>
      </w:ins>
      <w:r w:rsidRPr="002D3F20">
        <w:rPr>
          <w:i w:val="0"/>
          <w:color w:val="auto"/>
          <w:rPrChange w:id="3501" w:author="BENITO CASADO, ENRIQUE" w:date="2019-09-22T21:06:00Z">
            <w:rPr/>
          </w:rPrChange>
        </w:rPr>
        <w:fldChar w:fldCharType="separate"/>
      </w:r>
      <w:ins w:id="3502" w:author="BENITO CASADO, ENRIQUE" w:date="2019-09-23T22:45:00Z">
        <w:r w:rsidR="00746E0D">
          <w:rPr>
            <w:i w:val="0"/>
            <w:noProof/>
            <w:color w:val="auto"/>
          </w:rPr>
          <w:t>38</w:t>
        </w:r>
      </w:ins>
      <w:ins w:id="3503" w:author="BENITO CASADO, ENRIQUE" w:date="2019-09-22T21:06:00Z">
        <w:r w:rsidRPr="002D3F20">
          <w:rPr>
            <w:i w:val="0"/>
            <w:color w:val="auto"/>
            <w:rPrChange w:id="3504" w:author="BENITO CASADO, ENRIQUE" w:date="2019-09-22T21:06:00Z">
              <w:rPr/>
            </w:rPrChange>
          </w:rPr>
          <w:fldChar w:fldCharType="end"/>
        </w:r>
        <w:r w:rsidRPr="002D3F20">
          <w:rPr>
            <w:i w:val="0"/>
            <w:color w:val="auto"/>
            <w:rPrChange w:id="3505" w:author="BENITO CASADO, ENRIQUE" w:date="2019-09-22T21:06:00Z">
              <w:rPr/>
            </w:rPrChange>
          </w:rPr>
          <w:t>: Ejemplo de Log que estamos recogiendo</w:t>
        </w:r>
      </w:ins>
      <w:bookmarkEnd w:id="3496"/>
    </w:p>
    <w:p w14:paraId="1AC1797B" w14:textId="741B2D39" w:rsidR="00101810" w:rsidRDefault="00783EA1" w:rsidP="00341A9A">
      <w:r>
        <w:t xml:space="preserve">                 </w:t>
      </w:r>
      <w:r w:rsidR="00101810">
        <w:t xml:space="preserve"> </w:t>
      </w:r>
      <w:del w:id="3506" w:author="BENITO CASADO, ENRIQUE" w:date="2019-09-22T21:06:00Z">
        <w:r w:rsidR="00101810" w:rsidDel="002D3F20">
          <w:delText>Figura XX Ejemplo de log que estamos recogiendo</w:delText>
        </w:r>
      </w:del>
    </w:p>
    <w:p w14:paraId="3FA5831E" w14:textId="77777777" w:rsidR="00E05703" w:rsidRDefault="00783EA1" w:rsidP="00341A9A">
      <w:r>
        <w:t>Para generar los logs con la librería de Python será:</w:t>
      </w:r>
      <w:r w:rsidR="00FC3896">
        <w:t xml:space="preserve"> </w:t>
      </w:r>
    </w:p>
    <w:p w14:paraId="5782647B" w14:textId="1252F170" w:rsidR="00FC3896" w:rsidRDefault="00E05703">
      <w:r>
        <w:t xml:space="preserve">Código: </w:t>
      </w:r>
      <w:r w:rsidR="00FC3896" w:rsidRPr="00E05703">
        <w:rPr>
          <w:rFonts w:ascii="Cambria" w:hAnsi="Cambria"/>
          <w:b/>
          <w:color w:val="1F497D" w:themeColor="text2"/>
          <w:sz w:val="20"/>
        </w:rPr>
        <w:t xml:space="preserve">Python </w:t>
      </w:r>
      <w:r w:rsidR="00783EA1" w:rsidRPr="00E05703">
        <w:rPr>
          <w:rFonts w:ascii="Cambria" w:hAnsi="Cambria"/>
          <w:b/>
          <w:color w:val="1F497D" w:themeColor="text2"/>
          <w:sz w:val="20"/>
        </w:rPr>
        <w:t>apache-fake-log-gen.py –n 10 o LOG</w:t>
      </w:r>
      <w:r w:rsidR="00FC3896" w:rsidRPr="00E05703">
        <w:rPr>
          <w:color w:val="1F497D" w:themeColor="text2"/>
          <w:sz w:val="20"/>
        </w:rPr>
        <w:t xml:space="preserve"> </w:t>
      </w:r>
      <w:r w:rsidR="00FC3896">
        <w:t>( en el caso de que queramos 10 logs). Por otro lado en la configuración de Filebeat, debemos especificar donde debe buscar los logs.</w:t>
      </w:r>
    </w:p>
    <w:p w14:paraId="09230EE1" w14:textId="77777777" w:rsidR="002D3F20" w:rsidRDefault="000D5604">
      <w:pPr>
        <w:keepNext/>
        <w:jc w:val="center"/>
        <w:rPr>
          <w:ins w:id="3507" w:author="BENITO CASADO, ENRIQUE" w:date="2019-09-22T21:07:00Z"/>
        </w:rPr>
        <w:pPrChange w:id="3508" w:author="Jesús Carretero" w:date="2019-09-23T21:33:00Z">
          <w:pPr/>
        </w:pPrChange>
      </w:pPr>
      <w:r>
        <w:rPr>
          <w:noProof/>
          <w:lang w:eastAsia="es-ES"/>
        </w:rPr>
        <w:lastRenderedPageBreak/>
        <w:drawing>
          <wp:inline distT="0" distB="0" distL="0" distR="0" wp14:anchorId="57C94807" wp14:editId="71328AFF">
            <wp:extent cx="4594860" cy="263134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664" cy="2644979"/>
                    </a:xfrm>
                    <a:prstGeom prst="rect">
                      <a:avLst/>
                    </a:prstGeom>
                  </pic:spPr>
                </pic:pic>
              </a:graphicData>
            </a:graphic>
          </wp:inline>
        </w:drawing>
      </w:r>
    </w:p>
    <w:p w14:paraId="27E1B385" w14:textId="0CDBCA52" w:rsidR="000D5604" w:rsidRPr="002B7F22" w:rsidRDefault="002D3F20">
      <w:pPr>
        <w:pStyle w:val="Beschriftung"/>
        <w:jc w:val="center"/>
        <w:pPrChange w:id="3509" w:author="Jesús Carretero" w:date="2019-09-23T21:33:00Z">
          <w:pPr/>
        </w:pPrChange>
      </w:pPr>
      <w:bookmarkStart w:id="3510" w:name="_Toc20171452"/>
      <w:ins w:id="3511" w:author="BENITO CASADO, ENRIQUE" w:date="2019-09-22T21:07:00Z">
        <w:r w:rsidRPr="002D3F20">
          <w:rPr>
            <w:i w:val="0"/>
            <w:color w:val="auto"/>
            <w:rPrChange w:id="3512" w:author="BENITO CASADO, ENRIQUE" w:date="2019-09-22T21:07:00Z">
              <w:rPr/>
            </w:rPrChange>
          </w:rPr>
          <w:t xml:space="preserve">Figura </w:t>
        </w:r>
        <w:r w:rsidRPr="002D3F20">
          <w:rPr>
            <w:i w:val="0"/>
            <w:color w:val="auto"/>
            <w:rPrChange w:id="3513" w:author="BENITO CASADO, ENRIQUE" w:date="2019-09-22T21:07:00Z">
              <w:rPr/>
            </w:rPrChange>
          </w:rPr>
          <w:fldChar w:fldCharType="begin"/>
        </w:r>
        <w:r w:rsidRPr="002D3F20">
          <w:rPr>
            <w:i w:val="0"/>
            <w:color w:val="auto"/>
            <w:rPrChange w:id="3514" w:author="BENITO CASADO, ENRIQUE" w:date="2019-09-22T21:07:00Z">
              <w:rPr/>
            </w:rPrChange>
          </w:rPr>
          <w:instrText xml:space="preserve"> SEQ Figura \* ARABIC </w:instrText>
        </w:r>
      </w:ins>
      <w:r w:rsidRPr="002D3F20">
        <w:rPr>
          <w:i w:val="0"/>
          <w:color w:val="auto"/>
          <w:rPrChange w:id="3515" w:author="BENITO CASADO, ENRIQUE" w:date="2019-09-22T21:07:00Z">
            <w:rPr/>
          </w:rPrChange>
        </w:rPr>
        <w:fldChar w:fldCharType="separate"/>
      </w:r>
      <w:ins w:id="3516" w:author="BENITO CASADO, ENRIQUE" w:date="2019-09-23T22:45:00Z">
        <w:r w:rsidR="00746E0D">
          <w:rPr>
            <w:i w:val="0"/>
            <w:noProof/>
            <w:color w:val="auto"/>
          </w:rPr>
          <w:t>39</w:t>
        </w:r>
      </w:ins>
      <w:ins w:id="3517" w:author="BENITO CASADO, ENRIQUE" w:date="2019-09-22T21:07:00Z">
        <w:r w:rsidRPr="002D3F20">
          <w:rPr>
            <w:i w:val="0"/>
            <w:color w:val="auto"/>
            <w:rPrChange w:id="3518" w:author="BENITO CASADO, ENRIQUE" w:date="2019-09-22T21:07:00Z">
              <w:rPr/>
            </w:rPrChange>
          </w:rPr>
          <w:fldChar w:fldCharType="end"/>
        </w:r>
        <w:r w:rsidRPr="002D3F20">
          <w:rPr>
            <w:i w:val="0"/>
            <w:color w:val="auto"/>
            <w:rPrChange w:id="3519" w:author="BENITO CASADO, ENRIQUE" w:date="2019-09-22T21:07:00Z">
              <w:rPr/>
            </w:rPrChange>
          </w:rPr>
          <w:t>: Modificando filebeat.yml para poner la ruta de nuestros logs</w:t>
        </w:r>
      </w:ins>
      <w:bookmarkEnd w:id="3510"/>
    </w:p>
    <w:p w14:paraId="6B8D73A8" w14:textId="18B76BCD" w:rsidR="00FC3896" w:rsidDel="002D3F20" w:rsidRDefault="00FC3896" w:rsidP="00341A9A">
      <w:pPr>
        <w:rPr>
          <w:del w:id="3520" w:author="BENITO CASADO, ENRIQUE" w:date="2019-09-22T21:07:00Z"/>
        </w:rPr>
      </w:pPr>
      <w:del w:id="3521" w:author="BENITO CASADO, ENRIQUE" w:date="2019-09-22T21:07:00Z">
        <w:r w:rsidDel="002D3F20">
          <w:delText xml:space="preserve">    Figura XX: Indicando a filebeat donde debe recoger los logs para monitorizar.</w:delText>
        </w:r>
      </w:del>
    </w:p>
    <w:p w14:paraId="2C39F7A1" w14:textId="7BB0E4E2" w:rsidR="000118A4" w:rsidRDefault="000118A4" w:rsidP="00341A9A">
      <w:r>
        <w:t xml:space="preserve">Una vez le hallamos dicho a filebeat donde debería buscar los logs, deberemos activar en la configuración la opción de enviarlos </w:t>
      </w:r>
      <w:r w:rsidR="0011362F">
        <w:t>a nuestra base de datos Elastics</w:t>
      </w:r>
      <w:r>
        <w:t xml:space="preserve">earch y por ultimo podremos monitorizarlos en Kibana. </w:t>
      </w:r>
    </w:p>
    <w:p w14:paraId="0F30F136" w14:textId="5D15F5F0" w:rsidR="00AE07B4" w:rsidRDefault="00AE07B4" w:rsidP="00341A9A">
      <w:r>
        <w:t xml:space="preserve">Comprobamos que nuestro </w:t>
      </w:r>
      <w:r w:rsidR="00CF2D3A">
        <w:t xml:space="preserve">Filebeat </w:t>
      </w:r>
      <w:r w:rsidR="0011362F">
        <w:t>está activo y enviando Beats a Kib</w:t>
      </w:r>
      <w:r w:rsidR="00CF2D3A">
        <w:t>ana para su monitorización.</w:t>
      </w:r>
      <w:r w:rsidR="0011362F">
        <w:t xml:space="preserve"> </w:t>
      </w:r>
    </w:p>
    <w:p w14:paraId="281AD4F9" w14:textId="42F4312D" w:rsidR="0011362F" w:rsidRPr="0011362F" w:rsidRDefault="0011362F" w:rsidP="00341A9A">
      <w:pPr>
        <w:rPr>
          <w:lang w:val="en-US"/>
        </w:rPr>
      </w:pPr>
      <w:r w:rsidRPr="0011362F">
        <w:rPr>
          <w:lang w:val="en-US"/>
        </w:rPr>
        <w:t xml:space="preserve">Código: </w:t>
      </w:r>
      <w:r w:rsidRPr="0011362F">
        <w:rPr>
          <w:rFonts w:ascii="Cambria" w:hAnsi="Cambria"/>
          <w:b/>
          <w:color w:val="1F497D" w:themeColor="text2"/>
          <w:sz w:val="18"/>
          <w:lang w:val="en-US"/>
        </w:rPr>
        <w:t>Service filebeat start / service filebeat satus</w:t>
      </w:r>
      <w:r w:rsidRPr="0011362F">
        <w:rPr>
          <w:color w:val="1F497D" w:themeColor="text2"/>
          <w:sz w:val="18"/>
          <w:lang w:val="en-US"/>
        </w:rPr>
        <w:t xml:space="preserve"> </w:t>
      </w:r>
    </w:p>
    <w:p w14:paraId="6385F87E" w14:textId="008034E3" w:rsidR="00CF2D3A" w:rsidDel="002D3F20" w:rsidRDefault="00CF2D3A" w:rsidP="00341A9A">
      <w:pPr>
        <w:rPr>
          <w:del w:id="3522" w:author="BENITO CASADO, ENRIQUE" w:date="2019-09-22T21:08:00Z"/>
        </w:rPr>
      </w:pPr>
      <w:del w:id="3523" w:author="BENITO CASADO, ENRIQUE" w:date="2019-09-22T21:08:00Z">
        <w:r w:rsidDel="002D3F20">
          <w:rPr>
            <w:noProof/>
            <w:lang w:eastAsia="es-ES"/>
          </w:rPr>
          <w:drawing>
            <wp:inline distT="0" distB="0" distL="0" distR="0" wp14:anchorId="5A8771F5" wp14:editId="59B1D415">
              <wp:extent cx="5400040" cy="1138555"/>
              <wp:effectExtent l="0" t="0" r="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38555"/>
                      </a:xfrm>
                      <a:prstGeom prst="rect">
                        <a:avLst/>
                      </a:prstGeom>
                    </pic:spPr>
                  </pic:pic>
                </a:graphicData>
              </a:graphic>
            </wp:inline>
          </w:drawing>
        </w:r>
      </w:del>
    </w:p>
    <w:p w14:paraId="6689E919" w14:textId="02266FF7" w:rsidR="0011362F" w:rsidDel="002D3F20" w:rsidRDefault="0011362F" w:rsidP="00341A9A">
      <w:pPr>
        <w:rPr>
          <w:del w:id="3524" w:author="BENITO CASADO, ENRIQUE" w:date="2019-09-22T21:08:00Z"/>
        </w:rPr>
      </w:pPr>
      <w:del w:id="3525" w:author="BENITO CASADO, ENRIQUE" w:date="2019-09-22T21:08:00Z">
        <w:r w:rsidDel="002D3F20">
          <w:delText xml:space="preserve">                           Figura XX: Filebeat status runing</w:delText>
        </w:r>
      </w:del>
    </w:p>
    <w:p w14:paraId="4917CC43" w14:textId="4E2A4F73" w:rsidR="00CF2D3A" w:rsidRDefault="0011362F" w:rsidP="00341A9A">
      <w:r>
        <w:t>Lo siguiente es comprobar que los Logs están llegando correctamente, c</w:t>
      </w:r>
      <w:r w:rsidR="00CF2D3A">
        <w:t>omo podemos ver esta activo y corriendo.</w:t>
      </w:r>
    </w:p>
    <w:p w14:paraId="40C9626A" w14:textId="77777777" w:rsidR="00CF2D3A" w:rsidRDefault="00CF2D3A" w:rsidP="00341A9A"/>
    <w:p w14:paraId="2AB0B342" w14:textId="77777777" w:rsidR="002D3F20" w:rsidRDefault="000118A4">
      <w:pPr>
        <w:keepNext/>
        <w:jc w:val="center"/>
        <w:rPr>
          <w:ins w:id="3526" w:author="BENITO CASADO, ENRIQUE" w:date="2019-09-22T21:08:00Z"/>
        </w:rPr>
        <w:pPrChange w:id="3527" w:author="Jesús Carretero" w:date="2019-09-23T21:33:00Z">
          <w:pPr/>
        </w:pPrChange>
      </w:pPr>
      <w:r>
        <w:rPr>
          <w:noProof/>
          <w:lang w:eastAsia="es-ES"/>
        </w:rPr>
        <w:drawing>
          <wp:inline distT="0" distB="0" distL="0" distR="0" wp14:anchorId="7A61399A" wp14:editId="7AF5730A">
            <wp:extent cx="4975860" cy="259481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3776" cy="2614588"/>
                    </a:xfrm>
                    <a:prstGeom prst="rect">
                      <a:avLst/>
                    </a:prstGeom>
                  </pic:spPr>
                </pic:pic>
              </a:graphicData>
            </a:graphic>
          </wp:inline>
        </w:drawing>
      </w:r>
    </w:p>
    <w:p w14:paraId="3DCEBEFC" w14:textId="19E048FB" w:rsidR="000118A4" w:rsidRPr="002B7F22" w:rsidRDefault="002D3F20">
      <w:pPr>
        <w:pStyle w:val="Beschriftung"/>
        <w:jc w:val="center"/>
        <w:pPrChange w:id="3528" w:author="Jesús Carretero" w:date="2019-09-23T21:33:00Z">
          <w:pPr/>
        </w:pPrChange>
      </w:pPr>
      <w:bookmarkStart w:id="3529" w:name="_Toc20171453"/>
      <w:ins w:id="3530" w:author="BENITO CASADO, ENRIQUE" w:date="2019-09-22T21:08:00Z">
        <w:r w:rsidRPr="00F00A9D">
          <w:rPr>
            <w:i w:val="0"/>
            <w:color w:val="auto"/>
            <w:rPrChange w:id="3531" w:author="BENITO CASADO, ENRIQUE" w:date="2019-09-22T21:56:00Z">
              <w:rPr/>
            </w:rPrChange>
          </w:rPr>
          <w:t xml:space="preserve">Figura </w:t>
        </w:r>
        <w:r w:rsidRPr="00F00A9D">
          <w:rPr>
            <w:i w:val="0"/>
            <w:color w:val="auto"/>
            <w:rPrChange w:id="3532" w:author="BENITO CASADO, ENRIQUE" w:date="2019-09-22T21:56:00Z">
              <w:rPr/>
            </w:rPrChange>
          </w:rPr>
          <w:fldChar w:fldCharType="begin"/>
        </w:r>
        <w:r w:rsidRPr="00F00A9D">
          <w:rPr>
            <w:i w:val="0"/>
            <w:color w:val="auto"/>
            <w:rPrChange w:id="3533" w:author="BENITO CASADO, ENRIQUE" w:date="2019-09-22T21:56:00Z">
              <w:rPr/>
            </w:rPrChange>
          </w:rPr>
          <w:instrText xml:space="preserve"> SEQ Figura \* ARABIC </w:instrText>
        </w:r>
      </w:ins>
      <w:r w:rsidRPr="00F00A9D">
        <w:rPr>
          <w:i w:val="0"/>
          <w:color w:val="auto"/>
          <w:rPrChange w:id="3534" w:author="BENITO CASADO, ENRIQUE" w:date="2019-09-22T21:56:00Z">
            <w:rPr/>
          </w:rPrChange>
        </w:rPr>
        <w:fldChar w:fldCharType="separate"/>
      </w:r>
      <w:ins w:id="3535" w:author="BENITO CASADO, ENRIQUE" w:date="2019-09-23T22:45:00Z">
        <w:r w:rsidR="00746E0D">
          <w:rPr>
            <w:i w:val="0"/>
            <w:noProof/>
            <w:color w:val="auto"/>
          </w:rPr>
          <w:t>40</w:t>
        </w:r>
      </w:ins>
      <w:ins w:id="3536" w:author="BENITO CASADO, ENRIQUE" w:date="2019-09-22T21:08:00Z">
        <w:r w:rsidRPr="00F00A9D">
          <w:rPr>
            <w:i w:val="0"/>
            <w:color w:val="auto"/>
            <w:rPrChange w:id="3537" w:author="BENITO CASADO, ENRIQUE" w:date="2019-09-22T21:56:00Z">
              <w:rPr/>
            </w:rPrChange>
          </w:rPr>
          <w:fldChar w:fldCharType="end"/>
        </w:r>
        <w:r w:rsidRPr="00F00A9D">
          <w:rPr>
            <w:i w:val="0"/>
            <w:color w:val="auto"/>
            <w:rPrChange w:id="3538" w:author="BENITO CASADO, ENRIQUE" w:date="2019-09-22T21:56:00Z">
              <w:rPr/>
            </w:rPrChange>
          </w:rPr>
          <w:t>: Kibana y Filebeat</w:t>
        </w:r>
      </w:ins>
      <w:bookmarkEnd w:id="3529"/>
    </w:p>
    <w:p w14:paraId="493A7A59" w14:textId="40B81E23" w:rsidR="000118A4" w:rsidDel="002D3F20" w:rsidRDefault="000118A4" w:rsidP="00341A9A">
      <w:pPr>
        <w:rPr>
          <w:del w:id="3539" w:author="BENITO CASADO, ENRIQUE" w:date="2019-09-22T21:08:00Z"/>
        </w:rPr>
      </w:pPr>
      <w:del w:id="3540" w:author="BENITO CASADO, ENRIQUE" w:date="2019-09-22T21:08:00Z">
        <w:r w:rsidDel="002D3F20">
          <w:lastRenderedPageBreak/>
          <w:delText xml:space="preserve"> </w:delText>
        </w:r>
        <w:r w:rsidR="0011362F" w:rsidDel="002D3F20">
          <w:delText xml:space="preserve">                                   </w:delText>
        </w:r>
        <w:r w:rsidDel="002D3F20">
          <w:delText xml:space="preserve"> Figura</w:delText>
        </w:r>
        <w:r w:rsidR="0011362F" w:rsidDel="002D3F20">
          <w:delText xml:space="preserve"> XX: </w:delText>
        </w:r>
        <w:r w:rsidDel="002D3F20">
          <w:delText xml:space="preserve"> Kibana filebea</w:delText>
        </w:r>
        <w:r w:rsidR="00654015" w:rsidDel="002D3F20">
          <w:delText>t</w:delText>
        </w:r>
      </w:del>
    </w:p>
    <w:p w14:paraId="53D9834E" w14:textId="29060299" w:rsidR="000118A4" w:rsidDel="002D3F20" w:rsidRDefault="00CF2D3A" w:rsidP="00341A9A">
      <w:pPr>
        <w:rPr>
          <w:del w:id="3541" w:author="BENITO CASADO, ENRIQUE" w:date="2019-09-22T21:08:00Z"/>
        </w:rPr>
      </w:pPr>
      <w:r>
        <w:t xml:space="preserve">El eje de la </w:t>
      </w:r>
      <w:r w:rsidR="0011362F">
        <w:t>Y indicara</w:t>
      </w:r>
      <w:r w:rsidR="000118A4">
        <w:t xml:space="preserve"> el </w:t>
      </w:r>
      <w:r>
        <w:t>número de L</w:t>
      </w:r>
      <w:r w:rsidR="000118A4">
        <w:t xml:space="preserve">ogs que ha </w:t>
      </w:r>
      <w:r>
        <w:t>encontrado mientras que en eje X</w:t>
      </w:r>
      <w:r w:rsidR="000118A4">
        <w:t xml:space="preserve"> hace referencia a la dimensión </w:t>
      </w:r>
      <w:r w:rsidR="00654015">
        <w:t xml:space="preserve">tiempo, en nuestra imagen podemos ver que a las 19:24 se han producido 3 logs, a las 19:29 5 y posteriormente a las 19:31 otros 10 logs </w:t>
      </w:r>
      <w:del w:id="3542" w:author="BENITO CASADO, ENRIQUE" w:date="2019-09-22T21:56:00Z">
        <w:r w:rsidR="00654015" w:rsidDel="00F00A9D">
          <w:delText>mas</w:delText>
        </w:r>
      </w:del>
      <w:ins w:id="3543" w:author="BENITO CASADO, ENRIQUE" w:date="2019-09-22T21:56:00Z">
        <w:r w:rsidR="00F00A9D">
          <w:t>más</w:t>
        </w:r>
      </w:ins>
      <w:r w:rsidR="002E57BB">
        <w:t>.</w:t>
      </w:r>
    </w:p>
    <w:p w14:paraId="7239F4DC" w14:textId="4AD2CCF6" w:rsidR="000118A4" w:rsidDel="002D3F20" w:rsidRDefault="000118A4" w:rsidP="00341A9A">
      <w:pPr>
        <w:rPr>
          <w:del w:id="3544" w:author="BENITO CASADO, ENRIQUE" w:date="2019-09-22T21:08:00Z"/>
        </w:rPr>
      </w:pPr>
    </w:p>
    <w:p w14:paraId="140DC3B3" w14:textId="3D7B99A4" w:rsidR="000118A4" w:rsidRDefault="000118A4" w:rsidP="00341A9A"/>
    <w:p w14:paraId="0067E227" w14:textId="251ECB8C" w:rsidR="000118A4" w:rsidRDefault="000118A4" w:rsidP="00341A9A"/>
    <w:p w14:paraId="247D64EA" w14:textId="7FC93A88" w:rsidR="00341A9A" w:rsidRPr="00F00A9D" w:rsidRDefault="00341A9A" w:rsidP="00341A9A">
      <w:pPr>
        <w:pStyle w:val="berschrift3"/>
        <w:rPr>
          <w:rFonts w:asciiTheme="minorHAnsi" w:hAnsiTheme="minorHAnsi" w:cstheme="minorHAnsi"/>
          <w:rPrChange w:id="3545" w:author="BENITO CASADO, ENRIQUE" w:date="2019-09-22T21:56:00Z">
            <w:rPr/>
          </w:rPrChange>
        </w:rPr>
      </w:pPr>
      <w:bookmarkStart w:id="3546" w:name="_Toc20170561"/>
      <w:r w:rsidRPr="00F00A9D">
        <w:rPr>
          <w:rFonts w:asciiTheme="minorHAnsi" w:hAnsiTheme="minorHAnsi" w:cstheme="minorHAnsi"/>
          <w:sz w:val="32"/>
          <w:rPrChange w:id="3547" w:author="BENITO CASADO, ENRIQUE" w:date="2019-09-22T21:56:00Z">
            <w:rPr/>
          </w:rPrChange>
        </w:rPr>
        <w:t>Metricbeat</w:t>
      </w:r>
      <w:bookmarkEnd w:id="3546"/>
    </w:p>
    <w:p w14:paraId="0BFACE96" w14:textId="6996CF85" w:rsidR="00F82C42" w:rsidRDefault="00F82C42" w:rsidP="00F82C42"/>
    <w:p w14:paraId="1CC292BF" w14:textId="52CBDCAD" w:rsidR="00530DD3" w:rsidRDefault="00E05703" w:rsidP="00F82C42">
      <w:r>
        <w:t>Metricbeat e</w:t>
      </w:r>
      <w:r w:rsidR="00F82C42">
        <w:t>s un sistema de monitorización</w:t>
      </w:r>
      <w:r w:rsidR="002E57BB">
        <w:t xml:space="preserve"> de equipo</w:t>
      </w:r>
      <w:r w:rsidR="00F82C42">
        <w:t xml:space="preserve">, se encargara de recoger métricas </w:t>
      </w:r>
      <w:r w:rsidR="00AC60BC">
        <w:t xml:space="preserve">de la infraestructura </w:t>
      </w:r>
      <w:r w:rsidR="00F82C42">
        <w:t>(CPU,HDD,RAM)</w:t>
      </w:r>
      <w:r w:rsidR="00AC60BC">
        <w:t xml:space="preserve"> y enviarlas.</w:t>
      </w:r>
      <w:r w:rsidR="002E57BB">
        <w:t xml:space="preserve"> </w:t>
      </w:r>
      <w:r w:rsidR="00DA6922">
        <w:t>Reporta</w:t>
      </w:r>
      <w:r w:rsidR="00530DD3">
        <w:t xml:space="preserve"> a n</w:t>
      </w:r>
      <w:r>
        <w:t>uestra base de datos en Elastics</w:t>
      </w:r>
      <w:r w:rsidR="00530DD3">
        <w:t>earch</w:t>
      </w:r>
      <w:r w:rsidR="00DA6922">
        <w:t>.</w:t>
      </w:r>
    </w:p>
    <w:p w14:paraId="1A25E3EA" w14:textId="38086629" w:rsidR="00CF2D3A" w:rsidRDefault="00CF2D3A" w:rsidP="00F82C42">
      <w:r>
        <w:t xml:space="preserve">Una vez hemos arrancado el servicio, podemos comprobar que </w:t>
      </w:r>
      <w:r w:rsidR="002E57BB">
        <w:t>está</w:t>
      </w:r>
      <w:r>
        <w:t xml:space="preserve"> funcionando correctamente con el siguiente comando.</w:t>
      </w:r>
    </w:p>
    <w:p w14:paraId="716BB8B8" w14:textId="3AFFFE41" w:rsidR="00CF2D3A" w:rsidRDefault="00E05703" w:rsidP="00F82C42">
      <w:r>
        <w:t xml:space="preserve">Para ver el estado de metricbeat utilizaremos el </w:t>
      </w:r>
      <w:del w:id="3548" w:author="BENITO CASADO, ENRIQUE" w:date="2019-09-22T21:08:00Z">
        <w:r w:rsidDel="002D3F20">
          <w:delText>comando :</w:delText>
        </w:r>
      </w:del>
      <w:ins w:id="3549" w:author="BENITO CASADO, ENRIQUE" w:date="2019-09-22T21:08:00Z">
        <w:r w:rsidR="002D3F20">
          <w:t>comando:</w:t>
        </w:r>
      </w:ins>
      <w:r w:rsidRPr="00E05703">
        <w:rPr>
          <w:rFonts w:ascii="Cambria" w:hAnsi="Cambria"/>
          <w:b/>
          <w:color w:val="1F497D" w:themeColor="text2"/>
          <w:sz w:val="18"/>
        </w:rPr>
        <w:t xml:space="preserve"> Service metricbeat status </w:t>
      </w:r>
    </w:p>
    <w:p w14:paraId="756ACADD" w14:textId="18C4DEBB" w:rsidR="00CF2D3A" w:rsidRPr="002E57BB" w:rsidRDefault="00E05703" w:rsidP="00E05703">
      <w:pPr>
        <w:rPr>
          <w:rFonts w:ascii="Cambria" w:hAnsi="Cambria"/>
          <w:b/>
          <w:color w:val="1F497D" w:themeColor="text2"/>
          <w:sz w:val="18"/>
        </w:rPr>
      </w:pPr>
      <w:r w:rsidRPr="002D3F20">
        <w:rPr>
          <w:rFonts w:asciiTheme="minorHAnsi" w:hAnsiTheme="minorHAnsi" w:cstheme="minorHAnsi"/>
          <w:rPrChange w:id="3550" w:author="BENITO CASADO, ENRIQUE" w:date="2019-09-22T21:08:00Z">
            <w:rPr>
              <w:rFonts w:asciiTheme="minorHAnsi" w:hAnsiTheme="minorHAnsi" w:cstheme="minorHAnsi"/>
              <w:sz w:val="20"/>
            </w:rPr>
          </w:rPrChange>
        </w:rPr>
        <w:t>Para ver los logs utilizaremos el comando:</w:t>
      </w:r>
      <w:r w:rsidRPr="002D3F20">
        <w:rPr>
          <w:rFonts w:ascii="Cambria" w:hAnsi="Cambria"/>
          <w:b/>
          <w:rPrChange w:id="3551" w:author="BENITO CASADO, ENRIQUE" w:date="2019-09-22T21:08:00Z">
            <w:rPr>
              <w:rFonts w:ascii="Cambria" w:hAnsi="Cambria"/>
              <w:b/>
              <w:sz w:val="20"/>
            </w:rPr>
          </w:rPrChange>
        </w:rPr>
        <w:t xml:space="preserve">  </w:t>
      </w:r>
      <w:r w:rsidR="00CF2D3A" w:rsidRPr="002E57BB">
        <w:rPr>
          <w:rFonts w:ascii="Cambria" w:hAnsi="Cambria"/>
          <w:b/>
          <w:color w:val="1F497D" w:themeColor="text2"/>
          <w:sz w:val="18"/>
        </w:rPr>
        <w:t>tail –f /var/</w:t>
      </w:r>
      <w:r w:rsidR="002E57BB" w:rsidRPr="002E57BB">
        <w:rPr>
          <w:rFonts w:ascii="Cambria" w:hAnsi="Cambria"/>
          <w:b/>
          <w:color w:val="1F497D" w:themeColor="text2"/>
          <w:sz w:val="18"/>
        </w:rPr>
        <w:t>log/metricbeat/metricbeat</w:t>
      </w:r>
    </w:p>
    <w:p w14:paraId="4D4B6A55" w14:textId="2D60EA2B" w:rsidR="00DA6922" w:rsidRDefault="00A12C8F" w:rsidP="00F82C42">
      <w:r>
        <w:t>La primera vez que queremos activar la carga</w:t>
      </w:r>
      <w:r w:rsidR="002220CC">
        <w:t xml:space="preserve"> </w:t>
      </w:r>
      <w:r>
        <w:t>de visualizaciones</w:t>
      </w:r>
      <w:r w:rsidR="002220CC">
        <w:t xml:space="preserve"> entre Kibana y Metricbeat necesitamos </w:t>
      </w:r>
      <w:r>
        <w:t xml:space="preserve">activarlo, </w:t>
      </w:r>
      <w:r w:rsidR="002E57BB">
        <w:t>dicha activación se puede hacer</w:t>
      </w:r>
      <w:r>
        <w:t xml:space="preserve"> de dos maneras una dentro de Kibana u mediante comando</w:t>
      </w:r>
      <w:r w:rsidR="002220CC">
        <w:t>.</w:t>
      </w:r>
    </w:p>
    <w:p w14:paraId="4CC54C5F" w14:textId="0F80E8BF" w:rsidR="00A12C8F" w:rsidRPr="00657E26" w:rsidRDefault="00A12C8F" w:rsidP="00F82C42">
      <w:pPr>
        <w:rPr>
          <w:rFonts w:ascii="Cambria" w:hAnsi="Cambria"/>
          <w:b/>
          <w:sz w:val="18"/>
          <w:szCs w:val="16"/>
        </w:rPr>
      </w:pPr>
      <w:r>
        <w:rPr>
          <w:rFonts w:ascii="Courier" w:hAnsi="Courier" w:cs="Courier"/>
          <w:sz w:val="16"/>
          <w:szCs w:val="16"/>
          <w:lang w:eastAsia="es-ES"/>
        </w:rPr>
        <w:t xml:space="preserve">    </w:t>
      </w:r>
      <w:r w:rsidRPr="00657E26">
        <w:rPr>
          <w:rFonts w:ascii="Cambria" w:hAnsi="Cambria" w:cs="Courier"/>
          <w:b/>
          <w:color w:val="1F497D" w:themeColor="text2"/>
          <w:sz w:val="18"/>
          <w:szCs w:val="16"/>
          <w:lang w:eastAsia="es-ES"/>
        </w:rPr>
        <w:t>./bin/metricbeat setup --dashboards –c /etc/metricbeat/metricbeat.yml</w:t>
      </w:r>
    </w:p>
    <w:p w14:paraId="1C1AC83F" w14:textId="3995407C" w:rsidR="002220CC" w:rsidRDefault="00A12C8F" w:rsidP="00F82C42">
      <w:r>
        <w:t xml:space="preserve">Una vez que hemos configurado el </w:t>
      </w:r>
      <w:r w:rsidR="00A97571">
        <w:t>envío</w:t>
      </w:r>
      <w:r w:rsidR="002E57BB">
        <w:t xml:space="preserve"> de logs a Elastics</w:t>
      </w:r>
      <w:r>
        <w:t>earch, lo podemos v</w:t>
      </w:r>
      <w:r w:rsidR="002E57BB">
        <w:t>isualizar esta vez ya en la pestaña</w:t>
      </w:r>
      <w:r w:rsidR="001074FE">
        <w:t xml:space="preserve"> “Das</w:t>
      </w:r>
      <w:r w:rsidR="00E05703">
        <w:t>h</w:t>
      </w:r>
      <w:r w:rsidR="001074FE">
        <w:t xml:space="preserve">board” de </w:t>
      </w:r>
      <w:r>
        <w:t>Kibana.</w:t>
      </w:r>
      <w:r w:rsidR="002E57BB">
        <w:t xml:space="preserve"> El Dashboard se encuentra en System Overview y esta predeterminado, más adelante veremos cómo configurar nuestros propios Dashboards</w:t>
      </w:r>
      <w:r w:rsidR="00E05703">
        <w:t>.</w:t>
      </w:r>
    </w:p>
    <w:p w14:paraId="360B1D78" w14:textId="6D9B8B14" w:rsidR="00A97571" w:rsidRDefault="00A97571" w:rsidP="00F82C42"/>
    <w:p w14:paraId="0B2F2583" w14:textId="77777777" w:rsidR="002D3F20" w:rsidRDefault="00A97571">
      <w:pPr>
        <w:keepNext/>
        <w:jc w:val="center"/>
        <w:rPr>
          <w:ins w:id="3552" w:author="BENITO CASADO, ENRIQUE" w:date="2019-09-22T21:09:00Z"/>
        </w:rPr>
        <w:pPrChange w:id="3553" w:author="Jesús Carretero" w:date="2019-09-23T21:33:00Z">
          <w:pPr/>
        </w:pPrChange>
      </w:pPr>
      <w:r>
        <w:rPr>
          <w:noProof/>
          <w:lang w:eastAsia="es-ES"/>
        </w:rPr>
        <w:drawing>
          <wp:inline distT="0" distB="0" distL="0" distR="0" wp14:anchorId="4018AD8C" wp14:editId="5EBE2440">
            <wp:extent cx="4884420" cy="2109651"/>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2562" cy="2117487"/>
                    </a:xfrm>
                    <a:prstGeom prst="rect">
                      <a:avLst/>
                    </a:prstGeom>
                  </pic:spPr>
                </pic:pic>
              </a:graphicData>
            </a:graphic>
          </wp:inline>
        </w:drawing>
      </w:r>
    </w:p>
    <w:p w14:paraId="0333746E" w14:textId="5CCA1473" w:rsidR="00A97571" w:rsidRPr="002B7F22" w:rsidRDefault="002D3F20">
      <w:pPr>
        <w:pStyle w:val="Beschriftung"/>
        <w:jc w:val="center"/>
        <w:pPrChange w:id="3554" w:author="Jesús Carretero" w:date="2019-09-23T21:34:00Z">
          <w:pPr/>
        </w:pPrChange>
      </w:pPr>
      <w:bookmarkStart w:id="3555" w:name="_Toc20171454"/>
      <w:ins w:id="3556" w:author="BENITO CASADO, ENRIQUE" w:date="2019-09-22T21:09:00Z">
        <w:r w:rsidRPr="002D3F20">
          <w:rPr>
            <w:i w:val="0"/>
            <w:color w:val="auto"/>
            <w:rPrChange w:id="3557" w:author="BENITO CASADO, ENRIQUE" w:date="2019-09-22T21:09:00Z">
              <w:rPr/>
            </w:rPrChange>
          </w:rPr>
          <w:t xml:space="preserve">Figura </w:t>
        </w:r>
        <w:r w:rsidRPr="002D3F20">
          <w:rPr>
            <w:i w:val="0"/>
            <w:color w:val="auto"/>
            <w:rPrChange w:id="3558" w:author="BENITO CASADO, ENRIQUE" w:date="2019-09-22T21:09:00Z">
              <w:rPr/>
            </w:rPrChange>
          </w:rPr>
          <w:fldChar w:fldCharType="begin"/>
        </w:r>
        <w:r w:rsidRPr="002D3F20">
          <w:rPr>
            <w:i w:val="0"/>
            <w:color w:val="auto"/>
            <w:rPrChange w:id="3559" w:author="BENITO CASADO, ENRIQUE" w:date="2019-09-22T21:09:00Z">
              <w:rPr/>
            </w:rPrChange>
          </w:rPr>
          <w:instrText xml:space="preserve"> SEQ Figura \* ARABIC </w:instrText>
        </w:r>
      </w:ins>
      <w:r w:rsidRPr="002D3F20">
        <w:rPr>
          <w:i w:val="0"/>
          <w:color w:val="auto"/>
          <w:rPrChange w:id="3560" w:author="BENITO CASADO, ENRIQUE" w:date="2019-09-22T21:09:00Z">
            <w:rPr/>
          </w:rPrChange>
        </w:rPr>
        <w:fldChar w:fldCharType="separate"/>
      </w:r>
      <w:ins w:id="3561" w:author="BENITO CASADO, ENRIQUE" w:date="2019-09-23T22:45:00Z">
        <w:r w:rsidR="00746E0D">
          <w:rPr>
            <w:i w:val="0"/>
            <w:noProof/>
            <w:color w:val="auto"/>
          </w:rPr>
          <w:t>41</w:t>
        </w:r>
      </w:ins>
      <w:ins w:id="3562" w:author="BENITO CASADO, ENRIQUE" w:date="2019-09-22T21:09:00Z">
        <w:r w:rsidRPr="002D3F20">
          <w:rPr>
            <w:i w:val="0"/>
            <w:color w:val="auto"/>
            <w:rPrChange w:id="3563" w:author="BENITO CASADO, ENRIQUE" w:date="2019-09-22T21:09:00Z">
              <w:rPr/>
            </w:rPrChange>
          </w:rPr>
          <w:fldChar w:fldCharType="end"/>
        </w:r>
        <w:r w:rsidRPr="002D3F20">
          <w:rPr>
            <w:i w:val="0"/>
            <w:color w:val="auto"/>
            <w:rPrChange w:id="3564" w:author="BENITO CASADO, ENRIQUE" w:date="2019-09-22T21:09:00Z">
              <w:rPr/>
            </w:rPrChange>
          </w:rPr>
          <w:t>: Metricsbeat en Kibana</w:t>
        </w:r>
      </w:ins>
      <w:bookmarkEnd w:id="3555"/>
    </w:p>
    <w:p w14:paraId="48BABB3E" w14:textId="320FDE37" w:rsidR="001074FE" w:rsidRDefault="001074FE" w:rsidP="00F82C42">
      <w:r>
        <w:t xml:space="preserve">  </w:t>
      </w:r>
      <w:r w:rsidR="002E57BB">
        <w:t xml:space="preserve">             </w:t>
      </w:r>
      <w:r w:rsidR="00E05703">
        <w:t xml:space="preserve">                     </w:t>
      </w:r>
      <w:r w:rsidR="002E57BB">
        <w:t xml:space="preserve"> </w:t>
      </w:r>
      <w:r>
        <w:t xml:space="preserve"> </w:t>
      </w:r>
      <w:del w:id="3565" w:author="BENITO CASADO, ENRIQUE" w:date="2019-09-22T21:09:00Z">
        <w:r w:rsidDel="002D3F20">
          <w:delText>Figura xx : Dasboard Kibana , Metricsbeat</w:delText>
        </w:r>
      </w:del>
    </w:p>
    <w:p w14:paraId="4DDE668D" w14:textId="1B5677B8" w:rsidR="00530DD3" w:rsidRDefault="00E05703" w:rsidP="00F82C42">
      <w:r>
        <w:t xml:space="preserve"> </w:t>
      </w:r>
    </w:p>
    <w:p w14:paraId="09008D5F" w14:textId="77777777" w:rsidR="00AC60BC" w:rsidRDefault="00AC60BC" w:rsidP="00F82C42"/>
    <w:p w14:paraId="79953986" w14:textId="63D2C586" w:rsidR="00341A9A" w:rsidRPr="00F00A9D" w:rsidRDefault="00341A9A" w:rsidP="00341A9A">
      <w:pPr>
        <w:pStyle w:val="berschrift3"/>
        <w:rPr>
          <w:rFonts w:asciiTheme="minorHAnsi" w:hAnsiTheme="minorHAnsi" w:cstheme="minorHAnsi"/>
          <w:sz w:val="28"/>
          <w:rPrChange w:id="3566" w:author="BENITO CASADO, ENRIQUE" w:date="2019-09-22T21:56:00Z">
            <w:rPr/>
          </w:rPrChange>
        </w:rPr>
      </w:pPr>
      <w:bookmarkStart w:id="3567" w:name="_Toc20170562"/>
      <w:r w:rsidRPr="00F00A9D">
        <w:rPr>
          <w:rFonts w:asciiTheme="minorHAnsi" w:hAnsiTheme="minorHAnsi" w:cstheme="minorHAnsi"/>
          <w:sz w:val="28"/>
          <w:rPrChange w:id="3568" w:author="BENITO CASADO, ENRIQUE" w:date="2019-09-22T21:56:00Z">
            <w:rPr/>
          </w:rPrChange>
        </w:rPr>
        <w:t>Packetbeat</w:t>
      </w:r>
      <w:bookmarkEnd w:id="3567"/>
    </w:p>
    <w:p w14:paraId="09B983E8" w14:textId="09CEF254" w:rsidR="00341A9A" w:rsidRDefault="00341A9A" w:rsidP="00341A9A"/>
    <w:p w14:paraId="63332BAC" w14:textId="2133BF67" w:rsidR="00AC60BC" w:rsidRDefault="00AC60BC">
      <w:r>
        <w:t>Es un análisis</w:t>
      </w:r>
      <w:r w:rsidR="00BF0142">
        <w:t xml:space="preserve"> (sniffer)</w:t>
      </w:r>
      <w:r>
        <w:t xml:space="preserve"> de paquetes de red (se parece a Wireshark) que reconoce los diferentes protocolos de red, su objetivo es escuchar lo que entra y lo que sale en nuestra infraestructura y mostrarlo de una manera ordenada.</w:t>
      </w:r>
    </w:p>
    <w:p w14:paraId="294498D1" w14:textId="44D26A56" w:rsidR="00A75A00" w:rsidRDefault="00BF0142">
      <w:pPr>
        <w:keepNext/>
        <w:jc w:val="center"/>
        <w:rPr>
          <w:ins w:id="3569" w:author="BENITO CASADO, ENRIQUE" w:date="2019-09-22T21:10:00Z"/>
        </w:rPr>
        <w:pPrChange w:id="3570" w:author="Jesús Carretero" w:date="2019-09-23T21:34:00Z">
          <w:pPr/>
        </w:pPrChange>
      </w:pPr>
      <w:r>
        <w:rPr>
          <w:noProof/>
          <w:lang w:eastAsia="es-ES"/>
        </w:rPr>
        <w:drawing>
          <wp:inline distT="0" distB="0" distL="0" distR="0" wp14:anchorId="5FB32C7D" wp14:editId="607DCC4E">
            <wp:extent cx="4671060" cy="1177652"/>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5677" cy="1181337"/>
                    </a:xfrm>
                    <a:prstGeom prst="rect">
                      <a:avLst/>
                    </a:prstGeom>
                  </pic:spPr>
                </pic:pic>
              </a:graphicData>
            </a:graphic>
          </wp:inline>
        </w:drawing>
      </w:r>
    </w:p>
    <w:p w14:paraId="5942A7D6" w14:textId="1E42EAE5" w:rsidR="00BF0142" w:rsidRPr="002B7F22" w:rsidRDefault="00A75A00">
      <w:pPr>
        <w:pStyle w:val="Beschriftung"/>
        <w:jc w:val="center"/>
        <w:pPrChange w:id="3571" w:author="Jesús Carretero" w:date="2019-09-23T21:34:00Z">
          <w:pPr/>
        </w:pPrChange>
      </w:pPr>
      <w:bookmarkStart w:id="3572" w:name="_Toc20171455"/>
      <w:ins w:id="3573" w:author="BENITO CASADO, ENRIQUE" w:date="2019-09-22T21:10:00Z">
        <w:r w:rsidRPr="00F00A9D">
          <w:rPr>
            <w:i w:val="0"/>
            <w:color w:val="auto"/>
            <w:rPrChange w:id="3574" w:author="BENITO CASADO, ENRIQUE" w:date="2019-09-22T21:56:00Z">
              <w:rPr/>
            </w:rPrChange>
          </w:rPr>
          <w:t xml:space="preserve">Figura </w:t>
        </w:r>
        <w:r w:rsidRPr="00F00A9D">
          <w:rPr>
            <w:i w:val="0"/>
            <w:color w:val="auto"/>
            <w:rPrChange w:id="3575" w:author="BENITO CASADO, ENRIQUE" w:date="2019-09-22T21:56:00Z">
              <w:rPr/>
            </w:rPrChange>
          </w:rPr>
          <w:fldChar w:fldCharType="begin"/>
        </w:r>
        <w:r w:rsidRPr="00F00A9D">
          <w:rPr>
            <w:i w:val="0"/>
            <w:color w:val="auto"/>
            <w:rPrChange w:id="3576" w:author="BENITO CASADO, ENRIQUE" w:date="2019-09-22T21:56:00Z">
              <w:rPr/>
            </w:rPrChange>
          </w:rPr>
          <w:instrText xml:space="preserve"> SEQ Figura \* ARABIC </w:instrText>
        </w:r>
      </w:ins>
      <w:r w:rsidRPr="00F00A9D">
        <w:rPr>
          <w:i w:val="0"/>
          <w:color w:val="auto"/>
          <w:rPrChange w:id="3577" w:author="BENITO CASADO, ENRIQUE" w:date="2019-09-22T21:56:00Z">
            <w:rPr/>
          </w:rPrChange>
        </w:rPr>
        <w:fldChar w:fldCharType="separate"/>
      </w:r>
      <w:ins w:id="3578" w:author="BENITO CASADO, ENRIQUE" w:date="2019-09-23T22:45:00Z">
        <w:r w:rsidR="00746E0D">
          <w:rPr>
            <w:i w:val="0"/>
            <w:noProof/>
            <w:color w:val="auto"/>
          </w:rPr>
          <w:t>42</w:t>
        </w:r>
      </w:ins>
      <w:ins w:id="3579" w:author="BENITO CASADO, ENRIQUE" w:date="2019-09-22T21:10:00Z">
        <w:r w:rsidRPr="00F00A9D">
          <w:rPr>
            <w:i w:val="0"/>
            <w:color w:val="auto"/>
            <w:rPrChange w:id="3580" w:author="BENITO CASADO, ENRIQUE" w:date="2019-09-22T21:56:00Z">
              <w:rPr/>
            </w:rPrChange>
          </w:rPr>
          <w:fldChar w:fldCharType="end"/>
        </w:r>
        <w:r w:rsidRPr="00F00A9D">
          <w:rPr>
            <w:i w:val="0"/>
            <w:color w:val="auto"/>
            <w:rPrChange w:id="3581" w:author="BENITO CASADO, ENRIQUE" w:date="2019-09-22T21:56:00Z">
              <w:rPr/>
            </w:rPrChange>
          </w:rPr>
          <w:t>: Packetbeat, secuencia de ejecucion</w:t>
        </w:r>
      </w:ins>
      <w:bookmarkEnd w:id="3572"/>
    </w:p>
    <w:p w14:paraId="3D132532" w14:textId="68C28665" w:rsidR="00BF0142" w:rsidRDefault="00BF0142" w:rsidP="00341A9A">
      <w:r>
        <w:t xml:space="preserve">               </w:t>
      </w:r>
      <w:r w:rsidR="002E57BB">
        <w:t xml:space="preserve">             </w:t>
      </w:r>
      <w:del w:id="3582" w:author="BENITO CASADO, ENRIQUE" w:date="2019-09-22T21:10:00Z">
        <w:r w:rsidDel="00A75A00">
          <w:delText xml:space="preserve">Figura XX : Packetbeat secuencia de </w:delText>
        </w:r>
        <w:r w:rsidR="00F803EF" w:rsidDel="00A75A00">
          <w:delText>ejecución</w:delText>
        </w:r>
      </w:del>
    </w:p>
    <w:p w14:paraId="46931BF1" w14:textId="10544EFE" w:rsidR="009674AA" w:rsidRDefault="009674AA" w:rsidP="00341A9A">
      <w:r>
        <w:t>Una vez hemos instalado en nuestro equipo packetbeat, comprobamos estatus y lo arrancamos</w:t>
      </w:r>
    </w:p>
    <w:p w14:paraId="43714B62" w14:textId="4292BDC9" w:rsidR="00F803EF" w:rsidRPr="002E57BB" w:rsidRDefault="009674AA" w:rsidP="00341A9A">
      <w:pPr>
        <w:rPr>
          <w:rFonts w:ascii="Cambria" w:hAnsi="Cambria" w:cs="Courier New"/>
          <w:b/>
          <w:color w:val="1F497D" w:themeColor="text2"/>
          <w:sz w:val="16"/>
          <w:lang w:val="en-US"/>
        </w:rPr>
      </w:pPr>
      <w:r w:rsidRPr="003346F7">
        <w:rPr>
          <w:rFonts w:ascii="Courier New" w:hAnsi="Courier New" w:cs="Courier New"/>
          <w:b/>
          <w:color w:val="1F497D" w:themeColor="text2"/>
          <w:sz w:val="16"/>
        </w:rPr>
        <w:t xml:space="preserve">   </w:t>
      </w:r>
      <w:r w:rsidR="002E57BB" w:rsidRPr="003346F7">
        <w:rPr>
          <w:rFonts w:ascii="Courier New" w:hAnsi="Courier New" w:cs="Courier New"/>
          <w:b/>
          <w:color w:val="1F497D" w:themeColor="text2"/>
          <w:sz w:val="16"/>
        </w:rPr>
        <w:t xml:space="preserve">    </w:t>
      </w:r>
      <w:r w:rsidRPr="003346F7">
        <w:rPr>
          <w:rFonts w:ascii="Courier New" w:hAnsi="Courier New" w:cs="Courier New"/>
          <w:b/>
          <w:color w:val="1F497D" w:themeColor="text2"/>
          <w:sz w:val="16"/>
        </w:rPr>
        <w:t xml:space="preserve"> </w:t>
      </w:r>
      <w:r w:rsidR="00F803EF" w:rsidRPr="002E57BB">
        <w:rPr>
          <w:rFonts w:ascii="Cambria" w:hAnsi="Cambria" w:cs="Courier New"/>
          <w:b/>
          <w:color w:val="1F497D" w:themeColor="text2"/>
          <w:sz w:val="18"/>
          <w:lang w:val="en-US"/>
        </w:rPr>
        <w:t xml:space="preserve">Service </w:t>
      </w:r>
      <w:r w:rsidRPr="002E57BB">
        <w:rPr>
          <w:rFonts w:ascii="Cambria" w:hAnsi="Cambria" w:cs="Courier New"/>
          <w:b/>
          <w:color w:val="1F497D" w:themeColor="text2"/>
          <w:sz w:val="18"/>
          <w:lang w:val="en-US"/>
        </w:rPr>
        <w:t xml:space="preserve">packetbeat status / </w:t>
      </w:r>
      <w:r w:rsidR="00F803EF" w:rsidRPr="002E57BB">
        <w:rPr>
          <w:rFonts w:ascii="Cambria" w:hAnsi="Cambria" w:cs="Courier New"/>
          <w:b/>
          <w:color w:val="1F497D" w:themeColor="text2"/>
          <w:sz w:val="18"/>
          <w:lang w:val="en-US"/>
        </w:rPr>
        <w:t>Sevice packet beat start</w:t>
      </w:r>
    </w:p>
    <w:p w14:paraId="4C3722D6" w14:textId="77777777" w:rsidR="009674AA" w:rsidRDefault="009674AA" w:rsidP="00341A9A">
      <w:r w:rsidRPr="009674AA">
        <w:t>Una vez que he</w:t>
      </w:r>
      <w:r>
        <w:t xml:space="preserve">mos comprobado que se están </w:t>
      </w:r>
      <w:r w:rsidRPr="009674AA">
        <w:t>insertando correctamente como índices</w:t>
      </w:r>
      <w:r>
        <w:t xml:space="preserve"> de</w:t>
      </w:r>
      <w:r w:rsidRPr="009674AA">
        <w:t xml:space="preserve"> nuest</w:t>
      </w:r>
      <w:r>
        <w:t>r</w:t>
      </w:r>
      <w:r w:rsidRPr="009674AA">
        <w:t>o packetbeat</w:t>
      </w:r>
      <w:r>
        <w:t>, es tiempo de monitorizarlo y hacer pruebas.</w:t>
      </w:r>
    </w:p>
    <w:p w14:paraId="4C9225F3" w14:textId="03602762" w:rsidR="00F803EF" w:rsidRDefault="009674AA" w:rsidP="00341A9A">
      <w:r>
        <w:t>En un principio está vacío nuestro Dashboard lo que deberemos hacer es abrir nuestro navegador y realizar consultas de búsqueda para comprobar como nuestro Dashboard se va rellenando de información.</w:t>
      </w:r>
    </w:p>
    <w:p w14:paraId="7B58BABD" w14:textId="77777777" w:rsidR="00A75A00" w:rsidRDefault="009674AA">
      <w:pPr>
        <w:keepNext/>
        <w:jc w:val="center"/>
        <w:rPr>
          <w:ins w:id="3583" w:author="BENITO CASADO, ENRIQUE" w:date="2019-09-22T21:10:00Z"/>
        </w:rPr>
        <w:pPrChange w:id="3584" w:author="Jesús Carretero" w:date="2019-09-23T21:34:00Z">
          <w:pPr/>
        </w:pPrChange>
      </w:pPr>
      <w:r w:rsidRPr="009674AA">
        <w:rPr>
          <w:noProof/>
          <w:lang w:eastAsia="es-ES"/>
        </w:rPr>
        <w:drawing>
          <wp:inline distT="0" distB="0" distL="0" distR="0" wp14:anchorId="57DD5477" wp14:editId="692ED7E0">
            <wp:extent cx="4328160" cy="2431070"/>
            <wp:effectExtent l="0" t="0" r="0" b="7620"/>
            <wp:docPr id="33" name="Grafik 33" descr="C:\Users\U723303\Desktop\Uem\Modulo7 - TFM\Versiones\PacketBea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23303\Desktop\Uem\Modulo7 - TFM\Versiones\PacketBeat3.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51259" cy="2444045"/>
                    </a:xfrm>
                    <a:prstGeom prst="rect">
                      <a:avLst/>
                    </a:prstGeom>
                    <a:noFill/>
                    <a:ln>
                      <a:noFill/>
                    </a:ln>
                  </pic:spPr>
                </pic:pic>
              </a:graphicData>
            </a:graphic>
          </wp:inline>
        </w:drawing>
      </w:r>
    </w:p>
    <w:p w14:paraId="5BF7A6F8" w14:textId="46A1F299" w:rsidR="009674AA" w:rsidRPr="002B7F22" w:rsidRDefault="00A75A00">
      <w:pPr>
        <w:pStyle w:val="Beschriftung"/>
        <w:jc w:val="center"/>
        <w:pPrChange w:id="3585" w:author="Jesús Carretero" w:date="2019-09-23T21:34:00Z">
          <w:pPr/>
        </w:pPrChange>
      </w:pPr>
      <w:bookmarkStart w:id="3586" w:name="_Toc20171456"/>
      <w:ins w:id="3587" w:author="BENITO CASADO, ENRIQUE" w:date="2019-09-22T21:10:00Z">
        <w:r w:rsidRPr="00F00A9D">
          <w:rPr>
            <w:i w:val="0"/>
            <w:color w:val="auto"/>
            <w:rPrChange w:id="3588" w:author="BENITO CASADO, ENRIQUE" w:date="2019-09-22T21:55:00Z">
              <w:rPr/>
            </w:rPrChange>
          </w:rPr>
          <w:t xml:space="preserve">Figura </w:t>
        </w:r>
        <w:r w:rsidRPr="00F00A9D">
          <w:rPr>
            <w:i w:val="0"/>
            <w:color w:val="auto"/>
            <w:rPrChange w:id="3589" w:author="BENITO CASADO, ENRIQUE" w:date="2019-09-22T21:55:00Z">
              <w:rPr/>
            </w:rPrChange>
          </w:rPr>
          <w:fldChar w:fldCharType="begin"/>
        </w:r>
        <w:r w:rsidRPr="00F00A9D">
          <w:rPr>
            <w:i w:val="0"/>
            <w:color w:val="auto"/>
            <w:rPrChange w:id="3590" w:author="BENITO CASADO, ENRIQUE" w:date="2019-09-22T21:55:00Z">
              <w:rPr/>
            </w:rPrChange>
          </w:rPr>
          <w:instrText xml:space="preserve"> SEQ Figura \* ARABIC </w:instrText>
        </w:r>
      </w:ins>
      <w:r w:rsidRPr="00F00A9D">
        <w:rPr>
          <w:i w:val="0"/>
          <w:color w:val="auto"/>
          <w:rPrChange w:id="3591" w:author="BENITO CASADO, ENRIQUE" w:date="2019-09-22T21:55:00Z">
            <w:rPr/>
          </w:rPrChange>
        </w:rPr>
        <w:fldChar w:fldCharType="separate"/>
      </w:r>
      <w:ins w:id="3592" w:author="BENITO CASADO, ENRIQUE" w:date="2019-09-23T22:45:00Z">
        <w:r w:rsidR="00746E0D">
          <w:rPr>
            <w:i w:val="0"/>
            <w:noProof/>
            <w:color w:val="auto"/>
          </w:rPr>
          <w:t>43</w:t>
        </w:r>
      </w:ins>
      <w:ins w:id="3593" w:author="BENITO CASADO, ENRIQUE" w:date="2019-09-22T21:10:00Z">
        <w:r w:rsidRPr="00F00A9D">
          <w:rPr>
            <w:i w:val="0"/>
            <w:color w:val="auto"/>
            <w:rPrChange w:id="3594" w:author="BENITO CASADO, ENRIQUE" w:date="2019-09-22T21:55:00Z">
              <w:rPr/>
            </w:rPrChange>
          </w:rPr>
          <w:fldChar w:fldCharType="end"/>
        </w:r>
        <w:r w:rsidRPr="00F00A9D">
          <w:rPr>
            <w:i w:val="0"/>
            <w:color w:val="auto"/>
            <w:rPrChange w:id="3595" w:author="BENITO CASADO, ENRIQUE" w:date="2019-09-22T21:55:00Z">
              <w:rPr/>
            </w:rPrChange>
          </w:rPr>
          <w:t xml:space="preserve">: Packetbeat secuencia de </w:t>
        </w:r>
      </w:ins>
      <w:ins w:id="3596" w:author="BENITO CASADO, ENRIQUE" w:date="2019-09-22T21:55:00Z">
        <w:r w:rsidR="00F00A9D" w:rsidRPr="00F00A9D">
          <w:rPr>
            <w:i w:val="0"/>
            <w:color w:val="auto"/>
            <w:rPrChange w:id="3597" w:author="BENITO CASADO, ENRIQUE" w:date="2019-09-22T21:55:00Z">
              <w:rPr/>
            </w:rPrChange>
          </w:rPr>
          <w:t>ejecución</w:t>
        </w:r>
      </w:ins>
      <w:bookmarkEnd w:id="3586"/>
    </w:p>
    <w:p w14:paraId="6F5D3202" w14:textId="1374FCAC" w:rsidR="002E57BB" w:rsidRDefault="002E57BB" w:rsidP="00341A9A">
      <w:r>
        <w:t xml:space="preserve">                            </w:t>
      </w:r>
      <w:del w:id="3598" w:author="BENITO CASADO, ENRIQUE" w:date="2019-09-22T21:10:00Z">
        <w:r w:rsidDel="00A75A00">
          <w:delText>Figura XX: Dashboard de Packetbeat</w:delText>
        </w:r>
      </w:del>
    </w:p>
    <w:p w14:paraId="55D153C3" w14:textId="77777777" w:rsidR="009674AA" w:rsidRPr="009674AA" w:rsidRDefault="009674AA" w:rsidP="00341A9A"/>
    <w:p w14:paraId="6CCCC5AF" w14:textId="0C51DC76" w:rsidR="00341A9A" w:rsidRPr="00F00A9D" w:rsidRDefault="00341A9A" w:rsidP="00341A9A">
      <w:pPr>
        <w:pStyle w:val="berschrift3"/>
        <w:rPr>
          <w:rFonts w:asciiTheme="minorHAnsi" w:hAnsiTheme="minorHAnsi" w:cstheme="minorHAnsi"/>
          <w:sz w:val="32"/>
          <w:rPrChange w:id="3599" w:author="BENITO CASADO, ENRIQUE" w:date="2019-09-22T21:55:00Z">
            <w:rPr/>
          </w:rPrChange>
        </w:rPr>
      </w:pPr>
      <w:bookmarkStart w:id="3600" w:name="_Toc20170563"/>
      <w:r w:rsidRPr="00F00A9D">
        <w:rPr>
          <w:rFonts w:asciiTheme="minorHAnsi" w:hAnsiTheme="minorHAnsi" w:cstheme="minorHAnsi"/>
          <w:sz w:val="32"/>
          <w:rPrChange w:id="3601" w:author="BENITO CASADO, ENRIQUE" w:date="2019-09-22T21:55:00Z">
            <w:rPr/>
          </w:rPrChange>
        </w:rPr>
        <w:t>Auditbeat</w:t>
      </w:r>
      <w:bookmarkEnd w:id="3600"/>
    </w:p>
    <w:p w14:paraId="46AB0FE3" w14:textId="38EB3FB7" w:rsidR="00AC60BC" w:rsidRDefault="00AC60BC" w:rsidP="00341A9A"/>
    <w:p w14:paraId="33F81491" w14:textId="059B13EC" w:rsidR="00AC60BC" w:rsidRDefault="002E57BB" w:rsidP="00341A9A">
      <w:r>
        <w:t xml:space="preserve">Es básicamente una </w:t>
      </w:r>
      <w:r w:rsidR="00E05703">
        <w:t>monitorización de seguridad</w:t>
      </w:r>
      <w:r>
        <w:t>,</w:t>
      </w:r>
      <w:del w:id="3602" w:author="BENITO CASADO, ENRIQUE" w:date="2019-09-22T11:13:00Z">
        <w:r w:rsidDel="0045243E">
          <w:delText xml:space="preserve"> </w:delText>
        </w:r>
      </w:del>
      <w:ins w:id="3603" w:author="BENITO CASADO, ENRIQUE" w:date="2019-09-22T11:13:00Z">
        <w:r w:rsidR="0045243E">
          <w:t xml:space="preserve"> </w:t>
        </w:r>
      </w:ins>
      <w:del w:id="3604" w:author="BENITO CASADO, ENRIQUE" w:date="2019-09-22T11:13:00Z">
        <w:r w:rsidR="00AC60BC" w:rsidDel="0045243E">
          <w:delText xml:space="preserve"> </w:delText>
        </w:r>
      </w:del>
      <w:r w:rsidR="00AC60BC">
        <w:t>s</w:t>
      </w:r>
      <w:r>
        <w:t>e</w:t>
      </w:r>
      <w:r w:rsidR="00AC60BC">
        <w:t xml:space="preserve"> </w:t>
      </w:r>
      <w:r w:rsidR="006B122B">
        <w:t>encargará</w:t>
      </w:r>
      <w:r w:rsidR="00AC60BC">
        <w:t xml:space="preserve"> de recoger los eventos de sistema </w:t>
      </w:r>
      <w:r w:rsidR="006B122B">
        <w:t>(Aplicación</w:t>
      </w:r>
      <w:r w:rsidR="00AC60BC">
        <w:t>, seguridad, sistema)</w:t>
      </w:r>
      <w:r>
        <w:t xml:space="preserve"> y enviarlos a Kibana.</w:t>
      </w:r>
    </w:p>
    <w:p w14:paraId="1D3126FC" w14:textId="6902329E" w:rsidR="006B122B" w:rsidRDefault="006B122B" w:rsidP="00341A9A">
      <w:r>
        <w:t xml:space="preserve">Está basado en el servicio Auditd, que es un sistema de auditoria dentro de sistemas Linux, en el que podemos crear reglas personalmente, en estas reglas es donde indicamos que es lo que queremos monitorizar. Si vamos a nuestro archivo de configuración es donde podremos ver las diferentes reglas que hemos </w:t>
      </w:r>
      <w:r w:rsidR="002E57BB">
        <w:t>creado. Por defecto viene activado</w:t>
      </w:r>
      <w:r>
        <w:t xml:space="preserve"> el </w:t>
      </w:r>
      <w:r w:rsidR="002E57BB">
        <w:t>módulo</w:t>
      </w:r>
      <w:r>
        <w:t xml:space="preserve"> de integridad de archivo.</w:t>
      </w:r>
    </w:p>
    <w:p w14:paraId="3E203831" w14:textId="213C6456" w:rsidR="00E64E8A" w:rsidRPr="00F00A9D" w:rsidRDefault="00E64E8A" w:rsidP="00341A9A">
      <w:pPr>
        <w:rPr>
          <w:b/>
          <w:rPrChange w:id="3605" w:author="BENITO CASADO, ENRIQUE" w:date="2019-09-22T21:54:00Z">
            <w:rPr/>
          </w:rPrChange>
        </w:rPr>
      </w:pPr>
      <w:r w:rsidRPr="00F00A9D">
        <w:rPr>
          <w:b/>
          <w:rPrChange w:id="3606" w:author="BENITO CASADO, ENRIQUE" w:date="2019-09-22T21:54:00Z">
            <w:rPr/>
          </w:rPrChange>
        </w:rPr>
        <w:t xml:space="preserve">Comprobamos que funciona. </w:t>
      </w:r>
    </w:p>
    <w:p w14:paraId="24E1F356" w14:textId="53D82260" w:rsidR="00E64E8A" w:rsidRDefault="00E64E8A" w:rsidP="00E64E8A">
      <w:pPr>
        <w:pStyle w:val="Listenabsatz"/>
        <w:numPr>
          <w:ilvl w:val="0"/>
          <w:numId w:val="31"/>
        </w:numPr>
      </w:pPr>
      <w:r>
        <w:t>Editamos el Auditbeat.yml</w:t>
      </w:r>
    </w:p>
    <w:p w14:paraId="25ABB19D" w14:textId="34993655" w:rsidR="00E64E8A" w:rsidRDefault="00E64E8A" w:rsidP="00E64E8A">
      <w:pPr>
        <w:pStyle w:val="Listenabsatz"/>
        <w:numPr>
          <w:ilvl w:val="0"/>
          <w:numId w:val="31"/>
        </w:numPr>
      </w:pPr>
      <w:r>
        <w:t xml:space="preserve">Puesto que </w:t>
      </w:r>
      <w:r w:rsidR="002E57BB">
        <w:t>está</w:t>
      </w:r>
      <w:r>
        <w:t xml:space="preserve"> activa la regla de monitorizar lo que se crean en los directorios </w:t>
      </w:r>
      <w:r w:rsidR="002E57BB">
        <w:t>más importantes entre ellos /bin/</w:t>
      </w:r>
      <w:r>
        <w:t>, c</w:t>
      </w:r>
      <w:r w:rsidR="002E57BB">
        <w:t>reamos ahí un script inofensivo.</w:t>
      </w:r>
    </w:p>
    <w:p w14:paraId="74C628F4" w14:textId="617A2C6F" w:rsidR="002E57BB" w:rsidRDefault="002E57BB" w:rsidP="00E64E8A">
      <w:pPr>
        <w:pStyle w:val="Listenabsatz"/>
        <w:numPr>
          <w:ilvl w:val="0"/>
          <w:numId w:val="31"/>
        </w:numPr>
      </w:pPr>
      <w:r>
        <w:t>Kibana recogerá la información.</w:t>
      </w:r>
    </w:p>
    <w:p w14:paraId="1A972AED" w14:textId="5E49B02C" w:rsidR="00C65F7B" w:rsidDel="00A75A00" w:rsidRDefault="00C65F7B" w:rsidP="00341A9A">
      <w:pPr>
        <w:rPr>
          <w:del w:id="3607" w:author="BENITO CASADO, ENRIQUE" w:date="2019-09-22T21:11:00Z"/>
        </w:rPr>
      </w:pPr>
    </w:p>
    <w:p w14:paraId="4BF873CE" w14:textId="05096C4D" w:rsidR="00E05703" w:rsidDel="00A75A00" w:rsidRDefault="00E05703" w:rsidP="00341A9A">
      <w:pPr>
        <w:rPr>
          <w:del w:id="3608" w:author="BENITO CASADO, ENRIQUE" w:date="2019-09-22T21:11:00Z"/>
        </w:rPr>
      </w:pPr>
    </w:p>
    <w:p w14:paraId="7716AFAF" w14:textId="20185D51" w:rsidR="00E05703" w:rsidRDefault="00E05703" w:rsidP="00341A9A"/>
    <w:p w14:paraId="5390DE5D" w14:textId="4436A136" w:rsidR="00530DD3" w:rsidRPr="00F00A9D" w:rsidRDefault="00530DD3" w:rsidP="00530DD3">
      <w:pPr>
        <w:pStyle w:val="berschrift3"/>
        <w:rPr>
          <w:rFonts w:asciiTheme="minorHAnsi" w:hAnsiTheme="minorHAnsi" w:cstheme="minorHAnsi"/>
          <w:sz w:val="28"/>
          <w:rPrChange w:id="3609" w:author="BENITO CASADO, ENRIQUE" w:date="2019-09-22T21:55:00Z">
            <w:rPr/>
          </w:rPrChange>
        </w:rPr>
      </w:pPr>
      <w:bookmarkStart w:id="3610" w:name="_Toc20170564"/>
      <w:r w:rsidRPr="00F00A9D">
        <w:rPr>
          <w:rFonts w:asciiTheme="minorHAnsi" w:hAnsiTheme="minorHAnsi" w:cstheme="minorHAnsi"/>
          <w:sz w:val="32"/>
          <w:rPrChange w:id="3611" w:author="BENITO CASADO, ENRIQUE" w:date="2019-09-22T21:55:00Z">
            <w:rPr/>
          </w:rPrChange>
        </w:rPr>
        <w:t>Libbeat</w:t>
      </w:r>
      <w:bookmarkEnd w:id="3610"/>
    </w:p>
    <w:p w14:paraId="75DD228E" w14:textId="36E990B8" w:rsidR="00530DD3" w:rsidRDefault="00530DD3" w:rsidP="00341A9A"/>
    <w:p w14:paraId="3961B27E" w14:textId="7E049260" w:rsidR="00530DD3" w:rsidRDefault="00530DD3" w:rsidP="00341A9A">
      <w:r>
        <w:t xml:space="preserve">Por ultimo </w:t>
      </w:r>
      <w:r w:rsidR="007F1B4D">
        <w:t xml:space="preserve">hacemos una pequeña mención a Libbeat que es el la librería con la cual nos podemos configurar nosotros mismos las alertas, en nuestro caso esto no tendrá ningún sentido </w:t>
      </w:r>
      <w:ins w:id="3612" w:author="BENITO CASADO, ENRIQUE" w:date="2019-09-22T21:54:00Z">
        <w:r w:rsidR="00F00A9D">
          <w:t>que las creáramos para este proyecto en particular, pero cabe destacar que todas las grandes compañías tienen su propia librería creada.</w:t>
        </w:r>
      </w:ins>
      <w:del w:id="3613" w:author="BENITO CASADO, ENRIQUE" w:date="2019-09-22T21:54:00Z">
        <w:r w:rsidR="007F1B4D" w:rsidDel="00F00A9D">
          <w:delText xml:space="preserve">pero, </w:delText>
        </w:r>
      </w:del>
      <w:del w:id="3614" w:author="BENITO CASADO, ENRIQUE" w:date="2019-09-22T21:53:00Z">
        <w:r w:rsidDel="00F00A9D">
          <w:delText>mencionaremos Libbeat que es una librería de</w:delText>
        </w:r>
      </w:del>
      <w:r>
        <w:t xml:space="preserve"> </w:t>
      </w:r>
    </w:p>
    <w:p w14:paraId="5D1BD7F8" w14:textId="01D90E99" w:rsidR="002E57BB" w:rsidDel="00A75A00" w:rsidRDefault="002E57BB" w:rsidP="00341A9A">
      <w:pPr>
        <w:rPr>
          <w:del w:id="3615" w:author="BENITO CASADO, ENRIQUE" w:date="2019-09-22T21:11:00Z"/>
        </w:rPr>
      </w:pPr>
    </w:p>
    <w:p w14:paraId="63A75D66" w14:textId="775A1FBF" w:rsidR="002E57BB" w:rsidRDefault="002E57BB" w:rsidP="00341A9A"/>
    <w:p w14:paraId="4D98674D" w14:textId="15F9B3B5" w:rsidR="00EB520D" w:rsidRPr="00A75A00" w:rsidRDefault="00EB520D" w:rsidP="00EB520D">
      <w:pPr>
        <w:pStyle w:val="berschrift2"/>
        <w:rPr>
          <w:rFonts w:asciiTheme="minorHAnsi" w:hAnsiTheme="minorHAnsi" w:cstheme="minorHAnsi"/>
          <w:sz w:val="36"/>
          <w:rPrChange w:id="3616" w:author="BENITO CASADO, ENRIQUE" w:date="2019-09-22T21:11:00Z">
            <w:rPr/>
          </w:rPrChange>
        </w:rPr>
      </w:pPr>
      <w:r w:rsidRPr="00A75A00">
        <w:rPr>
          <w:rFonts w:asciiTheme="minorHAnsi" w:hAnsiTheme="minorHAnsi" w:cstheme="minorHAnsi"/>
          <w:sz w:val="36"/>
          <w:rPrChange w:id="3617" w:author="BENITO CASADO, ENRIQUE" w:date="2019-09-22T21:11:00Z">
            <w:rPr/>
          </w:rPrChange>
        </w:rPr>
        <w:t xml:space="preserve"> </w:t>
      </w:r>
      <w:bookmarkStart w:id="3618" w:name="_Toc20170565"/>
      <w:r w:rsidRPr="00A75A00">
        <w:rPr>
          <w:rFonts w:asciiTheme="minorHAnsi" w:hAnsiTheme="minorHAnsi" w:cstheme="minorHAnsi"/>
          <w:sz w:val="36"/>
          <w:rPrChange w:id="3619" w:author="BENITO CASADO, ENRIQUE" w:date="2019-09-22T21:11:00Z">
            <w:rPr/>
          </w:rPrChange>
        </w:rPr>
        <w:t>Logstash</w:t>
      </w:r>
      <w:bookmarkEnd w:id="3618"/>
    </w:p>
    <w:p w14:paraId="2F62F382" w14:textId="77777777" w:rsidR="00EB520D" w:rsidRDefault="00EB520D" w:rsidP="00EB520D"/>
    <w:p w14:paraId="2EB23FD4" w14:textId="72AAAB9E" w:rsidR="00EB520D" w:rsidRPr="00F00A9D" w:rsidRDefault="00EB520D" w:rsidP="00EB520D">
      <w:pPr>
        <w:pStyle w:val="berschrift3"/>
        <w:rPr>
          <w:rFonts w:asciiTheme="minorHAnsi" w:hAnsiTheme="minorHAnsi" w:cstheme="minorHAnsi"/>
          <w:sz w:val="32"/>
          <w:rPrChange w:id="3620" w:author="BENITO CASADO, ENRIQUE" w:date="2019-09-22T21:54:00Z">
            <w:rPr/>
          </w:rPrChange>
        </w:rPr>
      </w:pPr>
      <w:bookmarkStart w:id="3621" w:name="_Toc20170566"/>
      <w:r w:rsidRPr="00F00A9D">
        <w:rPr>
          <w:rFonts w:asciiTheme="minorHAnsi" w:hAnsiTheme="minorHAnsi" w:cstheme="minorHAnsi"/>
          <w:sz w:val="32"/>
          <w:rPrChange w:id="3622" w:author="BENITO CASADO, ENRIQUE" w:date="2019-09-22T21:54:00Z">
            <w:rPr/>
          </w:rPrChange>
        </w:rPr>
        <w:t>Introducción</w:t>
      </w:r>
      <w:bookmarkEnd w:id="3621"/>
    </w:p>
    <w:p w14:paraId="1886B334" w14:textId="47EAF405" w:rsidR="00BC7B5A" w:rsidRDefault="00BC7B5A" w:rsidP="00BC7B5A"/>
    <w:p w14:paraId="1BA0508A" w14:textId="41FBEE2C" w:rsidR="00BC7B5A" w:rsidRDefault="00772C49" w:rsidP="00BC7B5A">
      <w:r>
        <w:t>Hemos visto anteriormente como enviar eventos directamente de Beats a Elasticsearch,</w:t>
      </w:r>
      <w:r w:rsidR="00842D07">
        <w:t xml:space="preserve"> hablando en términos de Data Integration, en la ETL es como si hubiéramos tocado la </w:t>
      </w:r>
      <w:r w:rsidR="00842D07" w:rsidRPr="00842D07">
        <w:rPr>
          <w:b/>
        </w:rPr>
        <w:t>E</w:t>
      </w:r>
      <w:r>
        <w:t xml:space="preserve"> </w:t>
      </w:r>
      <w:r w:rsidR="00842D07">
        <w:t xml:space="preserve">de Extracción y la </w:t>
      </w:r>
      <w:r w:rsidR="00842D07">
        <w:rPr>
          <w:b/>
        </w:rPr>
        <w:t xml:space="preserve"> L </w:t>
      </w:r>
      <w:r w:rsidR="00842D07">
        <w:t xml:space="preserve">de Load y ahora pasáramos a ver la </w:t>
      </w:r>
      <w:r w:rsidR="00842D07" w:rsidRPr="00842D07">
        <w:rPr>
          <w:b/>
        </w:rPr>
        <w:t>T</w:t>
      </w:r>
      <w:r w:rsidR="00842D07">
        <w:t xml:space="preserve"> </w:t>
      </w:r>
      <w:r w:rsidR="00E05703">
        <w:t>.</w:t>
      </w:r>
    </w:p>
    <w:p w14:paraId="1204CFC3" w14:textId="57462B99" w:rsidR="00A75A00" w:rsidRDefault="00842D07">
      <w:pPr>
        <w:keepNext/>
        <w:jc w:val="center"/>
        <w:rPr>
          <w:ins w:id="3623" w:author="BENITO CASADO, ENRIQUE" w:date="2019-09-22T21:12:00Z"/>
        </w:rPr>
        <w:pPrChange w:id="3624" w:author="Jesús Carretero" w:date="2019-09-23T21:34:00Z">
          <w:pPr/>
        </w:pPrChange>
      </w:pPr>
      <w:r>
        <w:rPr>
          <w:noProof/>
          <w:lang w:eastAsia="es-ES"/>
        </w:rPr>
        <w:lastRenderedPageBreak/>
        <w:drawing>
          <wp:inline distT="0" distB="0" distL="0" distR="0" wp14:anchorId="7F515759" wp14:editId="6076F494">
            <wp:extent cx="2560320" cy="242384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17" cy="2428573"/>
                    </a:xfrm>
                    <a:prstGeom prst="rect">
                      <a:avLst/>
                    </a:prstGeom>
                  </pic:spPr>
                </pic:pic>
              </a:graphicData>
            </a:graphic>
          </wp:inline>
        </w:drawing>
      </w:r>
    </w:p>
    <w:p w14:paraId="5F80CBDC" w14:textId="7701842E" w:rsidR="005D08D9" w:rsidRPr="002B7F22" w:rsidRDefault="00A75A00">
      <w:pPr>
        <w:pStyle w:val="Beschriftung"/>
        <w:jc w:val="center"/>
        <w:pPrChange w:id="3625" w:author="Jesús Carretero" w:date="2019-09-23T21:34:00Z">
          <w:pPr/>
        </w:pPrChange>
      </w:pPr>
      <w:bookmarkStart w:id="3626" w:name="_Toc20171457"/>
      <w:ins w:id="3627" w:author="BENITO CASADO, ENRIQUE" w:date="2019-09-22T21:12:00Z">
        <w:r w:rsidRPr="00A75A00">
          <w:rPr>
            <w:i w:val="0"/>
            <w:color w:val="auto"/>
            <w:rPrChange w:id="3628" w:author="BENITO CASADO, ENRIQUE" w:date="2019-09-22T21:12:00Z">
              <w:rPr/>
            </w:rPrChange>
          </w:rPr>
          <w:t xml:space="preserve">Figura </w:t>
        </w:r>
        <w:r w:rsidRPr="00A75A00">
          <w:rPr>
            <w:i w:val="0"/>
            <w:color w:val="auto"/>
            <w:rPrChange w:id="3629" w:author="BENITO CASADO, ENRIQUE" w:date="2019-09-22T21:12:00Z">
              <w:rPr/>
            </w:rPrChange>
          </w:rPr>
          <w:fldChar w:fldCharType="begin"/>
        </w:r>
        <w:r w:rsidRPr="00A75A00">
          <w:rPr>
            <w:i w:val="0"/>
            <w:color w:val="auto"/>
            <w:rPrChange w:id="3630" w:author="BENITO CASADO, ENRIQUE" w:date="2019-09-22T21:12:00Z">
              <w:rPr/>
            </w:rPrChange>
          </w:rPr>
          <w:instrText xml:space="preserve"> SEQ Figura \* ARABIC </w:instrText>
        </w:r>
      </w:ins>
      <w:r w:rsidRPr="00A75A00">
        <w:rPr>
          <w:i w:val="0"/>
          <w:color w:val="auto"/>
          <w:rPrChange w:id="3631" w:author="BENITO CASADO, ENRIQUE" w:date="2019-09-22T21:12:00Z">
            <w:rPr/>
          </w:rPrChange>
        </w:rPr>
        <w:fldChar w:fldCharType="separate"/>
      </w:r>
      <w:ins w:id="3632" w:author="BENITO CASADO, ENRIQUE" w:date="2019-09-23T22:45:00Z">
        <w:r w:rsidR="00746E0D">
          <w:rPr>
            <w:i w:val="0"/>
            <w:noProof/>
            <w:color w:val="auto"/>
          </w:rPr>
          <w:t>44</w:t>
        </w:r>
      </w:ins>
      <w:ins w:id="3633" w:author="BENITO CASADO, ENRIQUE" w:date="2019-09-22T21:12:00Z">
        <w:r w:rsidRPr="00A75A00">
          <w:rPr>
            <w:i w:val="0"/>
            <w:color w:val="auto"/>
            <w:rPrChange w:id="3634" w:author="BENITO CASADO, ENRIQUE" w:date="2019-09-22T21:12:00Z">
              <w:rPr/>
            </w:rPrChange>
          </w:rPr>
          <w:fldChar w:fldCharType="end"/>
        </w:r>
        <w:r w:rsidRPr="00A75A00">
          <w:rPr>
            <w:i w:val="0"/>
            <w:color w:val="auto"/>
            <w:rPrChange w:id="3635" w:author="BENITO CASADO, ENRIQUE" w:date="2019-09-22T21:12:00Z">
              <w:rPr/>
            </w:rPrChange>
          </w:rPr>
          <w:t>: Tratamiento de eventos en Logstash</w:t>
        </w:r>
      </w:ins>
      <w:bookmarkEnd w:id="3626"/>
    </w:p>
    <w:p w14:paraId="613C8E4A" w14:textId="196BCA0A" w:rsidR="005D08D9" w:rsidRPr="00BC7B5A" w:rsidRDefault="00842D07" w:rsidP="00BC7B5A">
      <w:r>
        <w:t xml:space="preserve">                                         </w:t>
      </w:r>
      <w:del w:id="3636" w:author="BENITO CASADO, ENRIQUE" w:date="2019-09-22T21:12:00Z">
        <w:r w:rsidR="00E05703" w:rsidDel="00A75A00">
          <w:delText>Figura XX : T</w:delText>
        </w:r>
        <w:r w:rsidDel="00A75A00">
          <w:delText>ratamiento de eventos en Logstash</w:delText>
        </w:r>
      </w:del>
    </w:p>
    <w:p w14:paraId="4332D2BF" w14:textId="428BFDB2" w:rsidR="00EB520D" w:rsidRDefault="00165484" w:rsidP="00EB520D">
      <w:r>
        <w:t>El input de Logstash va a venir en nuestro caso principalmente de Beat, pero este podría venir de un montón de servicios o bases de datos (Twitter,Github,Radis…).</w:t>
      </w:r>
    </w:p>
    <w:p w14:paraId="0F906A7C" w14:textId="798D6A42" w:rsidR="00165484" w:rsidRDefault="00ED3512" w:rsidP="00EB520D">
      <w:r>
        <w:rPr>
          <w:b/>
        </w:rPr>
        <w:t xml:space="preserve">Grok:  </w:t>
      </w:r>
      <w:r>
        <w:t>Será una de las funciones principales que utilizaremos</w:t>
      </w:r>
      <w:r w:rsidR="00BD1D81">
        <w:t xml:space="preserve"> para especificar, que vamos a querer extraer de un evento, nos ayuda a identificar los diferentes campos, tiene funciones de etiquetado.</w:t>
      </w:r>
    </w:p>
    <w:p w14:paraId="5D9E8ACD" w14:textId="1B1806D8" w:rsidR="00BD1D81" w:rsidDel="00A75A00" w:rsidRDefault="00ED3512" w:rsidP="00EB520D">
      <w:pPr>
        <w:rPr>
          <w:del w:id="3637" w:author="BENITO CASADO, ENRIQUE" w:date="2019-09-22T21:12:00Z"/>
        </w:rPr>
      </w:pPr>
      <w:r w:rsidRPr="00ED3512">
        <w:rPr>
          <w:b/>
        </w:rPr>
        <w:t>GEOIP:</w:t>
      </w:r>
      <w:r>
        <w:t xml:space="preserve"> Un filtro i</w:t>
      </w:r>
      <w:r w:rsidR="00BD1D81">
        <w:t xml:space="preserve">nteresante que </w:t>
      </w:r>
      <w:r>
        <w:t xml:space="preserve">nos proporciona Logstash es </w:t>
      </w:r>
      <w:del w:id="3638" w:author="Jesús Carretero" w:date="2019-09-23T21:34:00Z">
        <w:r w:rsidR="00BD1D81" w:rsidDel="00200F24">
          <w:delText xml:space="preserve"> </w:delText>
        </w:r>
      </w:del>
      <w:r w:rsidR="00BD1D81">
        <w:t xml:space="preserve">GEOIP  que mediante geolocalización enriquece de información a la </w:t>
      </w:r>
      <w:r>
        <w:t xml:space="preserve">dirección </w:t>
      </w:r>
      <w:r w:rsidR="00BD1D81">
        <w:t>Ip qu</w:t>
      </w:r>
      <w:r w:rsidR="00D9411B">
        <w:t>e llegan a nuestra infraestructu</w:t>
      </w:r>
      <w:r w:rsidR="00BD1D81">
        <w:t>ra.</w:t>
      </w:r>
    </w:p>
    <w:p w14:paraId="59D0B54E" w14:textId="77777777" w:rsidR="00647F08" w:rsidRDefault="00647F08">
      <w:pPr>
        <w:pPrChange w:id="3639" w:author="BENITO CASADO, ENRIQUE" w:date="2019-09-22T21:12:00Z">
          <w:pPr>
            <w:pStyle w:val="berschrift4"/>
            <w:numPr>
              <w:ilvl w:val="0"/>
              <w:numId w:val="0"/>
            </w:numPr>
            <w:tabs>
              <w:tab w:val="clear" w:pos="851"/>
            </w:tabs>
          </w:pPr>
        </w:pPrChange>
      </w:pPr>
    </w:p>
    <w:p w14:paraId="0BD7E5D1" w14:textId="0671E0FB" w:rsidR="00D9411B" w:rsidDel="00A75A00" w:rsidRDefault="00D9411B">
      <w:pPr>
        <w:rPr>
          <w:del w:id="3640" w:author="BENITO CASADO, ENRIQUE" w:date="2019-09-22T21:13:00Z"/>
        </w:rPr>
        <w:pPrChange w:id="3641" w:author="BENITO CASADO, ENRIQUE" w:date="2019-09-22T21:12:00Z">
          <w:pPr>
            <w:pStyle w:val="berschrift4"/>
            <w:numPr>
              <w:ilvl w:val="0"/>
              <w:numId w:val="0"/>
            </w:numPr>
            <w:tabs>
              <w:tab w:val="clear" w:pos="851"/>
            </w:tabs>
          </w:pPr>
        </w:pPrChange>
      </w:pPr>
      <w:r w:rsidRPr="00A75A00">
        <w:rPr>
          <w:b/>
          <w:rPrChange w:id="3642" w:author="BENITO CASADO, ENRIQUE" w:date="2019-09-22T21:13:00Z">
            <w:rPr/>
          </w:rPrChange>
        </w:rPr>
        <w:t>Cifrado</w:t>
      </w:r>
      <w:r w:rsidR="00647F08" w:rsidRPr="00A75A00">
        <w:rPr>
          <w:b/>
          <w:sz w:val="24"/>
          <w:rPrChange w:id="3643" w:author="BENITO CASADO, ENRIQUE" w:date="2019-09-22T21:12:00Z">
            <w:rPr/>
          </w:rPrChange>
        </w:rPr>
        <w:t>:</w:t>
      </w:r>
      <w:r w:rsidRPr="00647F08">
        <w:t>La comunicación es cifrada, tanto entrante en la parte de input como en la parte de output</w:t>
      </w:r>
      <w:r w:rsidR="00647F08">
        <w:t>.</w:t>
      </w:r>
    </w:p>
    <w:p w14:paraId="09F6E137" w14:textId="77777777" w:rsidR="00647F08" w:rsidRPr="00647F08" w:rsidRDefault="00647F08" w:rsidP="00647F08"/>
    <w:p w14:paraId="0D1CE1DA" w14:textId="0F4F7ECC" w:rsidR="00D9411B" w:rsidRDefault="00D9411B" w:rsidP="00D9411B">
      <w:r w:rsidRPr="00D9411B">
        <w:rPr>
          <w:b/>
        </w:rPr>
        <w:t>Plugins:</w:t>
      </w:r>
      <w:r>
        <w:t xml:space="preserve"> Actualmente Logsta</w:t>
      </w:r>
      <w:ins w:id="3644" w:author="BENITO CASADO, ENRIQUE" w:date="2019-09-22T11:13:00Z">
        <w:r w:rsidR="0045243E">
          <w:t>sh</w:t>
        </w:r>
      </w:ins>
      <w:del w:id="3645" w:author="BENITO CASADO, ENRIQUE" w:date="2019-09-22T11:13:00Z">
        <w:r w:rsidDel="0045243E">
          <w:delText>g</w:delText>
        </w:r>
      </w:del>
      <w:r>
        <w:t xml:space="preserve"> cuenta con unos 200 pluglings tanto de entrada como de salida, pero es posible que queramos customizar un plugin que no existe</w:t>
      </w:r>
      <w:r w:rsidR="00ED3512">
        <w:t>, en este caso Logstash nos provee de toda la información necesaria para que nos creemos nuestro propio plugin para nuestro caso particular.</w:t>
      </w:r>
    </w:p>
    <w:p w14:paraId="2E2885B6" w14:textId="6D21D3C5" w:rsidR="00ED3512" w:rsidRDefault="00ED3512" w:rsidP="00D9411B">
      <w:r w:rsidRPr="00ED3512">
        <w:rPr>
          <w:b/>
        </w:rPr>
        <w:t>Colas de almacenamiento:</w:t>
      </w:r>
      <w:r>
        <w:t xml:space="preserve"> Por </w:t>
      </w:r>
      <w:del w:id="3646" w:author="Jesús Carretero" w:date="2019-09-23T21:34:00Z">
        <w:r w:rsidDel="00200F24">
          <w:delText>ultimo</w:delText>
        </w:r>
      </w:del>
      <w:ins w:id="3647" w:author="Jesús Carretero" w:date="2019-09-23T21:34:00Z">
        <w:r w:rsidR="00200F24">
          <w:t>último</w:t>
        </w:r>
      </w:ins>
      <w:r>
        <w:t xml:space="preserve"> una propiedad interesante que nos ofrece Elas</w:t>
      </w:r>
      <w:r w:rsidR="00E05703">
        <w:t>t</w:t>
      </w:r>
      <w:r>
        <w:t>ic es una cola de almacenamiento, esto es una especie de cache, es decir si nuestro servicio de output est</w:t>
      </w:r>
      <w:ins w:id="3648" w:author="Jesús Carretero" w:date="2019-09-23T21:35:00Z">
        <w:r w:rsidR="00200F24">
          <w:t>á</w:t>
        </w:r>
      </w:ins>
      <w:del w:id="3649" w:author="Jesús Carretero" w:date="2019-09-23T21:35:00Z">
        <w:r w:rsidDel="00200F24">
          <w:delText>a</w:delText>
        </w:r>
      </w:del>
      <w:r>
        <w:t xml:space="preserve"> caído por cualquier razón, se podrán guardar los datos de manera temporal en una cola de almacenamiento hasta que nuestro servicio vuelva a estar disponible.</w:t>
      </w:r>
      <w:r w:rsidR="00647F08">
        <w:t xml:space="preserve"> El tamaño de la cola está configurado por nosotros mismos, a más tamaño más tiempo podrá la cola aguantar recopilando datos mientras el servicio esta caído.</w:t>
      </w:r>
    </w:p>
    <w:p w14:paraId="4D5B75F9" w14:textId="57B057EF" w:rsidR="00165484" w:rsidRDefault="00165484" w:rsidP="00EB520D">
      <w:pPr>
        <w:rPr>
          <w:ins w:id="3650" w:author="BENITO CASADO, ENRIQUE" w:date="2019-09-22T21:13:00Z"/>
        </w:rPr>
      </w:pPr>
    </w:p>
    <w:p w14:paraId="232A431E" w14:textId="77777777" w:rsidR="00A75A00" w:rsidRDefault="00A75A00" w:rsidP="00EB520D"/>
    <w:p w14:paraId="0747806F" w14:textId="6B8B7639" w:rsidR="00EB520D" w:rsidRDefault="00EB520D" w:rsidP="00EB520D">
      <w:pPr>
        <w:pStyle w:val="berschrift3"/>
      </w:pPr>
      <w:bookmarkStart w:id="3651" w:name="_Toc20170567"/>
      <w:r>
        <w:lastRenderedPageBreak/>
        <w:t>Instalación y funciones</w:t>
      </w:r>
      <w:bookmarkEnd w:id="3651"/>
    </w:p>
    <w:p w14:paraId="75455626" w14:textId="463A92F4" w:rsidR="00EB520D" w:rsidRDefault="00EB520D" w:rsidP="00EB520D"/>
    <w:p w14:paraId="5024742E" w14:textId="63FB2523" w:rsidR="00B81542" w:rsidRDefault="00B81542" w:rsidP="00EB520D">
      <w:r>
        <w:t xml:space="preserve">Una vez instalado Logstash en nuestro </w:t>
      </w:r>
      <w:del w:id="3652" w:author="BENITO CASADO, ENRIQUE" w:date="2019-09-22T11:14:00Z">
        <w:r w:rsidDel="0045243E">
          <w:delText>cluster</w:delText>
        </w:r>
      </w:del>
      <w:ins w:id="3653" w:author="BENITO CASADO, ENRIQUE" w:date="2019-09-22T11:14:00Z">
        <w:r w:rsidR="0045243E">
          <w:t>clúster</w:t>
        </w:r>
      </w:ins>
      <w:r>
        <w:t xml:space="preserve"> podemos empezar a especificar la configuración, existen dos maneras de configurar las funciones, de forma manual y a través de archivo, para hacer una primera prueba vamos a hacer una primera ejecución de forma manual.</w:t>
      </w:r>
    </w:p>
    <w:p w14:paraId="0F9AEFDF" w14:textId="52F6938A" w:rsidR="00B81542" w:rsidRDefault="00B81542" w:rsidP="00EB520D">
      <w:r>
        <w:t>Le vamos a decir que todo lo que se encuentre en la línea de entrada, nos lo saque por la salida estándar. Simplemente lo que yo escribo por la entrada me lo saca por la salida.</w:t>
      </w:r>
    </w:p>
    <w:p w14:paraId="129C22B6" w14:textId="77777777" w:rsidR="00A75A00" w:rsidRDefault="00B81542">
      <w:pPr>
        <w:keepNext/>
        <w:jc w:val="center"/>
        <w:rPr>
          <w:ins w:id="3654" w:author="BENITO CASADO, ENRIQUE" w:date="2019-09-22T21:13:00Z"/>
        </w:rPr>
        <w:pPrChange w:id="3655" w:author="Jesús Carretero" w:date="2019-09-23T21:35:00Z">
          <w:pPr/>
        </w:pPrChange>
      </w:pPr>
      <w:r>
        <w:rPr>
          <w:noProof/>
          <w:lang w:eastAsia="es-ES"/>
        </w:rPr>
        <w:drawing>
          <wp:inline distT="0" distB="0" distL="0" distR="0" wp14:anchorId="6FFCC3BF" wp14:editId="7CCF6D02">
            <wp:extent cx="5400040" cy="80708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807085"/>
                    </a:xfrm>
                    <a:prstGeom prst="rect">
                      <a:avLst/>
                    </a:prstGeom>
                  </pic:spPr>
                </pic:pic>
              </a:graphicData>
            </a:graphic>
          </wp:inline>
        </w:drawing>
      </w:r>
    </w:p>
    <w:p w14:paraId="58870201" w14:textId="4BAA4A8B" w:rsidR="00B81542" w:rsidRPr="002B7F22" w:rsidRDefault="00A75A00">
      <w:pPr>
        <w:pStyle w:val="Beschriftung"/>
        <w:jc w:val="center"/>
        <w:pPrChange w:id="3656" w:author="Jesús Carretero" w:date="2019-09-23T21:36:00Z">
          <w:pPr/>
        </w:pPrChange>
      </w:pPr>
      <w:bookmarkStart w:id="3657" w:name="_Toc20171458"/>
      <w:ins w:id="3658" w:author="BENITO CASADO, ENRIQUE" w:date="2019-09-22T21:13:00Z">
        <w:r w:rsidRPr="00A75A00">
          <w:rPr>
            <w:i w:val="0"/>
            <w:color w:val="auto"/>
            <w:rPrChange w:id="3659" w:author="BENITO CASADO, ENRIQUE" w:date="2019-09-22T21:13:00Z">
              <w:rPr/>
            </w:rPrChange>
          </w:rPr>
          <w:t xml:space="preserve">Figura </w:t>
        </w:r>
        <w:r w:rsidRPr="00A75A00">
          <w:rPr>
            <w:i w:val="0"/>
            <w:color w:val="auto"/>
            <w:rPrChange w:id="3660" w:author="BENITO CASADO, ENRIQUE" w:date="2019-09-22T21:13:00Z">
              <w:rPr/>
            </w:rPrChange>
          </w:rPr>
          <w:fldChar w:fldCharType="begin"/>
        </w:r>
        <w:r w:rsidRPr="00A75A00">
          <w:rPr>
            <w:i w:val="0"/>
            <w:color w:val="auto"/>
            <w:rPrChange w:id="3661" w:author="BENITO CASADO, ENRIQUE" w:date="2019-09-22T21:13:00Z">
              <w:rPr/>
            </w:rPrChange>
          </w:rPr>
          <w:instrText xml:space="preserve"> SEQ Figura \* ARABIC </w:instrText>
        </w:r>
      </w:ins>
      <w:r w:rsidRPr="00A75A00">
        <w:rPr>
          <w:i w:val="0"/>
          <w:color w:val="auto"/>
          <w:rPrChange w:id="3662" w:author="BENITO CASADO, ENRIQUE" w:date="2019-09-22T21:13:00Z">
            <w:rPr/>
          </w:rPrChange>
        </w:rPr>
        <w:fldChar w:fldCharType="separate"/>
      </w:r>
      <w:ins w:id="3663" w:author="BENITO CASADO, ENRIQUE" w:date="2019-09-23T22:45:00Z">
        <w:r w:rsidR="00746E0D">
          <w:rPr>
            <w:i w:val="0"/>
            <w:noProof/>
            <w:color w:val="auto"/>
          </w:rPr>
          <w:t>45</w:t>
        </w:r>
      </w:ins>
      <w:ins w:id="3664" w:author="BENITO CASADO, ENRIQUE" w:date="2019-09-22T21:13:00Z">
        <w:r w:rsidRPr="00A75A00">
          <w:rPr>
            <w:i w:val="0"/>
            <w:color w:val="auto"/>
            <w:rPrChange w:id="3665" w:author="BENITO CASADO, ENRIQUE" w:date="2019-09-22T21:13:00Z">
              <w:rPr/>
            </w:rPrChange>
          </w:rPr>
          <w:fldChar w:fldCharType="end"/>
        </w:r>
        <w:r w:rsidRPr="00A75A00">
          <w:rPr>
            <w:i w:val="0"/>
            <w:color w:val="auto"/>
            <w:rPrChange w:id="3666" w:author="BENITO CASADO, ENRIQUE" w:date="2019-09-22T21:13:00Z">
              <w:rPr/>
            </w:rPrChange>
          </w:rPr>
          <w:t xml:space="preserve">: Test y </w:t>
        </w:r>
      </w:ins>
      <w:ins w:id="3667" w:author="BENITO CASADO, ENRIQUE" w:date="2019-09-22T21:53:00Z">
        <w:r w:rsidR="00F00A9D" w:rsidRPr="00A75A00">
          <w:rPr>
            <w:i w:val="0"/>
            <w:color w:val="auto"/>
            <w:rPrChange w:id="3668" w:author="BENITO CASADO, ENRIQUE" w:date="2019-09-22T21:13:00Z">
              <w:rPr>
                <w:i/>
              </w:rPr>
            </w:rPrChange>
          </w:rPr>
          <w:t>monitorización</w:t>
        </w:r>
      </w:ins>
      <w:ins w:id="3669" w:author="BENITO CASADO, ENRIQUE" w:date="2019-09-22T21:13:00Z">
        <w:r w:rsidRPr="00A75A00">
          <w:rPr>
            <w:i w:val="0"/>
            <w:color w:val="auto"/>
            <w:rPrChange w:id="3670" w:author="BENITO CASADO, ENRIQUE" w:date="2019-09-22T21:13:00Z">
              <w:rPr/>
            </w:rPrChange>
          </w:rPr>
          <w:t xml:space="preserve"> de Logstash</w:t>
        </w:r>
      </w:ins>
      <w:bookmarkEnd w:id="3657"/>
    </w:p>
    <w:p w14:paraId="5C467298" w14:textId="194A40E2" w:rsidR="0086237A" w:rsidRDefault="0086237A" w:rsidP="00EB520D">
      <w:r>
        <w:t xml:space="preserve"> </w:t>
      </w:r>
      <w:r w:rsidR="00901E23">
        <w:t xml:space="preserve">               </w:t>
      </w:r>
      <w:r>
        <w:t xml:space="preserve"> </w:t>
      </w:r>
      <w:del w:id="3671" w:author="BENITO CASADO, ENRIQUE" w:date="2019-09-22T21:13:00Z">
        <w:r w:rsidDel="00A75A00">
          <w:delText>Figura XX test monitorización logstags</w:delText>
        </w:r>
      </w:del>
    </w:p>
    <w:p w14:paraId="7B7127D3" w14:textId="62AFFE61" w:rsidR="0086237A" w:rsidRDefault="0086237A" w:rsidP="00EB520D">
      <w:r>
        <w:t xml:space="preserve">Movernos en el fichero de configuración va a ser mucho más fácil que crear nuestras reglas a mano por la pantalla. </w:t>
      </w:r>
    </w:p>
    <w:p w14:paraId="16BD44F3" w14:textId="79CE2DE2" w:rsidR="003105F0" w:rsidRDefault="0086237A" w:rsidP="00EB520D">
      <w:r>
        <w:t xml:space="preserve">Para crear nuestras reglas de monitorización nos meteremos en </w:t>
      </w:r>
      <w:r w:rsidR="00BA3FAD">
        <w:t>config. Hemos visto anteriormente que</w:t>
      </w:r>
      <w:r w:rsidR="00D3472A">
        <w:t xml:space="preserve"> existen numerosos plugins de monitorización, en nuestro caso vamos a utilizar File.  Ponemos nuestra primera regla utilizando el plugin – File. Escuchar los logs que escribamos dentro de un archivo.</w:t>
      </w:r>
    </w:p>
    <w:p w14:paraId="75C324F2" w14:textId="11DE97CB" w:rsidR="003105F0" w:rsidRDefault="003105F0" w:rsidP="00EB520D">
      <w:r>
        <w:t>La salida nos lo imprimirá por la salida estándar.</w:t>
      </w:r>
      <w:r w:rsidR="001F1207">
        <w:t xml:space="preserve"> Para probarlo, vamos a probar </w:t>
      </w:r>
      <w:r w:rsidR="007A4E21">
        <w:t>dicho archivo</w:t>
      </w:r>
    </w:p>
    <w:p w14:paraId="1684AE90" w14:textId="77777777" w:rsidR="00A75A00" w:rsidRDefault="007A4E21">
      <w:pPr>
        <w:keepNext/>
        <w:jc w:val="center"/>
        <w:rPr>
          <w:ins w:id="3672" w:author="BENITO CASADO, ENRIQUE" w:date="2019-09-22T21:14:00Z"/>
        </w:rPr>
        <w:pPrChange w:id="3673" w:author="Jesús Carretero" w:date="2019-09-23T21:36:00Z">
          <w:pPr/>
        </w:pPrChange>
      </w:pPr>
      <w:r>
        <w:rPr>
          <w:noProof/>
          <w:lang w:eastAsia="es-ES"/>
        </w:rPr>
        <w:drawing>
          <wp:inline distT="0" distB="0" distL="0" distR="0" wp14:anchorId="44DA814C" wp14:editId="48BF4BA5">
            <wp:extent cx="5400040" cy="165925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659255"/>
                    </a:xfrm>
                    <a:prstGeom prst="rect">
                      <a:avLst/>
                    </a:prstGeom>
                  </pic:spPr>
                </pic:pic>
              </a:graphicData>
            </a:graphic>
          </wp:inline>
        </w:drawing>
      </w:r>
    </w:p>
    <w:p w14:paraId="237211D4" w14:textId="6039AC44" w:rsidR="007A4E21" w:rsidRPr="002B7F22" w:rsidRDefault="00A75A00">
      <w:pPr>
        <w:pStyle w:val="Beschriftung"/>
        <w:jc w:val="center"/>
        <w:pPrChange w:id="3674" w:author="Jesús Carretero" w:date="2019-09-23T21:36:00Z">
          <w:pPr/>
        </w:pPrChange>
      </w:pPr>
      <w:bookmarkStart w:id="3675" w:name="_Toc20171459"/>
      <w:ins w:id="3676" w:author="BENITO CASADO, ENRIQUE" w:date="2019-09-22T21:14:00Z">
        <w:r w:rsidRPr="00F83B89">
          <w:rPr>
            <w:i w:val="0"/>
            <w:color w:val="auto"/>
            <w:rPrChange w:id="3677" w:author="BENITO CASADO, ENRIQUE" w:date="2019-09-22T21:53:00Z">
              <w:rPr/>
            </w:rPrChange>
          </w:rPr>
          <w:t xml:space="preserve">Figura </w:t>
        </w:r>
        <w:r w:rsidRPr="00F83B89">
          <w:rPr>
            <w:i w:val="0"/>
            <w:color w:val="auto"/>
            <w:rPrChange w:id="3678" w:author="BENITO CASADO, ENRIQUE" w:date="2019-09-22T21:53:00Z">
              <w:rPr/>
            </w:rPrChange>
          </w:rPr>
          <w:fldChar w:fldCharType="begin"/>
        </w:r>
        <w:r w:rsidRPr="00F83B89">
          <w:rPr>
            <w:i w:val="0"/>
            <w:color w:val="auto"/>
            <w:rPrChange w:id="3679" w:author="BENITO CASADO, ENRIQUE" w:date="2019-09-22T21:53:00Z">
              <w:rPr/>
            </w:rPrChange>
          </w:rPr>
          <w:instrText xml:space="preserve"> SEQ Figura \* ARABIC </w:instrText>
        </w:r>
      </w:ins>
      <w:r w:rsidRPr="00F83B89">
        <w:rPr>
          <w:i w:val="0"/>
          <w:color w:val="auto"/>
          <w:rPrChange w:id="3680" w:author="BENITO CASADO, ENRIQUE" w:date="2019-09-22T21:53:00Z">
            <w:rPr/>
          </w:rPrChange>
        </w:rPr>
        <w:fldChar w:fldCharType="separate"/>
      </w:r>
      <w:ins w:id="3681" w:author="BENITO CASADO, ENRIQUE" w:date="2019-09-23T22:45:00Z">
        <w:r w:rsidR="00746E0D">
          <w:rPr>
            <w:i w:val="0"/>
            <w:noProof/>
            <w:color w:val="auto"/>
          </w:rPr>
          <w:t>46</w:t>
        </w:r>
      </w:ins>
      <w:ins w:id="3682" w:author="BENITO CASADO, ENRIQUE" w:date="2019-09-22T21:14:00Z">
        <w:r w:rsidRPr="00F83B89">
          <w:rPr>
            <w:i w:val="0"/>
            <w:color w:val="auto"/>
            <w:rPrChange w:id="3683" w:author="BENITO CASADO, ENRIQUE" w:date="2019-09-22T21:53:00Z">
              <w:rPr/>
            </w:rPrChange>
          </w:rPr>
          <w:fldChar w:fldCharType="end"/>
        </w:r>
        <w:r w:rsidRPr="00F83B89">
          <w:rPr>
            <w:i w:val="0"/>
            <w:color w:val="auto"/>
            <w:rPrChange w:id="3684" w:author="BENITO CASADO, ENRIQUE" w:date="2019-09-22T21:53:00Z">
              <w:rPr/>
            </w:rPrChange>
          </w:rPr>
          <w:t>: Salida de Logstash</w:t>
        </w:r>
      </w:ins>
      <w:bookmarkEnd w:id="3675"/>
    </w:p>
    <w:p w14:paraId="00168264" w14:textId="61CE7955" w:rsidR="007A4E21" w:rsidRDefault="00E05703" w:rsidP="00EB520D">
      <w:r>
        <w:t xml:space="preserve">                     </w:t>
      </w:r>
      <w:del w:id="3685" w:author="BENITO CASADO, ENRIQUE" w:date="2019-09-22T21:14:00Z">
        <w:r w:rsidR="007A4E21" w:rsidDel="00A75A00">
          <w:delText>Figure XX</w:delText>
        </w:r>
        <w:r w:rsidDel="00A75A00">
          <w:delText>: Output por Logstash</w:delText>
        </w:r>
      </w:del>
    </w:p>
    <w:p w14:paraId="2E6B60ED" w14:textId="351DFD3E" w:rsidR="00F456A9" w:rsidRDefault="007A4E21">
      <w:r>
        <w:t xml:space="preserve">Esto es un log que monitoriza cuando han insertado nuestros scripts en la base de datos, tenemos la información </w:t>
      </w:r>
      <w:r w:rsidR="00E05703">
        <w:t>específica</w:t>
      </w:r>
      <w:r>
        <w:t xml:space="preserve"> que hemos recibido, la información </w:t>
      </w:r>
      <w:del w:id="3686" w:author="BENITO CASADO, ENRIQUE" w:date="2019-09-22T11:14:00Z">
        <w:r w:rsidDel="0045243E">
          <w:delText>esta</w:delText>
        </w:r>
      </w:del>
      <w:ins w:id="3687" w:author="BENITO CASADO, ENRIQUE" w:date="2019-09-22T11:14:00Z">
        <w:r w:rsidR="0045243E">
          <w:t>está</w:t>
        </w:r>
      </w:ins>
      <w:r>
        <w:t xml:space="preserve"> ya muy limpia pero por ejemplo en </w:t>
      </w:r>
      <w:r w:rsidR="00F456A9">
        <w:t>tamaño</w:t>
      </w:r>
      <w:r>
        <w:t xml:space="preserve"> (size) </w:t>
      </w:r>
      <w:r w:rsidR="00F456A9">
        <w:t xml:space="preserve">queremos </w:t>
      </w:r>
      <w:r>
        <w:t xml:space="preserve"> quitar la “k” para luego poder tratarlo como un </w:t>
      </w:r>
      <w:r w:rsidR="00F456A9">
        <w:t>número y así poder hacer la suma, media etc…</w:t>
      </w:r>
    </w:p>
    <w:p w14:paraId="4A85C3C0" w14:textId="53B7452F" w:rsidR="007A4E21" w:rsidDel="00CE23E6" w:rsidRDefault="00F456A9">
      <w:pPr>
        <w:rPr>
          <w:del w:id="3688" w:author="BENITO CASADO, ENRIQUE" w:date="2019-09-22T21:15:00Z"/>
        </w:rPr>
      </w:pPr>
      <w:r>
        <w:lastRenderedPageBreak/>
        <w:t xml:space="preserve">Para llevar esta tarea acabo necesitaremos el plugling de mutate, dentro de mutate necesitamos hacer uso de  “gsub”, entonces </w:t>
      </w:r>
      <w:del w:id="3689" w:author="BENITO CASADO, ENRIQUE" w:date="2019-09-22T11:14:00Z">
        <w:r w:rsidDel="0045243E">
          <w:delText>adatpamos</w:delText>
        </w:r>
      </w:del>
      <w:ins w:id="3690" w:author="BENITO CASADO, ENRIQUE" w:date="2019-09-22T11:14:00Z">
        <w:r w:rsidR="0045243E">
          <w:t>adaptamos</w:t>
        </w:r>
      </w:ins>
      <w:r>
        <w:t xml:space="preserve"> n</w:t>
      </w:r>
      <w:del w:id="3691" w:author="BENITO CASADO, ENRIQUE" w:date="2019-09-22T11:14:00Z">
        <w:r w:rsidDel="0045243E">
          <w:delText>e</w:delText>
        </w:r>
      </w:del>
      <w:r>
        <w:t>u</w:t>
      </w:r>
      <w:ins w:id="3692" w:author="BENITO CASADO, ENRIQUE" w:date="2019-09-22T11:14:00Z">
        <w:r w:rsidR="0045243E">
          <w:t>e</w:t>
        </w:r>
      </w:ins>
      <w:r>
        <w:t>stro fichero con la siguiente configuración.</w:t>
      </w:r>
      <w:ins w:id="3693" w:author="BENITO CASADO, ENRIQUE" w:date="2019-09-22T21:15:00Z">
        <w:r w:rsidR="00CE23E6">
          <w:t xml:space="preserve"> </w:t>
        </w:r>
      </w:ins>
    </w:p>
    <w:p w14:paraId="18A44C72" w14:textId="2C1CE4C1" w:rsidR="004969AE" w:rsidRDefault="004969AE">
      <w:r>
        <w:t>Logstash nos imprime por pantalla las nuevas reglas</w:t>
      </w:r>
      <w:ins w:id="3694" w:author="BENITO CASADO, ENRIQUE" w:date="2019-09-23T22:42:00Z">
        <w:r w:rsidR="009B180C">
          <w:t>.</w:t>
        </w:r>
      </w:ins>
    </w:p>
    <w:p w14:paraId="67F1C112" w14:textId="6771EDF8" w:rsidR="00CE23E6" w:rsidRDefault="002E2D5C">
      <w:pPr>
        <w:keepNext/>
        <w:rPr>
          <w:ins w:id="3695" w:author="BENITO CASADO, ENRIQUE" w:date="2019-09-22T21:15:00Z"/>
        </w:rPr>
        <w:pPrChange w:id="3696" w:author="BENITO CASADO, ENRIQUE" w:date="2019-09-22T21:15:00Z">
          <w:pPr>
            <w:ind w:left="-567"/>
          </w:pPr>
        </w:pPrChange>
      </w:pPr>
      <w:ins w:id="3697" w:author="BENITO CASADO, ENRIQUE" w:date="2019-09-23T22:42:00Z">
        <w:r>
          <w:rPr>
            <w:noProof/>
            <w:lang w:eastAsia="es-ES"/>
          </w:rPr>
          <w:t xml:space="preserve">            </w:t>
        </w:r>
      </w:ins>
      <w:r w:rsidR="00E05703">
        <w:rPr>
          <w:noProof/>
          <w:lang w:eastAsia="es-ES"/>
        </w:rPr>
        <w:t xml:space="preserve"> </w:t>
      </w:r>
      <w:r w:rsidR="00975C49">
        <w:rPr>
          <w:noProof/>
          <w:lang w:eastAsia="es-ES"/>
        </w:rPr>
        <w:drawing>
          <wp:inline distT="0" distB="0" distL="0" distR="0" wp14:anchorId="1AFE87DE" wp14:editId="2D2E90B9">
            <wp:extent cx="5320021" cy="8572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5461" cy="885520"/>
                    </a:xfrm>
                    <a:prstGeom prst="rect">
                      <a:avLst/>
                    </a:prstGeom>
                  </pic:spPr>
                </pic:pic>
              </a:graphicData>
            </a:graphic>
          </wp:inline>
        </w:drawing>
      </w:r>
    </w:p>
    <w:p w14:paraId="5C036010" w14:textId="70BA2DD8" w:rsidR="00F456A9" w:rsidRPr="002B7F22" w:rsidRDefault="00CE23E6">
      <w:pPr>
        <w:pStyle w:val="Beschriftung"/>
        <w:jc w:val="center"/>
        <w:pPrChange w:id="3698" w:author="Jesús Carretero" w:date="2019-09-23T21:36:00Z">
          <w:pPr>
            <w:ind w:left="-567"/>
          </w:pPr>
        </w:pPrChange>
      </w:pPr>
      <w:bookmarkStart w:id="3699" w:name="_Toc20171460"/>
      <w:ins w:id="3700" w:author="BENITO CASADO, ENRIQUE" w:date="2019-09-22T21:15:00Z">
        <w:r w:rsidRPr="00F83B89">
          <w:rPr>
            <w:i w:val="0"/>
            <w:color w:val="auto"/>
            <w:rPrChange w:id="3701" w:author="BENITO CASADO, ENRIQUE" w:date="2019-09-22T21:53:00Z">
              <w:rPr/>
            </w:rPrChange>
          </w:rPr>
          <w:t xml:space="preserve">Figura </w:t>
        </w:r>
        <w:r w:rsidRPr="00F83B89">
          <w:rPr>
            <w:i w:val="0"/>
            <w:color w:val="auto"/>
            <w:rPrChange w:id="3702" w:author="BENITO CASADO, ENRIQUE" w:date="2019-09-22T21:53:00Z">
              <w:rPr/>
            </w:rPrChange>
          </w:rPr>
          <w:fldChar w:fldCharType="begin"/>
        </w:r>
        <w:r w:rsidRPr="00F83B89">
          <w:rPr>
            <w:i w:val="0"/>
            <w:color w:val="auto"/>
            <w:rPrChange w:id="3703" w:author="BENITO CASADO, ENRIQUE" w:date="2019-09-22T21:53:00Z">
              <w:rPr/>
            </w:rPrChange>
          </w:rPr>
          <w:instrText xml:space="preserve"> SEQ Figura \* ARABIC </w:instrText>
        </w:r>
      </w:ins>
      <w:r w:rsidRPr="00F83B89">
        <w:rPr>
          <w:i w:val="0"/>
          <w:color w:val="auto"/>
          <w:rPrChange w:id="3704" w:author="BENITO CASADO, ENRIQUE" w:date="2019-09-22T21:53:00Z">
            <w:rPr/>
          </w:rPrChange>
        </w:rPr>
        <w:fldChar w:fldCharType="separate"/>
      </w:r>
      <w:ins w:id="3705" w:author="BENITO CASADO, ENRIQUE" w:date="2019-09-23T22:45:00Z">
        <w:r w:rsidR="00746E0D">
          <w:rPr>
            <w:i w:val="0"/>
            <w:noProof/>
            <w:color w:val="auto"/>
          </w:rPr>
          <w:t>47</w:t>
        </w:r>
      </w:ins>
      <w:ins w:id="3706" w:author="BENITO CASADO, ENRIQUE" w:date="2019-09-22T21:15:00Z">
        <w:r w:rsidRPr="00F83B89">
          <w:rPr>
            <w:i w:val="0"/>
            <w:color w:val="auto"/>
            <w:rPrChange w:id="3707" w:author="BENITO CASADO, ENRIQUE" w:date="2019-09-22T21:53:00Z">
              <w:rPr/>
            </w:rPrChange>
          </w:rPr>
          <w:fldChar w:fldCharType="end"/>
        </w:r>
        <w:r w:rsidRPr="00F83B89">
          <w:rPr>
            <w:i w:val="0"/>
            <w:color w:val="auto"/>
            <w:rPrChange w:id="3708" w:author="BENITO CASADO, ENRIQUE" w:date="2019-09-22T21:53:00Z">
              <w:rPr/>
            </w:rPrChange>
          </w:rPr>
          <w:t xml:space="preserve">: Primera </w:t>
        </w:r>
      </w:ins>
      <w:ins w:id="3709" w:author="BENITO CASADO, ENRIQUE" w:date="2019-09-23T22:42:00Z">
        <w:r w:rsidR="00C65D67" w:rsidRPr="00F83B89">
          <w:rPr>
            <w:i w:val="0"/>
            <w:color w:val="auto"/>
            <w:rPrChange w:id="3710" w:author="BENITO CASADO, ENRIQUE" w:date="2019-09-22T21:53:00Z">
              <w:rPr>
                <w:iCs/>
              </w:rPr>
            </w:rPrChange>
          </w:rPr>
          <w:t>transformación</w:t>
        </w:r>
      </w:ins>
      <w:ins w:id="3711" w:author="BENITO CASADO, ENRIQUE" w:date="2019-09-22T21:15:00Z">
        <w:r w:rsidRPr="00F83B89">
          <w:rPr>
            <w:i w:val="0"/>
            <w:color w:val="auto"/>
            <w:rPrChange w:id="3712" w:author="BENITO CASADO, ENRIQUE" w:date="2019-09-22T21:53:00Z">
              <w:rPr/>
            </w:rPrChange>
          </w:rPr>
          <w:t xml:space="preserve"> en Logstash</w:t>
        </w:r>
      </w:ins>
      <w:bookmarkEnd w:id="3699"/>
    </w:p>
    <w:p w14:paraId="06B30772" w14:textId="68D4BDB4" w:rsidR="00E05703" w:rsidRDefault="00E05703" w:rsidP="00EB520D">
      <w:r>
        <w:t xml:space="preserve">                </w:t>
      </w:r>
      <w:del w:id="3713" w:author="BENITO CASADO, ENRIQUE" w:date="2019-09-22T21:15:00Z">
        <w:r w:rsidDel="00CE23E6">
          <w:delText>Figura XX: Output, Logtash ha hecho nuestra primera transformación quitando la K</w:delText>
        </w:r>
      </w:del>
    </w:p>
    <w:p w14:paraId="4DB961DA" w14:textId="4BB52E51" w:rsidR="004969AE" w:rsidRPr="00E05703" w:rsidRDefault="004969AE" w:rsidP="00EB520D">
      <w:pPr>
        <w:rPr>
          <w:b/>
        </w:rPr>
      </w:pPr>
      <w:del w:id="3714" w:author="BENITO CASADO, ENRIQUE" w:date="2019-09-22T21:15:00Z">
        <w:r w:rsidRPr="00E05703" w:rsidDel="00CE23E6">
          <w:rPr>
            <w:b/>
          </w:rPr>
          <w:delText>An</w:delText>
        </w:r>
      </w:del>
      <w:ins w:id="3715" w:author="BENITO CASADO, ENRIQUE" w:date="2019-09-22T21:15:00Z">
        <w:r w:rsidR="00CE23E6" w:rsidRPr="00E05703">
          <w:rPr>
            <w:b/>
          </w:rPr>
          <w:t>Añ</w:t>
        </w:r>
        <w:r w:rsidR="00CE23E6">
          <w:rPr>
            <w:b/>
          </w:rPr>
          <w:t xml:space="preserve">adir </w:t>
        </w:r>
      </w:ins>
      <w:del w:id="3716" w:author="BENITO CASADO, ENRIQUE" w:date="2019-09-22T21:15:00Z">
        <w:r w:rsidRPr="00E05703" w:rsidDel="00CE23E6">
          <w:rPr>
            <w:b/>
          </w:rPr>
          <w:delText xml:space="preserve">adir </w:delText>
        </w:r>
      </w:del>
      <w:r w:rsidRPr="00E05703">
        <w:rPr>
          <w:b/>
        </w:rPr>
        <w:t>campo</w:t>
      </w:r>
    </w:p>
    <w:p w14:paraId="198C2A8C" w14:textId="604F4AF0" w:rsidR="00D3472A" w:rsidRDefault="004969AE">
      <w:r>
        <w:t xml:space="preserve">Según vaya evolucionando nuestra empresa la ingesta de base de datos no se basara solo en hacer web crowling </w:t>
      </w:r>
      <w:ins w:id="3717" w:author="BENITO CASADO, ENRIQUE" w:date="2019-09-22T11:14:00Z">
        <w:r w:rsidR="00CF7135">
          <w:t>de</w:t>
        </w:r>
      </w:ins>
      <w:del w:id="3718" w:author="BENITO CASADO, ENRIQUE" w:date="2019-09-22T11:14:00Z">
        <w:r w:rsidDel="00CF7135">
          <w:delText>the</w:delText>
        </w:r>
      </w:del>
      <w:r>
        <w:t xml:space="preserve"> páginas webs sino, que por ejemplo queremos leer twitter, habrá volcados a nuestra base de datos, provenientes de otras fuentes etc… </w:t>
      </w:r>
    </w:p>
    <w:p w14:paraId="6282A65E" w14:textId="2A36EF92" w:rsidR="00975C49" w:rsidRDefault="004969AE" w:rsidP="00EB520D">
      <w:r>
        <w:t>En este caso nuestros datos han entrado a través de script de web-crawling y queremos marcarlos, para ello creamos una nueva regla que nos ayude en un futuro a poder identificar que volumen de datos</w:t>
      </w:r>
      <w:r w:rsidR="00975C49">
        <w:t xml:space="preserve"> han sido insertados mediante sc</w:t>
      </w:r>
      <w:r>
        <w:t>rip</w:t>
      </w:r>
      <w:r w:rsidR="00975C49">
        <w:t>t</w:t>
      </w:r>
      <w:ins w:id="3719" w:author="BENITO CASADO, ENRIQUE" w:date="2019-09-23T22:42:00Z">
        <w:r w:rsidR="00746E0D">
          <w:t>.</w:t>
        </w:r>
      </w:ins>
    </w:p>
    <w:p w14:paraId="39A854B6" w14:textId="1297D467" w:rsidR="004969AE" w:rsidRDefault="00975C49" w:rsidP="00EB520D">
      <w:r>
        <w:t>Caso de uso: Imaginemos que en un futuro queremos, contar cuan</w:t>
      </w:r>
      <w:ins w:id="3720" w:author="Jesús Carretero" w:date="2019-09-18T12:08:00Z">
        <w:r w:rsidR="00317D37">
          <w:t>t</w:t>
        </w:r>
      </w:ins>
      <w:del w:id="3721" w:author="Jesús Carretero" w:date="2019-09-18T12:08:00Z">
        <w:r w:rsidDel="00317D37">
          <w:delText>d</w:delText>
        </w:r>
      </w:del>
      <w:r>
        <w:t xml:space="preserve">os </w:t>
      </w:r>
      <w:del w:id="3722" w:author="Jesús Carretero" w:date="2019-09-18T12:08:00Z">
        <w:r w:rsidDel="00317D37">
          <w:delText>deploy</w:delText>
        </w:r>
      </w:del>
      <w:ins w:id="3723" w:author="Jesús Carretero" w:date="2019-09-18T12:08:00Z">
        <w:r w:rsidR="00317D37">
          <w:t>despliegues</w:t>
        </w:r>
      </w:ins>
      <w:del w:id="3724" w:author="Jesús Carretero" w:date="2019-09-18T12:08:00Z">
        <w:r w:rsidDel="00317D37">
          <w:delText>ments</w:delText>
        </w:r>
      </w:del>
      <w:r>
        <w:t xml:space="preserve">  han entrado en nuestro sistema por medio de scripts y web-crawling y cuantos han sido por otro</w:t>
      </w:r>
      <w:ins w:id="3725" w:author="Jesús Carretero" w:date="2019-09-23T21:37:00Z">
        <w:r w:rsidR="004849D9">
          <w:t>s</w:t>
        </w:r>
      </w:ins>
      <w:r>
        <w:t xml:space="preserve"> métodos.</w:t>
      </w:r>
    </w:p>
    <w:p w14:paraId="6FBC44F8" w14:textId="237DF806" w:rsidR="00975C49" w:rsidRDefault="00975C49">
      <w:r w:rsidRPr="00235C6C">
        <w:rPr>
          <w:b/>
        </w:rPr>
        <w:t>Problema:</w:t>
      </w:r>
      <w:r>
        <w:t xml:space="preserve"> Nuestro identificador único de script tiene un nombre muy largo y único, </w:t>
      </w:r>
      <w:r w:rsidR="00A71442">
        <w:t xml:space="preserve">por lo </w:t>
      </w:r>
      <w:r w:rsidR="00235C6C">
        <w:t>que no se va a poder hacer una Q</w:t>
      </w:r>
      <w:r w:rsidR="00A71442">
        <w:t>uery de count para obtener</w:t>
      </w:r>
      <w:r w:rsidR="00235C6C">
        <w:t xml:space="preserve"> el número, lo que necesitaremos es añadir un nuevo campo que identifique</w:t>
      </w:r>
      <w:r w:rsidR="00A71442">
        <w:t xml:space="preserve"> si la entrada en el sistema ha venido a través de script o de otro método y lo indique en ese nuevo campo, así posteriormente podremos hacer unas consultas mas fáciles, e</w:t>
      </w:r>
      <w:r w:rsidR="00E04E2F">
        <w:t>sto se hac</w:t>
      </w:r>
      <w:r w:rsidR="00235C6C">
        <w:t>e</w:t>
      </w:r>
      <w:r w:rsidR="00E04E2F">
        <w:t xml:space="preserve"> en logstast mediante.</w:t>
      </w:r>
    </w:p>
    <w:p w14:paraId="032301C9" w14:textId="032225C1" w:rsidR="00E04E2F" w:rsidRDefault="00E04E2F" w:rsidP="00EB520D"/>
    <w:p w14:paraId="5469FEE0" w14:textId="77777777" w:rsidR="00CE23E6" w:rsidRDefault="00E04E2F">
      <w:pPr>
        <w:keepNext/>
        <w:jc w:val="center"/>
        <w:rPr>
          <w:ins w:id="3726" w:author="BENITO CASADO, ENRIQUE" w:date="2019-09-22T21:16:00Z"/>
        </w:rPr>
        <w:pPrChange w:id="3727" w:author="Jesús Carretero" w:date="2019-09-23T21:37:00Z">
          <w:pPr/>
        </w:pPrChange>
      </w:pPr>
      <w:r>
        <w:rPr>
          <w:noProof/>
          <w:lang w:eastAsia="es-ES"/>
        </w:rPr>
        <w:drawing>
          <wp:inline distT="0" distB="0" distL="0" distR="0" wp14:anchorId="68E67C7E" wp14:editId="1DC2A24C">
            <wp:extent cx="5400040" cy="19494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49450"/>
                    </a:xfrm>
                    <a:prstGeom prst="rect">
                      <a:avLst/>
                    </a:prstGeom>
                  </pic:spPr>
                </pic:pic>
              </a:graphicData>
            </a:graphic>
          </wp:inline>
        </w:drawing>
      </w:r>
    </w:p>
    <w:p w14:paraId="500F1A54" w14:textId="5567AEF9" w:rsidR="00E04E2F" w:rsidRPr="002B7F22" w:rsidRDefault="00CE23E6">
      <w:pPr>
        <w:pStyle w:val="Beschriftung"/>
        <w:jc w:val="center"/>
        <w:pPrChange w:id="3728" w:author="Jesús Carretero" w:date="2019-09-23T21:37:00Z">
          <w:pPr/>
        </w:pPrChange>
      </w:pPr>
      <w:bookmarkStart w:id="3729" w:name="_Toc20171461"/>
      <w:ins w:id="3730" w:author="BENITO CASADO, ENRIQUE" w:date="2019-09-22T21:16:00Z">
        <w:r w:rsidRPr="00CE23E6">
          <w:rPr>
            <w:i w:val="0"/>
            <w:color w:val="auto"/>
            <w:rPrChange w:id="3731" w:author="BENITO CASADO, ENRIQUE" w:date="2019-09-22T21:16:00Z">
              <w:rPr/>
            </w:rPrChange>
          </w:rPr>
          <w:t xml:space="preserve">Figura </w:t>
        </w:r>
        <w:r w:rsidRPr="00CE23E6">
          <w:rPr>
            <w:i w:val="0"/>
            <w:color w:val="auto"/>
            <w:rPrChange w:id="3732" w:author="BENITO CASADO, ENRIQUE" w:date="2019-09-22T21:16:00Z">
              <w:rPr/>
            </w:rPrChange>
          </w:rPr>
          <w:fldChar w:fldCharType="begin"/>
        </w:r>
        <w:r w:rsidRPr="00CE23E6">
          <w:rPr>
            <w:i w:val="0"/>
            <w:color w:val="auto"/>
            <w:rPrChange w:id="3733" w:author="BENITO CASADO, ENRIQUE" w:date="2019-09-22T21:16:00Z">
              <w:rPr/>
            </w:rPrChange>
          </w:rPr>
          <w:instrText xml:space="preserve"> SEQ Figura \* ARABIC </w:instrText>
        </w:r>
      </w:ins>
      <w:r w:rsidRPr="00CE23E6">
        <w:rPr>
          <w:i w:val="0"/>
          <w:color w:val="auto"/>
          <w:rPrChange w:id="3734" w:author="BENITO CASADO, ENRIQUE" w:date="2019-09-22T21:16:00Z">
            <w:rPr/>
          </w:rPrChange>
        </w:rPr>
        <w:fldChar w:fldCharType="separate"/>
      </w:r>
      <w:ins w:id="3735" w:author="BENITO CASADO, ENRIQUE" w:date="2019-09-23T22:45:00Z">
        <w:r w:rsidR="00746E0D">
          <w:rPr>
            <w:i w:val="0"/>
            <w:noProof/>
            <w:color w:val="auto"/>
          </w:rPr>
          <w:t>48</w:t>
        </w:r>
      </w:ins>
      <w:ins w:id="3736" w:author="BENITO CASADO, ENRIQUE" w:date="2019-09-22T21:16:00Z">
        <w:r w:rsidRPr="00CE23E6">
          <w:rPr>
            <w:i w:val="0"/>
            <w:color w:val="auto"/>
            <w:rPrChange w:id="3737" w:author="BENITO CASADO, ENRIQUE" w:date="2019-09-22T21:16:00Z">
              <w:rPr/>
            </w:rPrChange>
          </w:rPr>
          <w:fldChar w:fldCharType="end"/>
        </w:r>
        <w:r w:rsidRPr="00CE23E6">
          <w:rPr>
            <w:i w:val="0"/>
            <w:color w:val="auto"/>
            <w:rPrChange w:id="3738" w:author="BENITO CASADO, ENRIQUE" w:date="2019-09-22T21:16:00Z">
              <w:rPr/>
            </w:rPrChange>
          </w:rPr>
          <w:t>: Transformación en Logstash II</w:t>
        </w:r>
      </w:ins>
      <w:bookmarkEnd w:id="3729"/>
    </w:p>
    <w:p w14:paraId="463756E6" w14:textId="3ED74B7C" w:rsidR="00D3472A" w:rsidRDefault="00D3472A" w:rsidP="00EB520D"/>
    <w:p w14:paraId="6477A1F8" w14:textId="5222C075" w:rsidR="00317ABC" w:rsidRPr="00235C6C" w:rsidRDefault="00317ABC" w:rsidP="00EB520D">
      <w:pPr>
        <w:rPr>
          <w:b/>
        </w:rPr>
      </w:pPr>
      <w:r w:rsidRPr="00235C6C">
        <w:rPr>
          <w:b/>
        </w:rPr>
        <w:t>Grok</w:t>
      </w:r>
    </w:p>
    <w:p w14:paraId="1A3E298A" w14:textId="5C63AA4A" w:rsidR="00317ABC" w:rsidRDefault="00317ABC" w:rsidP="00EB520D">
      <w:r>
        <w:t xml:space="preserve">La función Grok es una de las </w:t>
      </w:r>
      <w:r w:rsidR="00235C6C">
        <w:t>más</w:t>
      </w:r>
      <w:r>
        <w:t xml:space="preserve"> importantes en Logstag es una sirve para descompon</w:t>
      </w:r>
      <w:r w:rsidR="00235C6C">
        <w:t>er en camp</w:t>
      </w:r>
      <w:r>
        <w:t xml:space="preserve">os un log, hasta ahora habíamos insertado en modo </w:t>
      </w:r>
      <w:r w:rsidR="00235C6C">
        <w:t>JSON</w:t>
      </w:r>
      <w:r>
        <w:t xml:space="preserve"> para hacer nuestras pruebas, sin embargo en un futuro es muy posible que los logs solo vengan como un mensaje de texto, Grok será capaz de descomponernos</w:t>
      </w:r>
      <w:r w:rsidR="00235C6C">
        <w:t xml:space="preserve"> ese texto en diferentes campos.</w:t>
      </w:r>
      <w:r>
        <w:t xml:space="preserve"> </w:t>
      </w:r>
    </w:p>
    <w:p w14:paraId="62A8DACC" w14:textId="48B5F32F" w:rsidR="00317ABC" w:rsidRPr="00235C6C" w:rsidRDefault="00D555D7" w:rsidP="00EB520D">
      <w:pPr>
        <w:rPr>
          <w:b/>
        </w:rPr>
      </w:pPr>
      <w:r w:rsidRPr="00235C6C">
        <w:rPr>
          <w:b/>
        </w:rPr>
        <w:t>Geoip</w:t>
      </w:r>
    </w:p>
    <w:p w14:paraId="073F216D" w14:textId="0B824C0B" w:rsidR="00D555D7" w:rsidRDefault="00D555D7" w:rsidP="00EB520D">
      <w:r>
        <w:t xml:space="preserve">Una de las funciones más importantes que tenemos es la de geolocalización por ip, </w:t>
      </w:r>
      <w:r w:rsidR="00C40748">
        <w:t>en este caso.</w:t>
      </w:r>
    </w:p>
    <w:p w14:paraId="1667238F" w14:textId="77777777" w:rsidR="00CE23E6" w:rsidRDefault="00C40748">
      <w:pPr>
        <w:keepNext/>
        <w:rPr>
          <w:ins w:id="3739" w:author="BENITO CASADO, ENRIQUE" w:date="2019-09-22T21:17:00Z"/>
        </w:rPr>
        <w:pPrChange w:id="3740" w:author="Jesús Carretero" w:date="2019-09-23T21:37:00Z">
          <w:pPr/>
        </w:pPrChange>
      </w:pPr>
      <w:r>
        <w:rPr>
          <w:noProof/>
          <w:lang w:eastAsia="es-ES"/>
        </w:rPr>
        <w:drawing>
          <wp:inline distT="0" distB="0" distL="0" distR="0" wp14:anchorId="618AEAB5" wp14:editId="19256A83">
            <wp:extent cx="5400040" cy="1606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06550"/>
                    </a:xfrm>
                    <a:prstGeom prst="rect">
                      <a:avLst/>
                    </a:prstGeom>
                  </pic:spPr>
                </pic:pic>
              </a:graphicData>
            </a:graphic>
          </wp:inline>
        </w:drawing>
      </w:r>
    </w:p>
    <w:p w14:paraId="20ABF6D3" w14:textId="38B914A9" w:rsidR="00C40748" w:rsidRPr="002B7F22" w:rsidRDefault="00CE23E6">
      <w:pPr>
        <w:pStyle w:val="Beschriftung"/>
        <w:jc w:val="center"/>
        <w:pPrChange w:id="3741" w:author="Jesús Carretero" w:date="2019-09-23T21:37:00Z">
          <w:pPr/>
        </w:pPrChange>
      </w:pPr>
      <w:bookmarkStart w:id="3742" w:name="_Toc20171462"/>
      <w:ins w:id="3743" w:author="BENITO CASADO, ENRIQUE" w:date="2019-09-22T21:17:00Z">
        <w:r w:rsidRPr="00CE23E6">
          <w:rPr>
            <w:i w:val="0"/>
            <w:color w:val="auto"/>
            <w:rPrChange w:id="3744" w:author="BENITO CASADO, ENRIQUE" w:date="2019-09-22T21:17:00Z">
              <w:rPr/>
            </w:rPrChange>
          </w:rPr>
          <w:t xml:space="preserve">Figura </w:t>
        </w:r>
        <w:r w:rsidRPr="00CE23E6">
          <w:rPr>
            <w:i w:val="0"/>
            <w:color w:val="auto"/>
            <w:rPrChange w:id="3745" w:author="BENITO CASADO, ENRIQUE" w:date="2019-09-22T21:17:00Z">
              <w:rPr/>
            </w:rPrChange>
          </w:rPr>
          <w:fldChar w:fldCharType="begin"/>
        </w:r>
        <w:r w:rsidRPr="00CE23E6">
          <w:rPr>
            <w:i w:val="0"/>
            <w:color w:val="auto"/>
            <w:rPrChange w:id="3746" w:author="BENITO CASADO, ENRIQUE" w:date="2019-09-22T21:17:00Z">
              <w:rPr/>
            </w:rPrChange>
          </w:rPr>
          <w:instrText xml:space="preserve"> SEQ Figura \* ARABIC </w:instrText>
        </w:r>
      </w:ins>
      <w:r w:rsidRPr="00CE23E6">
        <w:rPr>
          <w:i w:val="0"/>
          <w:color w:val="auto"/>
          <w:rPrChange w:id="3747" w:author="BENITO CASADO, ENRIQUE" w:date="2019-09-22T21:17:00Z">
            <w:rPr/>
          </w:rPrChange>
        </w:rPr>
        <w:fldChar w:fldCharType="separate"/>
      </w:r>
      <w:ins w:id="3748" w:author="BENITO CASADO, ENRIQUE" w:date="2019-09-23T22:45:00Z">
        <w:r w:rsidR="00746E0D">
          <w:rPr>
            <w:i w:val="0"/>
            <w:noProof/>
            <w:color w:val="auto"/>
          </w:rPr>
          <w:t>49</w:t>
        </w:r>
      </w:ins>
      <w:ins w:id="3749" w:author="BENITO CASADO, ENRIQUE" w:date="2019-09-22T21:17:00Z">
        <w:r w:rsidRPr="00CE23E6">
          <w:rPr>
            <w:i w:val="0"/>
            <w:color w:val="auto"/>
            <w:rPrChange w:id="3750" w:author="BENITO CASADO, ENRIQUE" w:date="2019-09-22T21:17:00Z">
              <w:rPr/>
            </w:rPrChange>
          </w:rPr>
          <w:fldChar w:fldCharType="end"/>
        </w:r>
        <w:r w:rsidRPr="00CE23E6">
          <w:rPr>
            <w:i w:val="0"/>
            <w:color w:val="auto"/>
            <w:rPrChange w:id="3751" w:author="BENITO CASADO, ENRIQUE" w:date="2019-09-22T21:17:00Z">
              <w:rPr/>
            </w:rPrChange>
          </w:rPr>
          <w:t xml:space="preserve">: Activando la </w:t>
        </w:r>
      </w:ins>
      <w:ins w:id="3752" w:author="BENITO CASADO, ENRIQUE" w:date="2019-09-22T21:52:00Z">
        <w:r w:rsidR="00F83B89" w:rsidRPr="00CE23E6">
          <w:rPr>
            <w:i w:val="0"/>
            <w:color w:val="auto"/>
            <w:rPrChange w:id="3753" w:author="BENITO CASADO, ENRIQUE" w:date="2019-09-22T21:17:00Z">
              <w:rPr>
                <w:i/>
              </w:rPr>
            </w:rPrChange>
          </w:rPr>
          <w:t>Geolocalización</w:t>
        </w:r>
      </w:ins>
      <w:bookmarkEnd w:id="3742"/>
    </w:p>
    <w:p w14:paraId="27C1F7ED" w14:textId="0E0F7C62" w:rsidR="00235C6C" w:rsidDel="00CE23E6" w:rsidRDefault="00235C6C" w:rsidP="00EB520D">
      <w:pPr>
        <w:rPr>
          <w:del w:id="3754" w:author="BENITO CASADO, ENRIQUE" w:date="2019-09-22T21:17:00Z"/>
        </w:rPr>
      </w:pPr>
      <w:del w:id="3755" w:author="BENITO CASADO, ENRIQUE" w:date="2019-09-22T21:17:00Z">
        <w:r w:rsidDel="00CE23E6">
          <w:delText xml:space="preserve">                 Figura XX: Activando Geoip</w:delText>
        </w:r>
      </w:del>
    </w:p>
    <w:p w14:paraId="2871EB4C" w14:textId="4BE7854E" w:rsidR="00B81542" w:rsidRPr="00672981" w:rsidDel="00F83B89" w:rsidRDefault="00B81542" w:rsidP="00EB520D">
      <w:pPr>
        <w:rPr>
          <w:del w:id="3756" w:author="BENITO CASADO, ENRIQUE" w:date="2019-09-22T21:52:00Z"/>
          <w:lang w:val="en-US"/>
        </w:rPr>
      </w:pPr>
    </w:p>
    <w:p w14:paraId="5D16E2B0" w14:textId="3DA4C10B" w:rsidR="00EB520D" w:rsidDel="00F83B89" w:rsidRDefault="006D7828">
      <w:pPr>
        <w:pStyle w:val="berschrift3"/>
        <w:rPr>
          <w:del w:id="3757" w:author="BENITO CASADO, ENRIQUE" w:date="2019-09-22T21:52:00Z"/>
          <w:rFonts w:asciiTheme="minorHAnsi" w:hAnsiTheme="minorHAnsi" w:cstheme="minorHAnsi"/>
          <w:sz w:val="28"/>
        </w:rPr>
        <w:pPrChange w:id="3758" w:author="BENITO CASADO, ENRIQUE" w:date="2019-09-22T21:52:00Z">
          <w:pPr/>
        </w:pPrChange>
      </w:pPr>
      <w:del w:id="3759" w:author="BENITO CASADO, ENRIQUE" w:date="2019-09-22T21:52:00Z">
        <w:r w:rsidRPr="00F83B89" w:rsidDel="00F83B89">
          <w:rPr>
            <w:rFonts w:asciiTheme="minorHAnsi" w:hAnsiTheme="minorHAnsi" w:cstheme="minorHAnsi"/>
            <w:sz w:val="28"/>
            <w:rPrChange w:id="3760" w:author="BENITO CASADO, ENRIQUE" w:date="2019-09-22T21:51:00Z">
              <w:rPr/>
            </w:rPrChange>
          </w:rPr>
          <w:delText>Monitorizando</w:delText>
        </w:r>
      </w:del>
      <w:del w:id="3761" w:author="BENITO CASADO, ENRIQUE" w:date="2019-09-22T21:51:00Z">
        <w:r w:rsidRPr="00F83B89" w:rsidDel="00F83B89">
          <w:rPr>
            <w:rFonts w:asciiTheme="minorHAnsi" w:hAnsiTheme="minorHAnsi" w:cstheme="minorHAnsi"/>
            <w:sz w:val="28"/>
            <w:rPrChange w:id="3762" w:author="BENITO CASADO, ENRIQUE" w:date="2019-09-22T21:51:00Z">
              <w:rPr/>
            </w:rPrChange>
          </w:rPr>
          <w:delText xml:space="preserve"> </w:delText>
        </w:r>
      </w:del>
      <w:del w:id="3763" w:author="BENITO CASADO, ENRIQUE" w:date="2019-09-22T21:52:00Z">
        <w:r w:rsidRPr="00F83B89" w:rsidDel="00F83B89">
          <w:rPr>
            <w:rFonts w:asciiTheme="minorHAnsi" w:hAnsiTheme="minorHAnsi" w:cstheme="minorHAnsi"/>
            <w:sz w:val="28"/>
            <w:rPrChange w:id="3764" w:author="BENITO CASADO, ENRIQUE" w:date="2019-09-22T21:51:00Z">
              <w:rPr/>
            </w:rPrChange>
          </w:rPr>
          <w:delText xml:space="preserve">nuestra infraestructura: </w:delText>
        </w:r>
        <w:r w:rsidR="00901E23" w:rsidRPr="00F83B89" w:rsidDel="00F83B89">
          <w:rPr>
            <w:rFonts w:asciiTheme="minorHAnsi" w:hAnsiTheme="minorHAnsi" w:cstheme="minorHAnsi"/>
            <w:sz w:val="28"/>
            <w:rPrChange w:id="3765" w:author="BENITO CASADO, ENRIQUE" w:date="2019-09-22T21:51:00Z">
              <w:rPr/>
            </w:rPrChange>
          </w:rPr>
          <w:delText>Filebeat, Logstash</w:delText>
        </w:r>
        <w:r w:rsidRPr="00F83B89" w:rsidDel="00F83B89">
          <w:rPr>
            <w:rFonts w:asciiTheme="minorHAnsi" w:hAnsiTheme="minorHAnsi" w:cstheme="minorHAnsi"/>
            <w:sz w:val="28"/>
            <w:rPrChange w:id="3766" w:author="BENITO CASADO, ENRIQUE" w:date="2019-09-22T21:51:00Z">
              <w:rPr/>
            </w:rPrChange>
          </w:rPr>
          <w:delText>, Elasticsearch.</w:delText>
        </w:r>
      </w:del>
    </w:p>
    <w:p w14:paraId="2A6AA3C5" w14:textId="77777777" w:rsidR="00F83B89" w:rsidRPr="002B7F22" w:rsidRDefault="00F83B89">
      <w:pPr>
        <w:rPr>
          <w:ins w:id="3767" w:author="BENITO CASADO, ENRIQUE" w:date="2019-09-22T21:52:00Z"/>
        </w:rPr>
        <w:pPrChange w:id="3768" w:author="BENITO CASADO, ENRIQUE" w:date="2019-09-22T21:52:00Z">
          <w:pPr>
            <w:pStyle w:val="berschrift3"/>
          </w:pPr>
        </w:pPrChange>
      </w:pPr>
    </w:p>
    <w:p w14:paraId="0E3E4014" w14:textId="18BCB997" w:rsidR="006D7828" w:rsidRDefault="00F83B89">
      <w:pPr>
        <w:pStyle w:val="berschrift3"/>
        <w:pPrChange w:id="3769" w:author="BENITO CASADO, ENRIQUE" w:date="2019-09-22T21:52:00Z">
          <w:pPr/>
        </w:pPrChange>
      </w:pPr>
      <w:bookmarkStart w:id="3770" w:name="_Toc20170568"/>
      <w:ins w:id="3771" w:author="BENITO CASADO, ENRIQUE" w:date="2019-09-22T21:52:00Z">
        <w:r w:rsidRPr="006B5C35">
          <w:rPr>
            <w:rFonts w:asciiTheme="minorHAnsi" w:hAnsiTheme="minorHAnsi" w:cstheme="minorHAnsi"/>
            <w:sz w:val="28"/>
          </w:rPr>
          <w:t>Monitorizando</w:t>
        </w:r>
        <w:r>
          <w:rPr>
            <w:rFonts w:asciiTheme="minorHAnsi" w:hAnsiTheme="minorHAnsi" w:cstheme="minorHAnsi"/>
            <w:sz w:val="28"/>
          </w:rPr>
          <w:t xml:space="preserve"> </w:t>
        </w:r>
        <w:r w:rsidRPr="006B5C35">
          <w:rPr>
            <w:rFonts w:asciiTheme="minorHAnsi" w:hAnsiTheme="minorHAnsi" w:cstheme="minorHAnsi"/>
            <w:sz w:val="28"/>
          </w:rPr>
          <w:t>nuestra</w:t>
        </w:r>
        <w:r>
          <w:rPr>
            <w:rFonts w:asciiTheme="minorHAnsi" w:hAnsiTheme="minorHAnsi" w:cstheme="minorHAnsi"/>
            <w:sz w:val="28"/>
          </w:rPr>
          <w:t xml:space="preserve"> </w:t>
        </w:r>
        <w:r w:rsidRPr="006B5C35">
          <w:rPr>
            <w:rFonts w:asciiTheme="minorHAnsi" w:hAnsiTheme="minorHAnsi" w:cstheme="minorHAnsi"/>
            <w:sz w:val="28"/>
          </w:rPr>
          <w:t>infraestructura: Filebeat, Logstash, Elasticsearch</w:t>
        </w:r>
        <w:r>
          <w:rPr>
            <w:rFonts w:asciiTheme="minorHAnsi" w:hAnsiTheme="minorHAnsi" w:cstheme="minorHAnsi"/>
            <w:sz w:val="28"/>
          </w:rPr>
          <w:t>.</w:t>
        </w:r>
      </w:ins>
      <w:bookmarkEnd w:id="3770"/>
      <w:del w:id="3772" w:author="BENITO CASADO, ENRIQUE" w:date="2019-09-22T21:52:00Z">
        <w:r w:rsidR="006D7828" w:rsidDel="00F83B89">
          <w:delText xml:space="preserve">               </w:delText>
        </w:r>
      </w:del>
    </w:p>
    <w:p w14:paraId="78FC446B" w14:textId="3E563076" w:rsidR="007633B9" w:rsidRDefault="006D7828" w:rsidP="006D7828">
      <w:r>
        <w:t xml:space="preserve">Anteriormente </w:t>
      </w:r>
      <w:r w:rsidR="007633B9">
        <w:t xml:space="preserve">en el primer apartado de Beats, </w:t>
      </w:r>
      <w:r>
        <w:t xml:space="preserve">habíamos visto como gracias </w:t>
      </w:r>
      <w:r w:rsidR="00901E23">
        <w:t xml:space="preserve">a este servicio de ELK </w:t>
      </w:r>
      <w:r>
        <w:t>podíamos enviar información</w:t>
      </w:r>
      <w:r w:rsidR="0078482B">
        <w:t xml:space="preserve"> directamente a </w:t>
      </w:r>
      <w:ins w:id="3773" w:author="Jesús Carretero" w:date="2019-09-18T12:08:00Z">
        <w:r w:rsidR="00317D37">
          <w:t>E</w:t>
        </w:r>
      </w:ins>
      <w:del w:id="3774" w:author="Jesús Carretero" w:date="2019-09-18T12:08:00Z">
        <w:r w:rsidR="0078482B" w:rsidDel="00317D37">
          <w:delText>e</w:delText>
        </w:r>
      </w:del>
      <w:r w:rsidR="0078482B">
        <w:t xml:space="preserve">lasticsearch, </w:t>
      </w:r>
      <w:r w:rsidR="007633B9">
        <w:t xml:space="preserve">por otro lado en Logstash hemos visto cómo tratar logs, y hacer pequeñas transformaciones en ellos mediante diferentes reglas que escribimos en nuestro archivo de configuración, en este apartado vamos a empezar a monitorizar nuestra infraestructura con la combinación de ambos servicios, es decir por un lado vamos a activar Filebeat y le vamos a dar las instrucciones para que nos envíe esta información a Logstash, una vez </w:t>
      </w:r>
      <w:r w:rsidR="006655CF">
        <w:t>allí</w:t>
      </w:r>
      <w:r w:rsidR="007633B9">
        <w:t xml:space="preserve"> escribiremos una serie de código para que podamos tratar ese Log y procesarlo más fácilmente en </w:t>
      </w:r>
      <w:ins w:id="3775" w:author="Jesús Carretero" w:date="2019-09-18T12:09:00Z">
        <w:r w:rsidR="00317D37">
          <w:t>E</w:t>
        </w:r>
      </w:ins>
      <w:del w:id="3776" w:author="Jesús Carretero" w:date="2019-09-18T12:09:00Z">
        <w:r w:rsidR="007633B9" w:rsidDel="00317D37">
          <w:delText>e</w:delText>
        </w:r>
      </w:del>
      <w:r w:rsidR="007633B9">
        <w:t>lasticsearch como paso final será Kibana.</w:t>
      </w:r>
    </w:p>
    <w:p w14:paraId="0F22F62A" w14:textId="2DEF4016" w:rsidR="006655CF" w:rsidRPr="009B781D" w:rsidRDefault="006655CF" w:rsidP="006D7828">
      <w:pPr>
        <w:rPr>
          <w:b/>
        </w:rPr>
      </w:pPr>
      <w:r w:rsidRPr="009B781D">
        <w:rPr>
          <w:b/>
        </w:rPr>
        <w:t>Pasos a seguir:</w:t>
      </w:r>
    </w:p>
    <w:p w14:paraId="1B8033D4" w14:textId="4EDC6C67" w:rsidR="00BC02E2" w:rsidRDefault="00BC02E2" w:rsidP="00BC02E2">
      <w:pPr>
        <w:pStyle w:val="Listenabsatz"/>
        <w:numPr>
          <w:ilvl w:val="0"/>
          <w:numId w:val="32"/>
        </w:numPr>
      </w:pPr>
      <w:r>
        <w:t xml:space="preserve">Ir a filebeat.yml para modificar dicho archivo, indicando que nos </w:t>
      </w:r>
      <w:r w:rsidR="006655CF">
        <w:t>envíe</w:t>
      </w:r>
      <w:r>
        <w:t xml:space="preserve"> los logs a Logstash </w:t>
      </w:r>
      <w:r w:rsidR="006655CF">
        <w:t>en vez</w:t>
      </w:r>
      <w:r>
        <w:t xml:space="preserve"> de directamente a Elasticsearch.</w:t>
      </w:r>
    </w:p>
    <w:p w14:paraId="000FB530" w14:textId="38C3CC9E" w:rsidR="00BC02E2" w:rsidRDefault="00BC02E2" w:rsidP="00BC02E2">
      <w:pPr>
        <w:pStyle w:val="Listenabsatz"/>
        <w:numPr>
          <w:ilvl w:val="0"/>
          <w:numId w:val="32"/>
        </w:numPr>
      </w:pPr>
      <w:r>
        <w:t xml:space="preserve">Reiniciar el servicio de filebeat para que empiece a leer los logs con la nueva </w:t>
      </w:r>
      <w:r w:rsidR="00901E23">
        <w:t>configuración</w:t>
      </w:r>
      <w:r>
        <w:t>.</w:t>
      </w:r>
    </w:p>
    <w:p w14:paraId="773B5389" w14:textId="4D54F2B0" w:rsidR="00901E23" w:rsidRDefault="00235C6C" w:rsidP="00BC02E2">
      <w:pPr>
        <w:pStyle w:val="Listenabsatz"/>
        <w:numPr>
          <w:ilvl w:val="0"/>
          <w:numId w:val="32"/>
        </w:numPr>
      </w:pPr>
      <w:r>
        <w:t>Conf</w:t>
      </w:r>
      <w:r w:rsidR="00901E23">
        <w:t>igurar el nuevo fichero en Logsh donde le vamos a indicar las nuevas reglas a tratar.</w:t>
      </w:r>
    </w:p>
    <w:p w14:paraId="015560CF" w14:textId="41658C28" w:rsidR="00901E23" w:rsidRDefault="00901E23" w:rsidP="00901E23">
      <w:pPr>
        <w:pStyle w:val="Listenabsatz"/>
      </w:pPr>
      <w:r>
        <w:t xml:space="preserve">Haremos uso de las siguientes funciones: </w:t>
      </w:r>
    </w:p>
    <w:p w14:paraId="7F1AE6E6" w14:textId="4827F922" w:rsidR="00901E23" w:rsidRDefault="00901E23" w:rsidP="00901E23">
      <w:pPr>
        <w:pStyle w:val="Listenabsatz"/>
      </w:pPr>
      <w:r>
        <w:t xml:space="preserve">    </w:t>
      </w:r>
      <w:r w:rsidRPr="009D5BF4">
        <w:rPr>
          <w:b/>
          <w:i/>
        </w:rPr>
        <w:t>Grok</w:t>
      </w:r>
      <w:r>
        <w:t>: Para trocear el log e indicar cada campo.</w:t>
      </w:r>
    </w:p>
    <w:p w14:paraId="408D6F95" w14:textId="0BB62ED7" w:rsidR="00901E23" w:rsidRDefault="00901E23" w:rsidP="00901E23">
      <w:pPr>
        <w:pStyle w:val="Listenabsatz"/>
      </w:pPr>
      <w:r>
        <w:lastRenderedPageBreak/>
        <w:t xml:space="preserve">    </w:t>
      </w:r>
      <w:r w:rsidRPr="009D5BF4">
        <w:rPr>
          <w:b/>
          <w:i/>
        </w:rPr>
        <w:t>Geoip</w:t>
      </w:r>
      <w:r>
        <w:t>: Para enriquecer nuestro log con información ge geolocalización</w:t>
      </w:r>
    </w:p>
    <w:p w14:paraId="672F9BA9" w14:textId="77777777" w:rsidR="00901E23" w:rsidRDefault="00901E23" w:rsidP="00901E23">
      <w:pPr>
        <w:pStyle w:val="Listenabsatz"/>
      </w:pPr>
    </w:p>
    <w:p w14:paraId="6FA32D61" w14:textId="205471BD" w:rsidR="00901E23" w:rsidRDefault="00235C6C" w:rsidP="00901E23">
      <w:pPr>
        <w:pStyle w:val="Listenabsatz"/>
      </w:pPr>
      <w:r>
        <w:t>También</w:t>
      </w:r>
      <w:r w:rsidR="00901E23">
        <w:t xml:space="preserve"> deberemos crear un </w:t>
      </w:r>
      <w:r>
        <w:t>índex</w:t>
      </w:r>
    </w:p>
    <w:p w14:paraId="7759C9E2" w14:textId="77777777" w:rsidR="00CE23E6" w:rsidRDefault="00901E23">
      <w:pPr>
        <w:pStyle w:val="Listenabsatz"/>
        <w:keepNext/>
        <w:jc w:val="center"/>
        <w:rPr>
          <w:ins w:id="3777" w:author="BENITO CASADO, ENRIQUE" w:date="2019-09-22T21:18:00Z"/>
        </w:rPr>
        <w:pPrChange w:id="3778" w:author="Jesús Carretero" w:date="2019-09-23T21:37:00Z">
          <w:pPr>
            <w:pStyle w:val="Listenabsatz"/>
          </w:pPr>
        </w:pPrChange>
      </w:pPr>
      <w:r>
        <w:rPr>
          <w:noProof/>
          <w:lang w:eastAsia="es-ES"/>
        </w:rPr>
        <w:drawing>
          <wp:inline distT="0" distB="0" distL="0" distR="0" wp14:anchorId="5BE36192" wp14:editId="3F913AAA">
            <wp:extent cx="5400040" cy="313372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33725"/>
                    </a:xfrm>
                    <a:prstGeom prst="rect">
                      <a:avLst/>
                    </a:prstGeom>
                  </pic:spPr>
                </pic:pic>
              </a:graphicData>
            </a:graphic>
          </wp:inline>
        </w:drawing>
      </w:r>
    </w:p>
    <w:p w14:paraId="22D053F8" w14:textId="11BCF980" w:rsidR="00901E23" w:rsidRPr="00831F37" w:rsidRDefault="00CE23E6">
      <w:pPr>
        <w:pStyle w:val="Beschriftung"/>
        <w:jc w:val="center"/>
        <w:pPrChange w:id="3779" w:author="Jesús Carretero" w:date="2019-09-23T21:37:00Z">
          <w:pPr>
            <w:pStyle w:val="Listenabsatz"/>
          </w:pPr>
        </w:pPrChange>
      </w:pPr>
      <w:bookmarkStart w:id="3780" w:name="_Toc20171463"/>
      <w:ins w:id="3781" w:author="BENITO CASADO, ENRIQUE" w:date="2019-09-22T21:18:00Z">
        <w:r w:rsidRPr="00746E0D">
          <w:rPr>
            <w:i w:val="0"/>
            <w:color w:val="auto"/>
            <w:rPrChange w:id="3782" w:author="BENITO CASADO, ENRIQUE" w:date="2019-09-23T22:43:00Z">
              <w:rPr/>
            </w:rPrChange>
          </w:rPr>
          <w:t xml:space="preserve">Figura </w:t>
        </w:r>
        <w:r w:rsidRPr="00746E0D">
          <w:rPr>
            <w:i w:val="0"/>
            <w:color w:val="auto"/>
            <w:rPrChange w:id="3783" w:author="BENITO CASADO, ENRIQUE" w:date="2019-09-23T22:43:00Z">
              <w:rPr/>
            </w:rPrChange>
          </w:rPr>
          <w:fldChar w:fldCharType="begin"/>
        </w:r>
        <w:r w:rsidRPr="00746E0D">
          <w:rPr>
            <w:i w:val="0"/>
            <w:color w:val="auto"/>
            <w:rPrChange w:id="3784" w:author="BENITO CASADO, ENRIQUE" w:date="2019-09-23T22:43:00Z">
              <w:rPr/>
            </w:rPrChange>
          </w:rPr>
          <w:instrText xml:space="preserve"> SEQ Figura \* ARABIC </w:instrText>
        </w:r>
      </w:ins>
      <w:r w:rsidRPr="00746E0D">
        <w:rPr>
          <w:i w:val="0"/>
          <w:color w:val="auto"/>
          <w:rPrChange w:id="3785" w:author="BENITO CASADO, ENRIQUE" w:date="2019-09-23T22:43:00Z">
            <w:rPr/>
          </w:rPrChange>
        </w:rPr>
        <w:fldChar w:fldCharType="separate"/>
      </w:r>
      <w:ins w:id="3786" w:author="BENITO CASADO, ENRIQUE" w:date="2019-09-23T22:45:00Z">
        <w:r w:rsidR="00746E0D">
          <w:rPr>
            <w:i w:val="0"/>
            <w:noProof/>
            <w:color w:val="auto"/>
          </w:rPr>
          <w:t>50</w:t>
        </w:r>
      </w:ins>
      <w:ins w:id="3787" w:author="BENITO CASADO, ENRIQUE" w:date="2019-09-22T21:18:00Z">
        <w:r w:rsidRPr="00746E0D">
          <w:rPr>
            <w:i w:val="0"/>
            <w:color w:val="auto"/>
            <w:rPrChange w:id="3788" w:author="BENITO CASADO, ENRIQUE" w:date="2019-09-23T22:43:00Z">
              <w:rPr/>
            </w:rPrChange>
          </w:rPr>
          <w:fldChar w:fldCharType="end"/>
        </w:r>
        <w:r w:rsidRPr="00746E0D">
          <w:rPr>
            <w:i w:val="0"/>
            <w:color w:val="auto"/>
            <w:rPrChange w:id="3789" w:author="BENITO CASADO, ENRIQUE" w:date="2019-09-23T22:43:00Z">
              <w:rPr/>
            </w:rPrChange>
          </w:rPr>
          <w:t xml:space="preserve">: Modificando el </w:t>
        </w:r>
      </w:ins>
      <w:ins w:id="3790" w:author="BENITO CASADO, ENRIQUE" w:date="2019-09-23T22:43:00Z">
        <w:r w:rsidR="00746E0D" w:rsidRPr="00746E0D">
          <w:rPr>
            <w:i w:val="0"/>
            <w:color w:val="auto"/>
            <w:rPrChange w:id="3791" w:author="BENITO CASADO, ENRIQUE" w:date="2019-09-23T22:43:00Z">
              <w:rPr>
                <w:iCs/>
              </w:rPr>
            </w:rPrChange>
          </w:rPr>
          <w:t>archivo</w:t>
        </w:r>
      </w:ins>
      <w:ins w:id="3792" w:author="BENITO CASADO, ENRIQUE" w:date="2019-09-22T21:18:00Z">
        <w:r w:rsidRPr="00746E0D">
          <w:rPr>
            <w:i w:val="0"/>
            <w:color w:val="auto"/>
            <w:rPrChange w:id="3793" w:author="BENITO CASADO, ENRIQUE" w:date="2019-09-23T22:43:00Z">
              <w:rPr/>
            </w:rPrChange>
          </w:rPr>
          <w:t xml:space="preserve"> Logstash.yml para hacer nuestra ETL</w:t>
        </w:r>
      </w:ins>
      <w:bookmarkEnd w:id="3780"/>
    </w:p>
    <w:p w14:paraId="59D943FC" w14:textId="1905F5E4" w:rsidR="00235C6C" w:rsidDel="00CE23E6" w:rsidRDefault="00235C6C" w:rsidP="00901E23">
      <w:pPr>
        <w:pStyle w:val="Listenabsatz"/>
        <w:rPr>
          <w:del w:id="3794" w:author="BENITO CASADO, ENRIQUE" w:date="2019-09-22T21:18:00Z"/>
        </w:rPr>
      </w:pPr>
      <w:del w:id="3795" w:author="BENITO CASADO, ENRIQUE" w:date="2019-09-22T21:18:00Z">
        <w:r w:rsidDel="00CE23E6">
          <w:delText xml:space="preserve">          Figura XX: Modificando</w:delText>
        </w:r>
        <w:r w:rsidR="009D5BF4" w:rsidDel="00CE23E6">
          <w:delText xml:space="preserve"> el</w:delText>
        </w:r>
        <w:r w:rsidDel="00CE23E6">
          <w:delText xml:space="preserve"> Logstahs</w:delText>
        </w:r>
        <w:r w:rsidR="009D5BF4" w:rsidDel="00CE23E6">
          <w:delText>.</w:delText>
        </w:r>
        <w:r w:rsidDel="00CE23E6">
          <w:delText>yml</w:delText>
        </w:r>
        <w:r w:rsidR="009D5BF4" w:rsidDel="00CE23E6">
          <w:delText xml:space="preserve"> </w:delText>
        </w:r>
      </w:del>
    </w:p>
    <w:p w14:paraId="6BCB4C20" w14:textId="77777777" w:rsidR="00901E23" w:rsidRDefault="00901E23" w:rsidP="00901E23">
      <w:pPr>
        <w:pStyle w:val="Listenabsatz"/>
      </w:pPr>
    </w:p>
    <w:p w14:paraId="15962A1F" w14:textId="67BDA18D" w:rsidR="00901E23" w:rsidRDefault="00901E23" w:rsidP="00901E23">
      <w:pPr>
        <w:pStyle w:val="Listenabsatz"/>
        <w:numPr>
          <w:ilvl w:val="0"/>
          <w:numId w:val="32"/>
        </w:numPr>
      </w:pPr>
      <w:r>
        <w:t>Arrancar el servicio de Logstash</w:t>
      </w:r>
    </w:p>
    <w:p w14:paraId="70EB8FA9" w14:textId="77777777" w:rsidR="00901E23" w:rsidRDefault="00901E23" w:rsidP="00901E23">
      <w:pPr>
        <w:pStyle w:val="Listenabsatz"/>
      </w:pPr>
    </w:p>
    <w:p w14:paraId="1C5FB046" w14:textId="5099F945" w:rsidR="00901E23" w:rsidRDefault="00901E23" w:rsidP="00901E23">
      <w:pPr>
        <w:pStyle w:val="Listenabsatz"/>
        <w:rPr>
          <w:rFonts w:ascii="Courier" w:hAnsi="Courier" w:cs="Courier"/>
          <w:b/>
          <w:color w:val="1F497D" w:themeColor="text2"/>
          <w:sz w:val="15"/>
          <w:szCs w:val="21"/>
          <w:lang w:eastAsia="es-ES"/>
        </w:rPr>
      </w:pPr>
      <w:r w:rsidRPr="00BC02E2">
        <w:rPr>
          <w:rFonts w:ascii="Courier" w:hAnsi="Courier" w:cs="Courier"/>
          <w:b/>
          <w:color w:val="1F497D" w:themeColor="text2"/>
          <w:sz w:val="15"/>
          <w:szCs w:val="21"/>
          <w:lang w:eastAsia="es-ES"/>
        </w:rPr>
        <w:t>etc/logstash/conf.d/apache.conf --path.settings=/etc/logstash</w:t>
      </w:r>
    </w:p>
    <w:p w14:paraId="3DFCA9B1" w14:textId="77777777" w:rsidR="00901E23" w:rsidRDefault="00901E23" w:rsidP="00901E23">
      <w:pPr>
        <w:pStyle w:val="Listenabsatz"/>
      </w:pPr>
    </w:p>
    <w:p w14:paraId="2DA95FE1" w14:textId="33A43DF2" w:rsidR="00BC02E2" w:rsidRDefault="00901E23" w:rsidP="00901E23">
      <w:pPr>
        <w:pStyle w:val="Listenabsatz"/>
        <w:numPr>
          <w:ilvl w:val="0"/>
          <w:numId w:val="32"/>
        </w:numPr>
      </w:pPr>
      <w:r>
        <w:t>Generar logs en Apache con nuestro script generador de logs.</w:t>
      </w:r>
    </w:p>
    <w:p w14:paraId="3EE934C5" w14:textId="77777777" w:rsidR="00901E23" w:rsidRDefault="00901E23" w:rsidP="00901E23">
      <w:pPr>
        <w:pStyle w:val="Listenabsatz"/>
      </w:pPr>
    </w:p>
    <w:p w14:paraId="7CD44174" w14:textId="4F232AC6" w:rsidR="00BC02E2" w:rsidRDefault="00BC02E2" w:rsidP="00BC02E2">
      <w:pPr>
        <w:pStyle w:val="Listenabsatz"/>
        <w:autoSpaceDE w:val="0"/>
        <w:autoSpaceDN w:val="0"/>
        <w:adjustRightInd w:val="0"/>
        <w:spacing w:after="0" w:line="240" w:lineRule="auto"/>
        <w:rPr>
          <w:rFonts w:ascii="Courier" w:hAnsi="Courier" w:cs="Courier"/>
          <w:b/>
          <w:color w:val="1F497D" w:themeColor="text2"/>
          <w:sz w:val="15"/>
          <w:szCs w:val="21"/>
          <w:lang w:eastAsia="es-ES"/>
        </w:rPr>
      </w:pPr>
      <w:r w:rsidRPr="00BC02E2">
        <w:rPr>
          <w:rFonts w:ascii="Courier" w:hAnsi="Courier" w:cs="Courier"/>
          <w:b/>
          <w:color w:val="1F497D" w:themeColor="text2"/>
          <w:sz w:val="15"/>
          <w:szCs w:val="21"/>
          <w:lang w:eastAsia="es-ES"/>
        </w:rPr>
        <w:t>etc/logstash/conf.d/apache.conf --path.settings=/etc/logstash</w:t>
      </w:r>
    </w:p>
    <w:p w14:paraId="132CD64F" w14:textId="6D233BD0" w:rsidR="00E34D2C" w:rsidRDefault="00E34D2C" w:rsidP="00E34D2C">
      <w:pPr>
        <w:autoSpaceDE w:val="0"/>
        <w:autoSpaceDN w:val="0"/>
        <w:adjustRightInd w:val="0"/>
        <w:spacing w:after="0" w:line="240" w:lineRule="auto"/>
        <w:rPr>
          <w:rFonts w:ascii="Courier" w:hAnsi="Courier" w:cs="Courier"/>
          <w:b/>
          <w:color w:val="1F497D" w:themeColor="text2"/>
          <w:sz w:val="15"/>
          <w:szCs w:val="21"/>
          <w:lang w:eastAsia="es-ES"/>
        </w:rPr>
      </w:pPr>
    </w:p>
    <w:p w14:paraId="7BBA7C91" w14:textId="48F9B1E5" w:rsidR="00E34D2C" w:rsidRPr="00E34D2C" w:rsidRDefault="00E34D2C" w:rsidP="00E34D2C">
      <w:pPr>
        <w:pStyle w:val="Listenabsatz"/>
        <w:numPr>
          <w:ilvl w:val="0"/>
          <w:numId w:val="32"/>
        </w:numPr>
        <w:autoSpaceDE w:val="0"/>
        <w:autoSpaceDN w:val="0"/>
        <w:adjustRightInd w:val="0"/>
        <w:spacing w:after="0" w:line="240" w:lineRule="auto"/>
        <w:rPr>
          <w:rFonts w:asciiTheme="minorHAnsi" w:hAnsiTheme="minorHAnsi" w:cstheme="minorHAnsi"/>
          <w:color w:val="1F497D" w:themeColor="text2"/>
          <w:sz w:val="15"/>
          <w:szCs w:val="21"/>
          <w:lang w:eastAsia="es-ES"/>
        </w:rPr>
      </w:pPr>
      <w:r w:rsidRPr="00E34D2C">
        <w:rPr>
          <w:rFonts w:asciiTheme="minorHAnsi" w:hAnsiTheme="minorHAnsi" w:cstheme="minorHAnsi"/>
          <w:szCs w:val="21"/>
          <w:lang w:eastAsia="es-ES"/>
        </w:rPr>
        <w:t>Generar los índices en Kibana para poder monitorizarlos</w:t>
      </w:r>
    </w:p>
    <w:p w14:paraId="688FF691" w14:textId="35F7D90B" w:rsidR="00901E23" w:rsidRDefault="00901E23" w:rsidP="00901E23">
      <w:pPr>
        <w:autoSpaceDE w:val="0"/>
        <w:autoSpaceDN w:val="0"/>
        <w:adjustRightInd w:val="0"/>
        <w:spacing w:after="0" w:line="240" w:lineRule="auto"/>
        <w:rPr>
          <w:rFonts w:ascii="Courier" w:hAnsi="Courier" w:cs="Courier"/>
          <w:b/>
          <w:color w:val="1F497D" w:themeColor="text2"/>
          <w:sz w:val="15"/>
          <w:szCs w:val="21"/>
          <w:lang w:eastAsia="es-ES"/>
        </w:rPr>
      </w:pPr>
    </w:p>
    <w:p w14:paraId="004E4F12" w14:textId="1740D890" w:rsidR="00901E23" w:rsidRPr="00901E23" w:rsidRDefault="00901E23" w:rsidP="00901E23">
      <w:pPr>
        <w:autoSpaceDE w:val="0"/>
        <w:autoSpaceDN w:val="0"/>
        <w:adjustRightInd w:val="0"/>
        <w:spacing w:after="0" w:line="240" w:lineRule="auto"/>
        <w:rPr>
          <w:rFonts w:asciiTheme="minorHAnsi" w:hAnsiTheme="minorHAnsi" w:cstheme="minorHAnsi"/>
          <w:szCs w:val="21"/>
          <w:lang w:eastAsia="es-ES"/>
        </w:rPr>
      </w:pPr>
      <w:r>
        <w:rPr>
          <w:rFonts w:asciiTheme="minorHAnsi" w:hAnsiTheme="minorHAnsi" w:cstheme="minorHAnsi"/>
          <w:szCs w:val="21"/>
          <w:lang w:eastAsia="es-ES"/>
        </w:rPr>
        <w:t>Comprobamos en nuestro servidor de Logstash que la información de localización esta llegando correctamente.</w:t>
      </w:r>
    </w:p>
    <w:p w14:paraId="06AC954F" w14:textId="70B0F17B" w:rsidR="00901E23" w:rsidRDefault="00901E23" w:rsidP="00901E23">
      <w:pPr>
        <w:autoSpaceDE w:val="0"/>
        <w:autoSpaceDN w:val="0"/>
        <w:adjustRightInd w:val="0"/>
        <w:spacing w:after="0" w:line="240" w:lineRule="auto"/>
        <w:rPr>
          <w:rFonts w:ascii="Courier" w:hAnsi="Courier" w:cs="Courier"/>
          <w:b/>
          <w:color w:val="1F497D" w:themeColor="text2"/>
          <w:sz w:val="15"/>
          <w:szCs w:val="21"/>
          <w:lang w:eastAsia="es-ES"/>
        </w:rPr>
      </w:pPr>
      <w:r>
        <w:rPr>
          <w:rFonts w:ascii="Courier" w:hAnsi="Courier" w:cs="Courier"/>
          <w:b/>
          <w:color w:val="1F497D" w:themeColor="text2"/>
          <w:sz w:val="15"/>
          <w:szCs w:val="21"/>
          <w:lang w:eastAsia="es-ES"/>
        </w:rPr>
        <w:t xml:space="preserve">     </w:t>
      </w:r>
    </w:p>
    <w:p w14:paraId="0AD023C4" w14:textId="77777777" w:rsidR="00CE23E6" w:rsidRDefault="00901E23">
      <w:pPr>
        <w:keepNext/>
        <w:autoSpaceDE w:val="0"/>
        <w:autoSpaceDN w:val="0"/>
        <w:adjustRightInd w:val="0"/>
        <w:spacing w:after="0" w:line="240" w:lineRule="auto"/>
        <w:jc w:val="center"/>
        <w:rPr>
          <w:ins w:id="3796" w:author="BENITO CASADO, ENRIQUE" w:date="2019-09-22T21:19:00Z"/>
        </w:rPr>
        <w:pPrChange w:id="3797" w:author="Jesús Carretero" w:date="2019-09-23T21:37:00Z">
          <w:pPr>
            <w:autoSpaceDE w:val="0"/>
            <w:autoSpaceDN w:val="0"/>
            <w:adjustRightInd w:val="0"/>
            <w:spacing w:after="0" w:line="240" w:lineRule="auto"/>
          </w:pPr>
        </w:pPrChange>
      </w:pPr>
      <w:r>
        <w:rPr>
          <w:noProof/>
          <w:lang w:eastAsia="es-ES"/>
        </w:rPr>
        <w:lastRenderedPageBreak/>
        <w:drawing>
          <wp:inline distT="0" distB="0" distL="0" distR="0" wp14:anchorId="42E771E6" wp14:editId="3E50BAF7">
            <wp:extent cx="4953000" cy="2186449"/>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1928" cy="2194805"/>
                    </a:xfrm>
                    <a:prstGeom prst="rect">
                      <a:avLst/>
                    </a:prstGeom>
                  </pic:spPr>
                </pic:pic>
              </a:graphicData>
            </a:graphic>
          </wp:inline>
        </w:drawing>
      </w:r>
    </w:p>
    <w:p w14:paraId="6BD541E5" w14:textId="77777777" w:rsidR="00746E0D" w:rsidRDefault="00746E0D">
      <w:pPr>
        <w:pStyle w:val="Beschriftung"/>
        <w:jc w:val="center"/>
        <w:rPr>
          <w:ins w:id="3798" w:author="BENITO CASADO, ENRIQUE" w:date="2019-09-23T22:43:00Z"/>
        </w:rPr>
        <w:pPrChange w:id="3799" w:author="Jesús Carretero" w:date="2019-09-23T21:37:00Z">
          <w:pPr>
            <w:autoSpaceDE w:val="0"/>
            <w:autoSpaceDN w:val="0"/>
            <w:adjustRightInd w:val="0"/>
            <w:spacing w:after="0" w:line="240" w:lineRule="auto"/>
          </w:pPr>
        </w:pPrChange>
      </w:pPr>
    </w:p>
    <w:p w14:paraId="7D9EACE2" w14:textId="2D770355" w:rsidR="00901E23" w:rsidRDefault="00CE23E6">
      <w:pPr>
        <w:pStyle w:val="Beschriftung"/>
        <w:jc w:val="center"/>
        <w:rPr>
          <w:rFonts w:ascii="Courier" w:hAnsi="Courier" w:cs="Courier"/>
          <w:b/>
          <w:sz w:val="15"/>
          <w:szCs w:val="21"/>
          <w:lang w:eastAsia="es-ES"/>
        </w:rPr>
        <w:pPrChange w:id="3800" w:author="Jesús Carretero" w:date="2019-09-23T21:37:00Z">
          <w:pPr>
            <w:autoSpaceDE w:val="0"/>
            <w:autoSpaceDN w:val="0"/>
            <w:adjustRightInd w:val="0"/>
            <w:spacing w:after="0" w:line="240" w:lineRule="auto"/>
          </w:pPr>
        </w:pPrChange>
      </w:pPr>
      <w:bookmarkStart w:id="3801" w:name="_Toc20171464"/>
      <w:ins w:id="3802" w:author="BENITO CASADO, ENRIQUE" w:date="2019-09-22T21:19:00Z">
        <w:r w:rsidRPr="00746E0D">
          <w:rPr>
            <w:i w:val="0"/>
            <w:color w:val="auto"/>
            <w:rPrChange w:id="3803" w:author="BENITO CASADO, ENRIQUE" w:date="2019-09-23T22:43:00Z">
              <w:rPr>
                <w:i/>
                <w:iCs/>
              </w:rPr>
            </w:rPrChange>
          </w:rPr>
          <w:t xml:space="preserve">Figura </w:t>
        </w:r>
        <w:r w:rsidRPr="00746E0D">
          <w:rPr>
            <w:i w:val="0"/>
            <w:color w:val="auto"/>
            <w:rPrChange w:id="3804" w:author="BENITO CASADO, ENRIQUE" w:date="2019-09-23T22:43:00Z">
              <w:rPr>
                <w:i/>
                <w:iCs/>
              </w:rPr>
            </w:rPrChange>
          </w:rPr>
          <w:fldChar w:fldCharType="begin"/>
        </w:r>
        <w:r w:rsidRPr="00746E0D">
          <w:rPr>
            <w:i w:val="0"/>
            <w:color w:val="auto"/>
            <w:rPrChange w:id="3805" w:author="BENITO CASADO, ENRIQUE" w:date="2019-09-23T22:43:00Z">
              <w:rPr>
                <w:i/>
                <w:iCs/>
              </w:rPr>
            </w:rPrChange>
          </w:rPr>
          <w:instrText xml:space="preserve"> SEQ Figura \* ARABIC </w:instrText>
        </w:r>
      </w:ins>
      <w:r w:rsidRPr="00746E0D">
        <w:rPr>
          <w:i w:val="0"/>
          <w:color w:val="auto"/>
          <w:rPrChange w:id="3806" w:author="BENITO CASADO, ENRIQUE" w:date="2019-09-23T22:43:00Z">
            <w:rPr>
              <w:i/>
              <w:iCs/>
            </w:rPr>
          </w:rPrChange>
        </w:rPr>
        <w:fldChar w:fldCharType="separate"/>
      </w:r>
      <w:ins w:id="3807" w:author="BENITO CASADO, ENRIQUE" w:date="2019-09-23T22:45:00Z">
        <w:r w:rsidR="00746E0D">
          <w:rPr>
            <w:i w:val="0"/>
            <w:noProof/>
            <w:color w:val="auto"/>
          </w:rPr>
          <w:t>51</w:t>
        </w:r>
      </w:ins>
      <w:ins w:id="3808" w:author="BENITO CASADO, ENRIQUE" w:date="2019-09-22T21:19:00Z">
        <w:r w:rsidRPr="00746E0D">
          <w:rPr>
            <w:i w:val="0"/>
            <w:color w:val="auto"/>
            <w:rPrChange w:id="3809" w:author="BENITO CASADO, ENRIQUE" w:date="2019-09-23T22:43:00Z">
              <w:rPr>
                <w:i/>
                <w:iCs/>
              </w:rPr>
            </w:rPrChange>
          </w:rPr>
          <w:fldChar w:fldCharType="end"/>
        </w:r>
        <w:r w:rsidRPr="00746E0D">
          <w:rPr>
            <w:i w:val="0"/>
            <w:color w:val="auto"/>
            <w:rPrChange w:id="3810" w:author="BENITO CASADO, ENRIQUE" w:date="2019-09-23T22:43:00Z">
              <w:rPr>
                <w:i/>
                <w:iCs/>
              </w:rPr>
            </w:rPrChange>
          </w:rPr>
          <w:t xml:space="preserve">: La </w:t>
        </w:r>
        <w:del w:id="3811" w:author="Jesús Carretero" w:date="2019-09-23T21:37:00Z">
          <w:r w:rsidRPr="00746E0D" w:rsidDel="004849D9">
            <w:rPr>
              <w:i w:val="0"/>
              <w:color w:val="auto"/>
              <w:rPrChange w:id="3812" w:author="BENITO CASADO, ENRIQUE" w:date="2019-09-23T22:43:00Z">
                <w:rPr>
                  <w:i/>
                  <w:iCs/>
                </w:rPr>
              </w:rPrChange>
            </w:rPr>
            <w:delText>localizacion</w:delText>
          </w:r>
        </w:del>
      </w:ins>
      <w:ins w:id="3813" w:author="Jesús Carretero" w:date="2019-09-23T21:37:00Z">
        <w:r w:rsidR="004849D9" w:rsidRPr="00746E0D">
          <w:rPr>
            <w:i w:val="0"/>
            <w:color w:val="auto"/>
            <w:rPrChange w:id="3814" w:author="BENITO CASADO, ENRIQUE" w:date="2019-09-23T22:43:00Z">
              <w:rPr>
                <w:i/>
                <w:iCs/>
              </w:rPr>
            </w:rPrChange>
          </w:rPr>
          <w:t>localización</w:t>
        </w:r>
      </w:ins>
      <w:ins w:id="3815" w:author="BENITO CASADO, ENRIQUE" w:date="2019-09-22T21:19:00Z">
        <w:r w:rsidRPr="00746E0D">
          <w:rPr>
            <w:i w:val="0"/>
            <w:color w:val="auto"/>
            <w:rPrChange w:id="3816" w:author="BENITO CASADO, ENRIQUE" w:date="2019-09-23T22:43:00Z">
              <w:rPr>
                <w:i/>
                <w:iCs/>
              </w:rPr>
            </w:rPrChange>
          </w:rPr>
          <w:t xml:space="preserve"> </w:t>
        </w:r>
      </w:ins>
      <w:ins w:id="3817" w:author="BENITO CASADO, ENRIQUE" w:date="2019-09-23T22:43:00Z">
        <w:r w:rsidR="00746E0D" w:rsidRPr="00746E0D">
          <w:rPr>
            <w:i w:val="0"/>
            <w:color w:val="auto"/>
            <w:rPrChange w:id="3818" w:author="BENITO CASADO, ENRIQUE" w:date="2019-09-23T22:43:00Z">
              <w:rPr>
                <w:iCs/>
              </w:rPr>
            </w:rPrChange>
          </w:rPr>
          <w:t>está</w:t>
        </w:r>
      </w:ins>
      <w:ins w:id="3819" w:author="BENITO CASADO, ENRIQUE" w:date="2019-09-22T21:19:00Z">
        <w:r w:rsidRPr="00746E0D">
          <w:rPr>
            <w:i w:val="0"/>
            <w:color w:val="auto"/>
            <w:rPrChange w:id="3820" w:author="BENITO CASADO, ENRIQUE" w:date="2019-09-23T22:43:00Z">
              <w:rPr>
                <w:i/>
                <w:iCs/>
              </w:rPr>
            </w:rPrChange>
          </w:rPr>
          <w:t xml:space="preserve"> llegando correctamente</w:t>
        </w:r>
      </w:ins>
      <w:bookmarkEnd w:id="3801"/>
    </w:p>
    <w:p w14:paraId="5058AFEA" w14:textId="2647698B" w:rsidR="00901E23" w:rsidRDefault="00901E23" w:rsidP="00901E23">
      <w:pPr>
        <w:autoSpaceDE w:val="0"/>
        <w:autoSpaceDN w:val="0"/>
        <w:adjustRightInd w:val="0"/>
        <w:spacing w:after="0" w:line="240" w:lineRule="auto"/>
        <w:rPr>
          <w:rFonts w:ascii="Courier" w:hAnsi="Courier" w:cs="Courier"/>
          <w:b/>
          <w:color w:val="1F497D" w:themeColor="text2"/>
          <w:sz w:val="15"/>
          <w:szCs w:val="21"/>
          <w:lang w:eastAsia="es-ES"/>
        </w:rPr>
      </w:pPr>
    </w:p>
    <w:p w14:paraId="1CA8B6DD" w14:textId="1EBFEBBB" w:rsidR="00901E23" w:rsidRDefault="00901E23" w:rsidP="00901E23">
      <w:pPr>
        <w:autoSpaceDE w:val="0"/>
        <w:autoSpaceDN w:val="0"/>
        <w:adjustRightInd w:val="0"/>
        <w:spacing w:after="0" w:line="240" w:lineRule="auto"/>
        <w:rPr>
          <w:rFonts w:ascii="Courier" w:hAnsi="Courier" w:cs="Courier"/>
          <w:b/>
          <w:color w:val="1F497D" w:themeColor="text2"/>
          <w:sz w:val="15"/>
          <w:szCs w:val="21"/>
          <w:lang w:eastAsia="es-ES"/>
        </w:rPr>
      </w:pPr>
      <w:r>
        <w:rPr>
          <w:rFonts w:asciiTheme="minorHAnsi" w:hAnsiTheme="minorHAnsi" w:cstheme="minorHAnsi"/>
          <w:szCs w:val="21"/>
          <w:lang w:eastAsia="es-ES"/>
        </w:rPr>
        <w:t xml:space="preserve">              </w:t>
      </w:r>
      <w:del w:id="3821" w:author="BENITO CASADO, ENRIQUE" w:date="2019-09-22T21:18:00Z">
        <w:r w:rsidDel="00CE23E6">
          <w:rPr>
            <w:rFonts w:asciiTheme="minorHAnsi" w:hAnsiTheme="minorHAnsi" w:cstheme="minorHAnsi"/>
            <w:szCs w:val="21"/>
            <w:lang w:eastAsia="es-ES"/>
          </w:rPr>
          <w:delText>Figura XX : la información de geolocalización llega a Logstash.</w:delText>
        </w:r>
      </w:del>
    </w:p>
    <w:p w14:paraId="055CF6E9" w14:textId="0FDEE900" w:rsidR="00901E23" w:rsidRPr="00901E23" w:rsidRDefault="00901E23" w:rsidP="00901E23">
      <w:pPr>
        <w:autoSpaceDE w:val="0"/>
        <w:autoSpaceDN w:val="0"/>
        <w:adjustRightInd w:val="0"/>
        <w:spacing w:after="0" w:line="240" w:lineRule="auto"/>
        <w:rPr>
          <w:rFonts w:ascii="Courier" w:hAnsi="Courier" w:cs="Courier"/>
          <w:b/>
          <w:color w:val="1F497D" w:themeColor="text2"/>
          <w:sz w:val="15"/>
          <w:szCs w:val="21"/>
          <w:lang w:eastAsia="es-ES"/>
        </w:rPr>
      </w:pPr>
      <w:r>
        <w:rPr>
          <w:rFonts w:ascii="Courier" w:hAnsi="Courier" w:cs="Courier"/>
          <w:b/>
          <w:color w:val="1F497D" w:themeColor="text2"/>
          <w:sz w:val="15"/>
          <w:szCs w:val="21"/>
          <w:lang w:eastAsia="es-ES"/>
        </w:rPr>
        <w:t xml:space="preserve">    </w:t>
      </w:r>
    </w:p>
    <w:p w14:paraId="0FB85067" w14:textId="2D30D09C" w:rsidR="006655CF" w:rsidRDefault="006655CF" w:rsidP="0078482B">
      <w:pPr>
        <w:pStyle w:val="Listenabsatz"/>
        <w:ind w:left="0"/>
      </w:pPr>
    </w:p>
    <w:p w14:paraId="0DC06D08" w14:textId="1E37BD07" w:rsidR="006655CF" w:rsidRDefault="00901E23" w:rsidP="0078482B">
      <w:pPr>
        <w:pStyle w:val="Listenabsatz"/>
        <w:ind w:left="0"/>
      </w:pPr>
      <w:r>
        <w:t xml:space="preserve">El siguiente paso es </w:t>
      </w:r>
      <w:r w:rsidR="00E34D2C">
        <w:t xml:space="preserve">comprobar en Kibana que efectivamente ha llegado la información a </w:t>
      </w:r>
      <w:del w:id="3822" w:author="Jesús Carretero" w:date="2019-09-23T21:38:00Z">
        <w:r w:rsidR="00E34D2C" w:rsidDel="004849D9">
          <w:delText>elasticsearh</w:delText>
        </w:r>
      </w:del>
      <w:ins w:id="3823" w:author="Jesús Carretero" w:date="2019-09-23T21:38:00Z">
        <w:r w:rsidR="004849D9">
          <w:t>Elasticsearh</w:t>
        </w:r>
      </w:ins>
      <w:r w:rsidR="00E34D2C">
        <w:t>.</w:t>
      </w:r>
    </w:p>
    <w:p w14:paraId="5BBC9D6D" w14:textId="1CA0D9E5" w:rsidR="006655CF" w:rsidRDefault="006655CF" w:rsidP="0078482B">
      <w:pPr>
        <w:pStyle w:val="Listenabsatz"/>
        <w:ind w:left="0"/>
      </w:pPr>
    </w:p>
    <w:p w14:paraId="534A4FDA" w14:textId="311F515B" w:rsidR="00EB520D" w:rsidRPr="00F83B89" w:rsidRDefault="00BF15FA" w:rsidP="00EB520D">
      <w:pPr>
        <w:pStyle w:val="berschrift3"/>
        <w:rPr>
          <w:rFonts w:asciiTheme="minorHAnsi" w:hAnsiTheme="minorHAnsi" w:cstheme="minorHAnsi"/>
          <w:rPrChange w:id="3824" w:author="BENITO CASADO, ENRIQUE" w:date="2019-09-22T21:51:00Z">
            <w:rPr/>
          </w:rPrChange>
        </w:rPr>
      </w:pPr>
      <w:bookmarkStart w:id="3825" w:name="_Toc20170569"/>
      <w:r w:rsidRPr="00F83B89">
        <w:rPr>
          <w:rFonts w:asciiTheme="minorHAnsi" w:hAnsiTheme="minorHAnsi" w:cstheme="minorHAnsi"/>
          <w:sz w:val="28"/>
          <w:rPrChange w:id="3826" w:author="BENITO CASADO, ENRIQUE" w:date="2019-09-22T21:51:00Z">
            <w:rPr/>
          </w:rPrChange>
        </w:rPr>
        <w:t xml:space="preserve">Creado un mapa de coordenadas mediante la geolocalización: </w:t>
      </w:r>
      <w:r w:rsidR="00EB520D" w:rsidRPr="00F83B89">
        <w:rPr>
          <w:rFonts w:asciiTheme="minorHAnsi" w:hAnsiTheme="minorHAnsi" w:cstheme="minorHAnsi"/>
          <w:sz w:val="28"/>
          <w:rPrChange w:id="3827" w:author="BENITO CASADO, ENRIQUE" w:date="2019-09-22T21:51:00Z">
            <w:rPr/>
          </w:rPrChange>
        </w:rPr>
        <w:t>Mapping</w:t>
      </w:r>
      <w:bookmarkEnd w:id="3825"/>
    </w:p>
    <w:p w14:paraId="1980D8E4" w14:textId="7E81D54C" w:rsidR="00E34D2C" w:rsidRDefault="00E34D2C" w:rsidP="00E34D2C"/>
    <w:p w14:paraId="55E0BF0B" w14:textId="3C436BAB" w:rsidR="00E34D2C" w:rsidRDefault="00E34D2C" w:rsidP="00E34D2C">
      <w:r>
        <w:t>En el apartado anterior hemos activado la siguiente secuencia Filebeat -&gt; Logstash -&gt; Elasticsearch -&gt; Kibana.</w:t>
      </w:r>
    </w:p>
    <w:p w14:paraId="7D9269F1" w14:textId="37546E09" w:rsidR="00E34D2C" w:rsidRDefault="00E34D2C" w:rsidP="00E34D2C">
      <w:r>
        <w:t>Ahora que ya tenemos unos datos enriquecidos con geolocalización lo que queremos es crear un mapa que lo pode</w:t>
      </w:r>
      <w:r w:rsidR="00DA3F37">
        <w:t>mos visualizar en un Dashboard. Este proceso se llevar</w:t>
      </w:r>
      <w:r w:rsidR="002E57BB">
        <w:t>á a cabo mediante un “template”</w:t>
      </w:r>
      <w:r w:rsidR="00DA3F37">
        <w:t>.</w:t>
      </w:r>
    </w:p>
    <w:p w14:paraId="4F01C687" w14:textId="0AEAE53B" w:rsidR="00DA3F37" w:rsidRDefault="00DA3F37" w:rsidP="00E34D2C">
      <w:r>
        <w:t>Pasos a seguir:</w:t>
      </w:r>
    </w:p>
    <w:p w14:paraId="06D34387" w14:textId="710DDA18" w:rsidR="00DA3F37" w:rsidRDefault="00DA3F37" w:rsidP="007F2DE7">
      <w:pPr>
        <w:pStyle w:val="Listenabsatz"/>
        <w:numPr>
          <w:ilvl w:val="0"/>
          <w:numId w:val="33"/>
        </w:numPr>
      </w:pPr>
      <w:r>
        <w:t xml:space="preserve">Nos vamos a Logtash y creamos una carpeta </w:t>
      </w:r>
      <w:r w:rsidR="007F2DE7">
        <w:t xml:space="preserve">llamada </w:t>
      </w:r>
      <w:r w:rsidR="003D7516">
        <w:t>“</w:t>
      </w:r>
      <w:r w:rsidR="007F2DE7">
        <w:t>template</w:t>
      </w:r>
      <w:r w:rsidR="003D7516">
        <w:t>”.</w:t>
      </w:r>
    </w:p>
    <w:p w14:paraId="672D7BBE" w14:textId="24411980" w:rsidR="007F2DE7" w:rsidRDefault="007F2DE7" w:rsidP="007F2DE7">
      <w:pPr>
        <w:pStyle w:val="Listenabsatz"/>
        <w:numPr>
          <w:ilvl w:val="0"/>
          <w:numId w:val="33"/>
        </w:numPr>
      </w:pPr>
      <w:r>
        <w:t xml:space="preserve">Dentro de la carpeta </w:t>
      </w:r>
      <w:r w:rsidR="003D7516">
        <w:t>“</w:t>
      </w:r>
      <w:r>
        <w:t>template</w:t>
      </w:r>
      <w:r w:rsidR="003D7516">
        <w:t>”</w:t>
      </w:r>
      <w:r>
        <w:t xml:space="preserve"> creamos un archivo JSON con la configuración que </w:t>
      </w:r>
      <w:r w:rsidR="003D7516">
        <w:t>necesitamos</w:t>
      </w:r>
      <w:r>
        <w:t>, en nuestro caso indicaremos los campos que vamos a querer que nos identifique, como la latitud, la longitud.</w:t>
      </w:r>
      <w:r w:rsidR="00474875">
        <w:t xml:space="preserve"> Lo que nos interesa es sobretodo cambiar su data type para poder trabajar con ellos.</w:t>
      </w:r>
    </w:p>
    <w:p w14:paraId="707BF7A6" w14:textId="77777777" w:rsidR="00474875" w:rsidRDefault="00474875" w:rsidP="00474875">
      <w:pPr>
        <w:pStyle w:val="Listenabsatz"/>
      </w:pPr>
    </w:p>
    <w:p w14:paraId="18BC2D92" w14:textId="441F3DDF" w:rsidR="00CE23E6" w:rsidRDefault="003D7516">
      <w:pPr>
        <w:pStyle w:val="Listenabsatz"/>
        <w:keepNext/>
        <w:jc w:val="center"/>
        <w:rPr>
          <w:ins w:id="3828" w:author="BENITO CASADO, ENRIQUE" w:date="2019-09-22T21:22:00Z"/>
        </w:rPr>
        <w:pPrChange w:id="3829" w:author="Jesús Carretero" w:date="2019-09-23T21:38:00Z">
          <w:pPr>
            <w:pStyle w:val="Listenabsatz"/>
          </w:pPr>
        </w:pPrChange>
      </w:pPr>
      <w:r>
        <w:rPr>
          <w:noProof/>
          <w:lang w:eastAsia="es-ES"/>
        </w:rPr>
        <w:lastRenderedPageBreak/>
        <w:drawing>
          <wp:inline distT="0" distB="0" distL="0" distR="0" wp14:anchorId="67B9374D" wp14:editId="325A92D2">
            <wp:extent cx="1836420" cy="223471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5097" cy="2257443"/>
                    </a:xfrm>
                    <a:prstGeom prst="rect">
                      <a:avLst/>
                    </a:prstGeom>
                  </pic:spPr>
                </pic:pic>
              </a:graphicData>
            </a:graphic>
          </wp:inline>
        </w:drawing>
      </w:r>
    </w:p>
    <w:p w14:paraId="4167C3E2" w14:textId="7BDC4F24" w:rsidR="003D7516" w:rsidRPr="002B7F22" w:rsidRDefault="00CE23E6">
      <w:pPr>
        <w:pStyle w:val="Beschriftung"/>
        <w:jc w:val="center"/>
        <w:pPrChange w:id="3830" w:author="Jesús Carretero" w:date="2019-09-23T21:38:00Z">
          <w:pPr>
            <w:pStyle w:val="Listenabsatz"/>
          </w:pPr>
        </w:pPrChange>
      </w:pPr>
      <w:bookmarkStart w:id="3831" w:name="_Toc20171465"/>
      <w:ins w:id="3832" w:author="BENITO CASADO, ENRIQUE" w:date="2019-09-22T21:22:00Z">
        <w:r w:rsidRPr="00CE23E6">
          <w:rPr>
            <w:i w:val="0"/>
            <w:color w:val="auto"/>
            <w:rPrChange w:id="3833" w:author="BENITO CASADO, ENRIQUE" w:date="2019-09-22T21:22:00Z">
              <w:rPr/>
            </w:rPrChange>
          </w:rPr>
          <w:t xml:space="preserve">Figura </w:t>
        </w:r>
        <w:r w:rsidRPr="00CE23E6">
          <w:rPr>
            <w:i w:val="0"/>
            <w:color w:val="auto"/>
            <w:rPrChange w:id="3834" w:author="BENITO CASADO, ENRIQUE" w:date="2019-09-22T21:22:00Z">
              <w:rPr/>
            </w:rPrChange>
          </w:rPr>
          <w:fldChar w:fldCharType="begin"/>
        </w:r>
        <w:r w:rsidRPr="00CE23E6">
          <w:rPr>
            <w:i w:val="0"/>
            <w:color w:val="auto"/>
            <w:rPrChange w:id="3835" w:author="BENITO CASADO, ENRIQUE" w:date="2019-09-22T21:22:00Z">
              <w:rPr/>
            </w:rPrChange>
          </w:rPr>
          <w:instrText xml:space="preserve"> SEQ Figura \* ARABIC </w:instrText>
        </w:r>
      </w:ins>
      <w:r w:rsidRPr="00CE23E6">
        <w:rPr>
          <w:i w:val="0"/>
          <w:color w:val="auto"/>
          <w:rPrChange w:id="3836" w:author="BENITO CASADO, ENRIQUE" w:date="2019-09-22T21:22:00Z">
            <w:rPr/>
          </w:rPrChange>
        </w:rPr>
        <w:fldChar w:fldCharType="separate"/>
      </w:r>
      <w:ins w:id="3837" w:author="BENITO CASADO, ENRIQUE" w:date="2019-09-23T22:45:00Z">
        <w:r w:rsidR="00746E0D">
          <w:rPr>
            <w:i w:val="0"/>
            <w:noProof/>
            <w:color w:val="auto"/>
          </w:rPr>
          <w:t>52</w:t>
        </w:r>
      </w:ins>
      <w:ins w:id="3838" w:author="BENITO CASADO, ENRIQUE" w:date="2019-09-22T21:22:00Z">
        <w:r w:rsidRPr="00CE23E6">
          <w:rPr>
            <w:i w:val="0"/>
            <w:color w:val="auto"/>
            <w:rPrChange w:id="3839" w:author="BENITO CASADO, ENRIQUE" w:date="2019-09-22T21:22:00Z">
              <w:rPr/>
            </w:rPrChange>
          </w:rPr>
          <w:fldChar w:fldCharType="end"/>
        </w:r>
        <w:r w:rsidRPr="00CE23E6">
          <w:rPr>
            <w:i w:val="0"/>
            <w:color w:val="auto"/>
            <w:rPrChange w:id="3840" w:author="BENITO CASADO, ENRIQUE" w:date="2019-09-22T21:22:00Z">
              <w:rPr/>
            </w:rPrChange>
          </w:rPr>
          <w:t>:Plantilla personalizada</w:t>
        </w:r>
      </w:ins>
      <w:bookmarkEnd w:id="3831"/>
    </w:p>
    <w:p w14:paraId="2C3655F5" w14:textId="559EE600" w:rsidR="00474875" w:rsidRDefault="00474875" w:rsidP="003D7516">
      <w:pPr>
        <w:pStyle w:val="Listenabsatz"/>
      </w:pPr>
      <w:r>
        <w:t xml:space="preserve">           </w:t>
      </w:r>
      <w:del w:id="3841" w:author="BENITO CASADO, ENRIQUE" w:date="2019-09-22T21:22:00Z">
        <w:r w:rsidDel="00CE23E6">
          <w:delText xml:space="preserve"> Figura xx: Template presonalizado</w:delText>
        </w:r>
      </w:del>
    </w:p>
    <w:p w14:paraId="649EA695" w14:textId="77777777" w:rsidR="00474875" w:rsidRDefault="00474875" w:rsidP="003D7516">
      <w:pPr>
        <w:pStyle w:val="Listenabsatz"/>
      </w:pPr>
    </w:p>
    <w:p w14:paraId="5BB62A60" w14:textId="2F362301" w:rsidR="007F2DE7" w:rsidRDefault="007F2DE7" w:rsidP="007F2DE7">
      <w:pPr>
        <w:pStyle w:val="Listenabsatz"/>
        <w:numPr>
          <w:ilvl w:val="0"/>
          <w:numId w:val="33"/>
        </w:numPr>
      </w:pPr>
      <w:r>
        <w:t xml:space="preserve">Insertar nuestro </w:t>
      </w:r>
      <w:r w:rsidR="00474875">
        <w:t xml:space="preserve"> template personalizado</w:t>
      </w:r>
      <w:r>
        <w:t xml:space="preserve"> en los templates de elasticsearch.</w:t>
      </w:r>
    </w:p>
    <w:p w14:paraId="16DCAE8E" w14:textId="33DEB0B4" w:rsidR="007F2DE7" w:rsidRDefault="007F2DE7" w:rsidP="007F2DE7">
      <w:pPr>
        <w:autoSpaceDE w:val="0"/>
        <w:autoSpaceDN w:val="0"/>
        <w:adjustRightInd w:val="0"/>
        <w:spacing w:after="0" w:line="240" w:lineRule="auto"/>
        <w:rPr>
          <w:rFonts w:ascii="Courier" w:hAnsi="Courier" w:cs="Courier"/>
          <w:sz w:val="13"/>
          <w:szCs w:val="21"/>
          <w:lang w:val="en-US" w:eastAsia="es-ES"/>
        </w:rPr>
      </w:pPr>
      <w:r>
        <w:rPr>
          <w:rFonts w:ascii="Courier" w:hAnsi="Courier" w:cs="Courier"/>
          <w:sz w:val="13"/>
          <w:szCs w:val="21"/>
          <w:lang w:val="en-US" w:eastAsia="es-ES"/>
        </w:rPr>
        <w:t>curl -XPUT 'http://localhost</w:t>
      </w:r>
      <w:r w:rsidRPr="007F2DE7">
        <w:rPr>
          <w:rFonts w:ascii="Courier" w:hAnsi="Courier" w:cs="Courier"/>
          <w:sz w:val="13"/>
          <w:szCs w:val="21"/>
          <w:lang w:val="en-US" w:eastAsia="es-ES"/>
        </w:rPr>
        <w:t>:9200/_template/apache' -H 'Content-Type: application/json' -d@/etc/logstash/templates/apache_template.json</w:t>
      </w:r>
    </w:p>
    <w:p w14:paraId="012DC448" w14:textId="77777777" w:rsidR="00474875" w:rsidRPr="007F2DE7" w:rsidRDefault="00474875" w:rsidP="007F2DE7">
      <w:pPr>
        <w:autoSpaceDE w:val="0"/>
        <w:autoSpaceDN w:val="0"/>
        <w:adjustRightInd w:val="0"/>
        <w:spacing w:after="0" w:line="240" w:lineRule="auto"/>
        <w:rPr>
          <w:rFonts w:ascii="Courier" w:hAnsi="Courier" w:cs="Courier"/>
          <w:sz w:val="13"/>
          <w:szCs w:val="21"/>
          <w:lang w:val="en-US" w:eastAsia="es-ES"/>
        </w:rPr>
      </w:pPr>
    </w:p>
    <w:p w14:paraId="446C57BF" w14:textId="0CA19BE1" w:rsidR="00DA3F37" w:rsidRDefault="00474875" w:rsidP="00474875">
      <w:pPr>
        <w:pStyle w:val="Listenabsatz"/>
        <w:numPr>
          <w:ilvl w:val="0"/>
          <w:numId w:val="33"/>
        </w:numPr>
      </w:pPr>
      <w:r w:rsidRPr="00474875">
        <w:t>Comprobamos que nuestr</w:t>
      </w:r>
      <w:ins w:id="3842" w:author="BENITO CASADO, ENRIQUE" w:date="2019-09-22T21:22:00Z">
        <w:r w:rsidR="00CE23E6">
          <w:t>a plantilla</w:t>
        </w:r>
      </w:ins>
      <w:ins w:id="3843" w:author="BENITO CASADO, ENRIQUE" w:date="2019-10-03T19:36:00Z">
        <w:r w:rsidR="00B61D5A">
          <w:t xml:space="preserve"> </w:t>
        </w:r>
      </w:ins>
      <w:bookmarkStart w:id="3844" w:name="_GoBack"/>
      <w:bookmarkEnd w:id="3844"/>
      <w:del w:id="3845" w:author="BENITO CASADO, ENRIQUE" w:date="2019-09-22T21:22:00Z">
        <w:r w:rsidRPr="00474875" w:rsidDel="00CE23E6">
          <w:delText xml:space="preserve">o template </w:delText>
        </w:r>
      </w:del>
      <w:r w:rsidRPr="00474875">
        <w:t>existe realmente en elasticserh.</w:t>
      </w:r>
      <w:r>
        <w:t xml:space="preserve">  Hasta ahora habíamos utilizado siempre el comando GET _cat/Indices/* para obtener los diferentes índices que </w:t>
      </w:r>
      <w:del w:id="3846" w:author="BENITO CASADO, ENRIQUE" w:date="2019-09-22T21:22:00Z">
        <w:r w:rsidDel="00CE23E6">
          <w:delText>teniamos</w:delText>
        </w:r>
      </w:del>
      <w:ins w:id="3847" w:author="BENITO CASADO, ENRIQUE" w:date="2019-09-22T21:22:00Z">
        <w:r w:rsidR="00CE23E6">
          <w:t>teníamos</w:t>
        </w:r>
      </w:ins>
      <w:r>
        <w:t xml:space="preserve">, ahora lo que </w:t>
      </w:r>
      <w:del w:id="3848" w:author="BENITO CASADO, ENRIQUE" w:date="2019-09-22T21:22:00Z">
        <w:r w:rsidDel="00CE23E6">
          <w:delText>necesitamoso</w:delText>
        </w:r>
      </w:del>
      <w:ins w:id="3849" w:author="BENITO CASADO, ENRIQUE" w:date="2019-09-22T21:22:00Z">
        <w:r w:rsidR="00CE23E6">
          <w:t>necesitamos</w:t>
        </w:r>
      </w:ins>
      <w:r>
        <w:t xml:space="preserve"> es ver los </w:t>
      </w:r>
      <w:del w:id="3850" w:author="BENITO CASADO, ENRIQUE" w:date="2019-09-22T21:22:00Z">
        <w:r w:rsidDel="00CE23E6">
          <w:delText>schemas</w:delText>
        </w:r>
      </w:del>
      <w:ins w:id="3851" w:author="BENITO CASADO, ENRIQUE" w:date="2019-09-22T21:22:00Z">
        <w:r w:rsidR="00CE23E6">
          <w:t>esquemas</w:t>
        </w:r>
      </w:ins>
      <w:r>
        <w:t xml:space="preserve">, y comprobar si realmente nuestro </w:t>
      </w:r>
      <w:del w:id="3852" w:author="BENITO CASADO, ENRIQUE" w:date="2019-09-22T21:23:00Z">
        <w:r w:rsidDel="00CE23E6">
          <w:delText xml:space="preserve">schema </w:delText>
        </w:r>
      </w:del>
      <w:ins w:id="3853" w:author="BENITO CASADO, ENRIQUE" w:date="2019-09-22T21:23:00Z">
        <w:r w:rsidR="00CE23E6">
          <w:t xml:space="preserve">esquema </w:t>
        </w:r>
      </w:ins>
      <w:r>
        <w:t>se ha insertado con éxito.</w:t>
      </w:r>
    </w:p>
    <w:p w14:paraId="5B85BEBD" w14:textId="77777777" w:rsidR="00CE23E6" w:rsidRDefault="00474875">
      <w:pPr>
        <w:keepNext/>
        <w:ind w:left="360"/>
        <w:jc w:val="center"/>
        <w:rPr>
          <w:ins w:id="3854" w:author="BENITO CASADO, ENRIQUE" w:date="2019-09-22T21:23:00Z"/>
        </w:rPr>
        <w:pPrChange w:id="3855" w:author="Jesús Carretero" w:date="2019-09-23T21:38:00Z">
          <w:pPr>
            <w:ind w:left="360"/>
          </w:pPr>
        </w:pPrChange>
      </w:pPr>
      <w:r>
        <w:rPr>
          <w:noProof/>
          <w:lang w:eastAsia="es-ES"/>
        </w:rPr>
        <w:drawing>
          <wp:inline distT="0" distB="0" distL="0" distR="0" wp14:anchorId="3D658C4A" wp14:editId="1FBEEE1B">
            <wp:extent cx="3916680" cy="2781838"/>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2593" cy="2793140"/>
                    </a:xfrm>
                    <a:prstGeom prst="rect">
                      <a:avLst/>
                    </a:prstGeom>
                  </pic:spPr>
                </pic:pic>
              </a:graphicData>
            </a:graphic>
          </wp:inline>
        </w:drawing>
      </w:r>
    </w:p>
    <w:p w14:paraId="3DB49EFB" w14:textId="0EF21B0A" w:rsidR="00474875" w:rsidRPr="002B7F22" w:rsidRDefault="00CE23E6">
      <w:pPr>
        <w:pStyle w:val="Beschriftung"/>
        <w:jc w:val="center"/>
        <w:pPrChange w:id="3856" w:author="Jesús Carretero" w:date="2019-09-23T21:38:00Z">
          <w:pPr>
            <w:ind w:left="360"/>
          </w:pPr>
        </w:pPrChange>
      </w:pPr>
      <w:bookmarkStart w:id="3857" w:name="_Toc20171466"/>
      <w:ins w:id="3858" w:author="BENITO CASADO, ENRIQUE" w:date="2019-09-22T21:23:00Z">
        <w:r w:rsidRPr="00CE23E6">
          <w:rPr>
            <w:i w:val="0"/>
            <w:color w:val="auto"/>
            <w:rPrChange w:id="3859" w:author="BENITO CASADO, ENRIQUE" w:date="2019-09-22T21:23:00Z">
              <w:rPr/>
            </w:rPrChange>
          </w:rPr>
          <w:t xml:space="preserve">Figura </w:t>
        </w:r>
        <w:r w:rsidRPr="00CE23E6">
          <w:rPr>
            <w:i w:val="0"/>
            <w:color w:val="auto"/>
            <w:rPrChange w:id="3860" w:author="BENITO CASADO, ENRIQUE" w:date="2019-09-22T21:23:00Z">
              <w:rPr/>
            </w:rPrChange>
          </w:rPr>
          <w:fldChar w:fldCharType="begin"/>
        </w:r>
        <w:r w:rsidRPr="00CE23E6">
          <w:rPr>
            <w:i w:val="0"/>
            <w:color w:val="auto"/>
            <w:rPrChange w:id="3861" w:author="BENITO CASADO, ENRIQUE" w:date="2019-09-22T21:23:00Z">
              <w:rPr/>
            </w:rPrChange>
          </w:rPr>
          <w:instrText xml:space="preserve"> SEQ Figura \* ARABIC </w:instrText>
        </w:r>
      </w:ins>
      <w:r w:rsidRPr="00CE23E6">
        <w:rPr>
          <w:i w:val="0"/>
          <w:color w:val="auto"/>
          <w:rPrChange w:id="3862" w:author="BENITO CASADO, ENRIQUE" w:date="2019-09-22T21:23:00Z">
            <w:rPr/>
          </w:rPrChange>
        </w:rPr>
        <w:fldChar w:fldCharType="separate"/>
      </w:r>
      <w:ins w:id="3863" w:author="BENITO CASADO, ENRIQUE" w:date="2019-09-23T22:45:00Z">
        <w:r w:rsidR="00746E0D">
          <w:rPr>
            <w:i w:val="0"/>
            <w:noProof/>
            <w:color w:val="auto"/>
          </w:rPr>
          <w:t>53</w:t>
        </w:r>
      </w:ins>
      <w:ins w:id="3864" w:author="BENITO CASADO, ENRIQUE" w:date="2019-09-22T21:23:00Z">
        <w:r w:rsidRPr="00CE23E6">
          <w:rPr>
            <w:i w:val="0"/>
            <w:color w:val="auto"/>
            <w:rPrChange w:id="3865" w:author="BENITO CASADO, ENRIQUE" w:date="2019-09-22T21:23:00Z">
              <w:rPr/>
            </w:rPrChange>
          </w:rPr>
          <w:fldChar w:fldCharType="end"/>
        </w:r>
        <w:r w:rsidRPr="00CE23E6">
          <w:rPr>
            <w:i w:val="0"/>
            <w:color w:val="auto"/>
            <w:rPrChange w:id="3866" w:author="BENITO CASADO, ENRIQUE" w:date="2019-09-22T21:23:00Z">
              <w:rPr/>
            </w:rPrChange>
          </w:rPr>
          <w:t>: Plantilla de Apache</w:t>
        </w:r>
      </w:ins>
      <w:bookmarkEnd w:id="3857"/>
    </w:p>
    <w:p w14:paraId="3F317FFC" w14:textId="646F87CB" w:rsidR="00474875" w:rsidRDefault="00474875" w:rsidP="007E1116">
      <w:pPr>
        <w:tabs>
          <w:tab w:val="left" w:pos="3636"/>
        </w:tabs>
        <w:ind w:left="360"/>
      </w:pPr>
      <w:r>
        <w:t xml:space="preserve">                    </w:t>
      </w:r>
      <w:del w:id="3867" w:author="BENITO CASADO, ENRIQUE" w:date="2019-09-22T21:23:00Z">
        <w:r w:rsidDel="00CE23E6">
          <w:delText>Figura XX:  Template Apache.</w:delText>
        </w:r>
      </w:del>
    </w:p>
    <w:p w14:paraId="55966AE9" w14:textId="7F5DF4F2" w:rsidR="007E1116" w:rsidRPr="00474875" w:rsidRDefault="007E1116" w:rsidP="007E1116">
      <w:pPr>
        <w:tabs>
          <w:tab w:val="left" w:pos="3636"/>
        </w:tabs>
        <w:ind w:left="360"/>
      </w:pPr>
      <w:r>
        <w:lastRenderedPageBreak/>
        <w:t xml:space="preserve">Todo evento que indexemos </w:t>
      </w:r>
      <w:r w:rsidR="00A5076F">
        <w:t>a partir</w:t>
      </w:r>
      <w:r>
        <w:t xml:space="preserve"> de ahora en apache* lo que va a hacer es matchear nuestro esquema que hemos predefinido y los datos van a tener el </w:t>
      </w:r>
      <w:del w:id="3868" w:author="BENITO CASADO, ENRIQUE" w:date="2019-09-22T21:23:00Z">
        <w:r w:rsidDel="00CE23E6">
          <w:delText xml:space="preserve">type </w:delText>
        </w:r>
      </w:del>
      <w:ins w:id="3869" w:author="BENITO CASADO, ENRIQUE" w:date="2019-09-22T21:23:00Z">
        <w:r w:rsidR="00CE23E6">
          <w:t xml:space="preserve">tipo </w:t>
        </w:r>
      </w:ins>
      <w:r>
        <w:t>que hemos especificado.</w:t>
      </w:r>
    </w:p>
    <w:p w14:paraId="6FCB2DC0" w14:textId="6FF268F4" w:rsidR="00A5076F" w:rsidRDefault="00A5076F" w:rsidP="00A5076F">
      <w:pPr>
        <w:pStyle w:val="Listenabsatz"/>
        <w:numPr>
          <w:ilvl w:val="0"/>
          <w:numId w:val="33"/>
        </w:numPr>
      </w:pPr>
      <w:r>
        <w:t>Borrar nuestro antiguo índice</w:t>
      </w:r>
      <w:r w:rsidR="003C4156">
        <w:t xml:space="preserve"> tanto de Kibana como de Elasticsearch.</w:t>
      </w:r>
    </w:p>
    <w:p w14:paraId="309A1814" w14:textId="3BF9F3FB" w:rsidR="00A5076F" w:rsidRDefault="00A5076F" w:rsidP="00A5076F">
      <w:pPr>
        <w:pStyle w:val="Listenabsatz"/>
      </w:pPr>
      <w:r>
        <w:t xml:space="preserve">Un problema que nos encontramos es que, si anteriormente habíamos indexado una serie de campos con una data </w:t>
      </w:r>
      <w:del w:id="3870" w:author="BENITO CASADO, ENRIQUE" w:date="2019-09-22T21:24:00Z">
        <w:r w:rsidDel="00CE23E6">
          <w:delText>type</w:delText>
        </w:r>
      </w:del>
      <w:ins w:id="3871" w:author="BENITO CASADO, ENRIQUE" w:date="2019-09-22T21:24:00Z">
        <w:r w:rsidR="00CE23E6">
          <w:t>tipo</w:t>
        </w:r>
      </w:ins>
      <w:r>
        <w:t>, y nos lo había reconocido como fue en nuestro caso como tipo string, no podemos cambiar el tipo sobre la marcha. En nuestro caso la única solución que nos encontramos es tener que borrar el índice apache que teníamos anteriormente.</w:t>
      </w:r>
    </w:p>
    <w:p w14:paraId="10E0568E" w14:textId="556FA2FF" w:rsidR="003C4156" w:rsidRDefault="003C4156" w:rsidP="003C4156">
      <w:r>
        <w:t>Finalmente podemos obtener a la geolocalización de nuestras entradas de Ip</w:t>
      </w:r>
    </w:p>
    <w:p w14:paraId="2C2D78D0" w14:textId="77777777" w:rsidR="003C4156" w:rsidRDefault="003C4156" w:rsidP="003C4156"/>
    <w:p w14:paraId="2BD25C19" w14:textId="77777777" w:rsidR="00CE23E6" w:rsidRDefault="003C4156">
      <w:pPr>
        <w:keepNext/>
        <w:rPr>
          <w:ins w:id="3872" w:author="BENITO CASADO, ENRIQUE" w:date="2019-09-22T21:24:00Z"/>
        </w:rPr>
        <w:pPrChange w:id="3873" w:author="BENITO CASADO, ENRIQUE" w:date="2019-09-22T21:24:00Z">
          <w:pPr/>
        </w:pPrChange>
      </w:pPr>
      <w:r>
        <w:rPr>
          <w:noProof/>
          <w:lang w:eastAsia="es-ES"/>
        </w:rPr>
        <w:drawing>
          <wp:inline distT="0" distB="0" distL="0" distR="0" wp14:anchorId="556093E1" wp14:editId="6EAEA30A">
            <wp:extent cx="5791200" cy="3781425"/>
            <wp:effectExtent l="0" t="0" r="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614" cy="3791490"/>
                    </a:xfrm>
                    <a:prstGeom prst="rect">
                      <a:avLst/>
                    </a:prstGeom>
                  </pic:spPr>
                </pic:pic>
              </a:graphicData>
            </a:graphic>
          </wp:inline>
        </w:drawing>
      </w:r>
    </w:p>
    <w:p w14:paraId="548AC446" w14:textId="3382F729" w:rsidR="003C4156" w:rsidRPr="002B7F22" w:rsidRDefault="00CE23E6">
      <w:pPr>
        <w:pStyle w:val="Beschriftung"/>
        <w:jc w:val="center"/>
        <w:pPrChange w:id="3874" w:author="Jesús Carretero" w:date="2019-09-23T21:38:00Z">
          <w:pPr/>
        </w:pPrChange>
      </w:pPr>
      <w:bookmarkStart w:id="3875" w:name="_Toc20171467"/>
      <w:ins w:id="3876" w:author="BENITO CASADO, ENRIQUE" w:date="2019-09-22T21:24:00Z">
        <w:r w:rsidRPr="00CE23E6">
          <w:rPr>
            <w:i w:val="0"/>
            <w:color w:val="auto"/>
            <w:rPrChange w:id="3877" w:author="BENITO CASADO, ENRIQUE" w:date="2019-09-22T21:24:00Z">
              <w:rPr/>
            </w:rPrChange>
          </w:rPr>
          <w:t xml:space="preserve">Figura </w:t>
        </w:r>
        <w:r w:rsidRPr="00CE23E6">
          <w:rPr>
            <w:i w:val="0"/>
            <w:color w:val="auto"/>
            <w:rPrChange w:id="3878" w:author="BENITO CASADO, ENRIQUE" w:date="2019-09-22T21:24:00Z">
              <w:rPr/>
            </w:rPrChange>
          </w:rPr>
          <w:fldChar w:fldCharType="begin"/>
        </w:r>
        <w:r w:rsidRPr="00CE23E6">
          <w:rPr>
            <w:i w:val="0"/>
            <w:color w:val="auto"/>
            <w:rPrChange w:id="3879" w:author="BENITO CASADO, ENRIQUE" w:date="2019-09-22T21:24:00Z">
              <w:rPr/>
            </w:rPrChange>
          </w:rPr>
          <w:instrText xml:space="preserve"> SEQ Figura \* ARABIC </w:instrText>
        </w:r>
      </w:ins>
      <w:r w:rsidRPr="00CE23E6">
        <w:rPr>
          <w:i w:val="0"/>
          <w:color w:val="auto"/>
          <w:rPrChange w:id="3880" w:author="BENITO CASADO, ENRIQUE" w:date="2019-09-22T21:24:00Z">
            <w:rPr/>
          </w:rPrChange>
        </w:rPr>
        <w:fldChar w:fldCharType="separate"/>
      </w:r>
      <w:ins w:id="3881" w:author="BENITO CASADO, ENRIQUE" w:date="2019-09-23T22:45:00Z">
        <w:r w:rsidR="00746E0D">
          <w:rPr>
            <w:i w:val="0"/>
            <w:noProof/>
            <w:color w:val="auto"/>
          </w:rPr>
          <w:t>54</w:t>
        </w:r>
      </w:ins>
      <w:ins w:id="3882" w:author="BENITO CASADO, ENRIQUE" w:date="2019-09-22T21:24:00Z">
        <w:r w:rsidRPr="00CE23E6">
          <w:rPr>
            <w:i w:val="0"/>
            <w:color w:val="auto"/>
            <w:rPrChange w:id="3883" w:author="BENITO CASADO, ENRIQUE" w:date="2019-09-22T21:24:00Z">
              <w:rPr/>
            </w:rPrChange>
          </w:rPr>
          <w:fldChar w:fldCharType="end"/>
        </w:r>
        <w:r w:rsidRPr="00CE23E6">
          <w:rPr>
            <w:i w:val="0"/>
            <w:color w:val="auto"/>
            <w:rPrChange w:id="3884" w:author="BENITO CASADO, ENRIQUE" w:date="2019-09-22T21:24:00Z">
              <w:rPr/>
            </w:rPrChange>
          </w:rPr>
          <w:t>:Logs de entrada de apache, dibujados en un mapa</w:t>
        </w:r>
      </w:ins>
      <w:bookmarkEnd w:id="3875"/>
    </w:p>
    <w:p w14:paraId="6F4E1D3A" w14:textId="2E1812F6" w:rsidR="00D9431F" w:rsidRPr="00474875" w:rsidDel="00CE23E6" w:rsidRDefault="00D9431F" w:rsidP="003C4156">
      <w:pPr>
        <w:rPr>
          <w:del w:id="3885" w:author="BENITO CASADO, ENRIQUE" w:date="2019-09-22T21:24:00Z"/>
        </w:rPr>
      </w:pPr>
      <w:del w:id="3886" w:author="BENITO CASADO, ENRIQUE" w:date="2019-09-22T21:24:00Z">
        <w:r w:rsidDel="00CE23E6">
          <w:delText xml:space="preserve">                                Figura XX : Lo</w:delText>
        </w:r>
        <w:r w:rsidR="002A16D8" w:rsidDel="00CE23E6">
          <w:delText>gs de entrada de apache, dibujados en un mapa.</w:delText>
        </w:r>
      </w:del>
    </w:p>
    <w:p w14:paraId="3185EFBF" w14:textId="069F5166" w:rsidR="00EB520D" w:rsidRPr="00474875" w:rsidRDefault="00EB520D" w:rsidP="00EB520D"/>
    <w:p w14:paraId="2902743F" w14:textId="0B03F7B6" w:rsidR="00317D37" w:rsidRDefault="00317D37">
      <w:pPr>
        <w:spacing w:after="0" w:line="240" w:lineRule="auto"/>
        <w:jc w:val="left"/>
        <w:rPr>
          <w:ins w:id="3887" w:author="Jesús Carretero" w:date="2019-09-18T12:09:00Z"/>
        </w:rPr>
      </w:pPr>
      <w:ins w:id="3888" w:author="Jesús Carretero" w:date="2019-09-18T12:09:00Z">
        <w:r>
          <w:br w:type="page"/>
        </w:r>
      </w:ins>
    </w:p>
    <w:p w14:paraId="3242BE7C" w14:textId="77777777" w:rsidR="00BF15FA" w:rsidRPr="00474875" w:rsidDel="00317D37" w:rsidRDefault="00BF15FA" w:rsidP="00EB520D">
      <w:pPr>
        <w:rPr>
          <w:del w:id="3889" w:author="Jesús Carretero" w:date="2019-09-18T12:09:00Z"/>
        </w:rPr>
      </w:pPr>
    </w:p>
    <w:p w14:paraId="041B7525" w14:textId="4C3064BE" w:rsidR="005E6F3A" w:rsidRPr="00474875" w:rsidDel="00317D37" w:rsidRDefault="005E6F3A">
      <w:pPr>
        <w:rPr>
          <w:del w:id="3890" w:author="Jesús Carretero" w:date="2019-09-18T12:09:00Z"/>
        </w:rPr>
        <w:pPrChange w:id="3891" w:author="BENITO CASADO, ENRIQUE" w:date="2019-09-22T21:24:00Z">
          <w:pPr>
            <w:pStyle w:val="Listenabsatz"/>
          </w:pPr>
        </w:pPrChange>
      </w:pPr>
    </w:p>
    <w:p w14:paraId="10F63B8F" w14:textId="77959D91" w:rsidR="005E6F3A" w:rsidRPr="00474875" w:rsidDel="00317D37" w:rsidRDefault="005E6F3A" w:rsidP="005E6F3A">
      <w:pPr>
        <w:rPr>
          <w:del w:id="3892" w:author="Jesús Carretero" w:date="2019-09-18T12:09:00Z"/>
        </w:rPr>
      </w:pPr>
    </w:p>
    <w:p w14:paraId="05C4CB8D" w14:textId="41CACDFE" w:rsidR="00E51107" w:rsidRPr="00474875" w:rsidDel="00317D37" w:rsidRDefault="00E51107" w:rsidP="00E51107">
      <w:pPr>
        <w:rPr>
          <w:del w:id="3893" w:author="Jesús Carretero" w:date="2019-09-18T12:09:00Z"/>
        </w:rPr>
      </w:pPr>
    </w:p>
    <w:p w14:paraId="168F9037" w14:textId="1C4D6F1A" w:rsidR="0078482B" w:rsidDel="00317D37" w:rsidRDefault="0078482B" w:rsidP="00111842">
      <w:pPr>
        <w:rPr>
          <w:del w:id="3894" w:author="Jesús Carretero" w:date="2019-09-18T12:09:00Z"/>
        </w:rPr>
      </w:pPr>
    </w:p>
    <w:p w14:paraId="3A029B5E" w14:textId="77777777" w:rsidR="002A16D8" w:rsidRPr="00474875" w:rsidRDefault="002A16D8" w:rsidP="00111842"/>
    <w:p w14:paraId="14F7DDC6" w14:textId="27C82B26" w:rsidR="00111842" w:rsidRDefault="00BA3C59" w:rsidP="00942C98">
      <w:pPr>
        <w:pStyle w:val="berschrift1"/>
        <w:rPr>
          <w:rFonts w:asciiTheme="minorHAnsi" w:hAnsiTheme="minorHAnsi" w:cstheme="minorHAnsi"/>
        </w:rPr>
      </w:pPr>
      <w:bookmarkStart w:id="3895" w:name="_Toc20170570"/>
      <w:r w:rsidRPr="00344672">
        <w:rPr>
          <w:rFonts w:asciiTheme="minorHAnsi" w:hAnsiTheme="minorHAnsi" w:cstheme="minorHAnsi"/>
        </w:rPr>
        <w:t>Visualización</w:t>
      </w:r>
      <w:r w:rsidR="00D9431F">
        <w:rPr>
          <w:rFonts w:asciiTheme="minorHAnsi" w:hAnsiTheme="minorHAnsi" w:cstheme="minorHAnsi"/>
        </w:rPr>
        <w:t xml:space="preserve"> de datos</w:t>
      </w:r>
      <w:r w:rsidR="00111842" w:rsidRPr="00344672">
        <w:rPr>
          <w:rFonts w:asciiTheme="minorHAnsi" w:hAnsiTheme="minorHAnsi" w:cstheme="minorHAnsi"/>
        </w:rPr>
        <w:t>, Kibana</w:t>
      </w:r>
      <w:bookmarkEnd w:id="3895"/>
    </w:p>
    <w:p w14:paraId="42476773" w14:textId="77777777" w:rsidR="00D9431F" w:rsidRDefault="00D9431F" w:rsidP="00D9431F">
      <w:pPr>
        <w:pStyle w:val="berschrift2"/>
        <w:numPr>
          <w:ilvl w:val="0"/>
          <w:numId w:val="0"/>
        </w:numPr>
      </w:pPr>
    </w:p>
    <w:p w14:paraId="4B15A34A" w14:textId="11849F00" w:rsidR="00E51107" w:rsidRPr="00F83B89" w:rsidRDefault="00D9431F" w:rsidP="00317D37">
      <w:pPr>
        <w:pStyle w:val="berschrift2"/>
        <w:rPr>
          <w:rFonts w:asciiTheme="minorHAnsi" w:hAnsiTheme="minorHAnsi" w:cstheme="minorHAnsi"/>
          <w:sz w:val="36"/>
          <w:rPrChange w:id="3896" w:author="BENITO CASADO, ENRIQUE" w:date="2019-09-22T21:50:00Z">
            <w:rPr/>
          </w:rPrChange>
        </w:rPr>
      </w:pPr>
      <w:bookmarkStart w:id="3897" w:name="_Toc20170571"/>
      <w:r w:rsidRPr="00F83B89">
        <w:rPr>
          <w:rFonts w:asciiTheme="minorHAnsi" w:hAnsiTheme="minorHAnsi" w:cstheme="minorHAnsi"/>
          <w:sz w:val="36"/>
          <w:rPrChange w:id="3898" w:author="BENITO CASADO, ENRIQUE" w:date="2019-09-22T21:50:00Z">
            <w:rPr/>
          </w:rPrChange>
        </w:rPr>
        <w:t>Introducción</w:t>
      </w:r>
      <w:bookmarkEnd w:id="3897"/>
    </w:p>
    <w:p w14:paraId="0C140130" w14:textId="4478C835" w:rsidR="00D9431F" w:rsidRDefault="00D9431F" w:rsidP="00D9431F">
      <w:pPr>
        <w:rPr>
          <w:lang w:eastAsia="es-ES"/>
        </w:rPr>
      </w:pPr>
    </w:p>
    <w:p w14:paraId="68A57304" w14:textId="04FC6078" w:rsidR="00D9431F" w:rsidRDefault="00D9431F" w:rsidP="00D9431F">
      <w:pPr>
        <w:rPr>
          <w:lang w:eastAsia="es-ES"/>
        </w:rPr>
      </w:pPr>
      <w:r>
        <w:rPr>
          <w:lang w:eastAsia="es-ES"/>
        </w:rPr>
        <w:t xml:space="preserve">Kibana es </w:t>
      </w:r>
      <w:r w:rsidR="001A62AF">
        <w:rPr>
          <w:lang w:eastAsia="es-ES"/>
        </w:rPr>
        <w:t>el elemento</w:t>
      </w:r>
      <w:r>
        <w:rPr>
          <w:lang w:eastAsia="es-ES"/>
        </w:rPr>
        <w:t xml:space="preserve"> en la pirámide de E</w:t>
      </w:r>
      <w:r w:rsidR="001A62AF">
        <w:rPr>
          <w:lang w:eastAsia="es-ES"/>
        </w:rPr>
        <w:t>LK, hemos visto Elasticsearch y Logstash en profundidad y aunque ya hemos visto Kibana en este apartado ahondamos aún más en esta herramienta tan potente que nos proporciona Elastic</w:t>
      </w:r>
      <w:ins w:id="3899" w:author="Jesús Carretero" w:date="2019-09-23T21:39:00Z">
        <w:r w:rsidR="006C146D">
          <w:rPr>
            <w:lang w:eastAsia="es-ES"/>
          </w:rPr>
          <w:t>search</w:t>
        </w:r>
      </w:ins>
      <w:r w:rsidR="001A62AF">
        <w:rPr>
          <w:lang w:eastAsia="es-ES"/>
        </w:rPr>
        <w:t>.</w:t>
      </w:r>
    </w:p>
    <w:p w14:paraId="2C5A0BCA" w14:textId="38A3AC7E" w:rsidR="001A62AF" w:rsidRDefault="001A62AF" w:rsidP="00D9431F">
      <w:pPr>
        <w:rPr>
          <w:lang w:eastAsia="es-ES"/>
        </w:rPr>
      </w:pPr>
      <w:r>
        <w:rPr>
          <w:lang w:eastAsia="es-ES"/>
        </w:rPr>
        <w:t>Kibana actúa parecido a como lo hacen otras herramientas de visualización como son Tableau, QlikSense etc.. con la diferencia de que esta herramienta tiene mucho potencial en el procesado de Logs.</w:t>
      </w:r>
    </w:p>
    <w:p w14:paraId="4C5ED916" w14:textId="24BD2802" w:rsidR="001A62AF" w:rsidRDefault="001A62AF" w:rsidP="00D9431F">
      <w:pPr>
        <w:rPr>
          <w:lang w:eastAsia="es-ES"/>
        </w:rPr>
      </w:pPr>
    </w:p>
    <w:p w14:paraId="33404D3C" w14:textId="77777777" w:rsidR="00CE23E6" w:rsidRDefault="001A62AF">
      <w:pPr>
        <w:keepNext/>
        <w:jc w:val="center"/>
        <w:rPr>
          <w:ins w:id="3900" w:author="BENITO CASADO, ENRIQUE" w:date="2019-09-22T21:25:00Z"/>
        </w:rPr>
        <w:pPrChange w:id="3901" w:author="Jesús Carretero" w:date="2019-09-23T21:38:00Z">
          <w:pPr/>
        </w:pPrChange>
      </w:pPr>
      <w:r>
        <w:rPr>
          <w:noProof/>
          <w:lang w:eastAsia="es-ES"/>
        </w:rPr>
        <w:drawing>
          <wp:inline distT="0" distB="0" distL="0" distR="0" wp14:anchorId="3E1561C4" wp14:editId="450F822A">
            <wp:extent cx="5400040" cy="1961515"/>
            <wp:effectExtent l="0" t="0" r="0" b="6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61515"/>
                    </a:xfrm>
                    <a:prstGeom prst="rect">
                      <a:avLst/>
                    </a:prstGeom>
                  </pic:spPr>
                </pic:pic>
              </a:graphicData>
            </a:graphic>
          </wp:inline>
        </w:drawing>
      </w:r>
    </w:p>
    <w:p w14:paraId="1D551940" w14:textId="1CC6AC26" w:rsidR="001A62AF" w:rsidRPr="00746E0D" w:rsidRDefault="00CE23E6">
      <w:pPr>
        <w:pStyle w:val="Beschriftung"/>
        <w:jc w:val="center"/>
        <w:rPr>
          <w:rPrChange w:id="3902" w:author="BENITO CASADO, ENRIQUE" w:date="2019-09-23T22:44:00Z">
            <w:rPr>
              <w:lang w:eastAsia="es-ES"/>
            </w:rPr>
          </w:rPrChange>
        </w:rPr>
        <w:pPrChange w:id="3903" w:author="Jesús Carretero" w:date="2019-09-23T21:39:00Z">
          <w:pPr/>
        </w:pPrChange>
      </w:pPr>
      <w:bookmarkStart w:id="3904" w:name="_Toc20171468"/>
      <w:ins w:id="3905" w:author="BENITO CASADO, ENRIQUE" w:date="2019-09-22T21:25:00Z">
        <w:r w:rsidRPr="00746E0D">
          <w:rPr>
            <w:i w:val="0"/>
            <w:color w:val="auto"/>
            <w:rPrChange w:id="3906" w:author="BENITO CASADO, ENRIQUE" w:date="2019-09-23T22:44:00Z">
              <w:rPr/>
            </w:rPrChange>
          </w:rPr>
          <w:t xml:space="preserve">Figura </w:t>
        </w:r>
        <w:r w:rsidRPr="00746E0D">
          <w:rPr>
            <w:i w:val="0"/>
            <w:color w:val="auto"/>
            <w:rPrChange w:id="3907" w:author="BENITO CASADO, ENRIQUE" w:date="2019-09-23T22:44:00Z">
              <w:rPr/>
            </w:rPrChange>
          </w:rPr>
          <w:fldChar w:fldCharType="begin"/>
        </w:r>
        <w:r w:rsidRPr="00746E0D">
          <w:rPr>
            <w:i w:val="0"/>
            <w:color w:val="auto"/>
            <w:rPrChange w:id="3908" w:author="BENITO CASADO, ENRIQUE" w:date="2019-09-23T22:44:00Z">
              <w:rPr/>
            </w:rPrChange>
          </w:rPr>
          <w:instrText xml:space="preserve"> SEQ Figura \* ARABIC </w:instrText>
        </w:r>
      </w:ins>
      <w:r w:rsidRPr="00746E0D">
        <w:rPr>
          <w:i w:val="0"/>
          <w:color w:val="auto"/>
          <w:rPrChange w:id="3909" w:author="BENITO CASADO, ENRIQUE" w:date="2019-09-23T22:44:00Z">
            <w:rPr/>
          </w:rPrChange>
        </w:rPr>
        <w:fldChar w:fldCharType="separate"/>
      </w:r>
      <w:ins w:id="3910" w:author="BENITO CASADO, ENRIQUE" w:date="2019-09-23T22:45:00Z">
        <w:r w:rsidR="00746E0D">
          <w:rPr>
            <w:i w:val="0"/>
            <w:noProof/>
            <w:color w:val="auto"/>
          </w:rPr>
          <w:t>55</w:t>
        </w:r>
      </w:ins>
      <w:ins w:id="3911" w:author="BENITO CASADO, ENRIQUE" w:date="2019-09-22T21:25:00Z">
        <w:r w:rsidRPr="00746E0D">
          <w:rPr>
            <w:i w:val="0"/>
            <w:color w:val="auto"/>
            <w:rPrChange w:id="3912" w:author="BENITO CASADO, ENRIQUE" w:date="2019-09-23T22:44:00Z">
              <w:rPr/>
            </w:rPrChange>
          </w:rPr>
          <w:fldChar w:fldCharType="end"/>
        </w:r>
        <w:r w:rsidRPr="00746E0D">
          <w:rPr>
            <w:i w:val="0"/>
            <w:color w:val="auto"/>
            <w:rPrChange w:id="3913" w:author="BENITO CASADO, ENRIQUE" w:date="2019-09-23T22:44:00Z">
              <w:rPr/>
            </w:rPrChange>
          </w:rPr>
          <w:t>: ELK-Kibana</w:t>
        </w:r>
      </w:ins>
      <w:bookmarkEnd w:id="3904"/>
    </w:p>
    <w:p w14:paraId="16AEB96F" w14:textId="17791C01" w:rsidR="00D9431F" w:rsidRPr="00D9431F" w:rsidRDefault="009B781D" w:rsidP="00D9431F">
      <w:pPr>
        <w:rPr>
          <w:lang w:eastAsia="es-ES"/>
        </w:rPr>
      </w:pPr>
      <w:r>
        <w:rPr>
          <w:lang w:eastAsia="es-ES"/>
        </w:rPr>
        <w:t xml:space="preserve">                </w:t>
      </w:r>
      <w:r w:rsidR="004C1188">
        <w:rPr>
          <w:lang w:eastAsia="es-ES"/>
        </w:rPr>
        <w:t xml:space="preserve">                               </w:t>
      </w:r>
      <w:del w:id="3914" w:author="BENITO CASADO, ENRIQUE" w:date="2019-09-22T21:25:00Z">
        <w:r w:rsidDel="00CE23E6">
          <w:rPr>
            <w:lang w:eastAsia="es-ES"/>
          </w:rPr>
          <w:delText>Figura XX: ELK - Kibana</w:delText>
        </w:r>
      </w:del>
    </w:p>
    <w:p w14:paraId="20B323DD" w14:textId="0E10616A" w:rsidR="001A62AF" w:rsidRPr="00F83B89" w:rsidRDefault="00E51107" w:rsidP="001A62AF">
      <w:pPr>
        <w:pStyle w:val="berschrift2"/>
        <w:rPr>
          <w:rFonts w:asciiTheme="minorHAnsi" w:hAnsiTheme="minorHAnsi" w:cstheme="minorHAnsi"/>
          <w:sz w:val="36"/>
          <w:rPrChange w:id="3915" w:author="BENITO CASADO, ENRIQUE" w:date="2019-09-22T21:50:00Z">
            <w:rPr/>
          </w:rPrChange>
        </w:rPr>
      </w:pPr>
      <w:bookmarkStart w:id="3916" w:name="_Toc20170572"/>
      <w:r w:rsidRPr="00F83B89">
        <w:rPr>
          <w:rFonts w:asciiTheme="minorHAnsi" w:hAnsiTheme="minorHAnsi" w:cstheme="minorHAnsi"/>
          <w:sz w:val="36"/>
          <w:rPrChange w:id="3917" w:author="BENITO CASADO, ENRIQUE" w:date="2019-09-22T21:50:00Z">
            <w:rPr/>
          </w:rPrChange>
        </w:rPr>
        <w:t>Discover</w:t>
      </w:r>
      <w:bookmarkEnd w:id="3916"/>
    </w:p>
    <w:p w14:paraId="2575E664" w14:textId="77777777" w:rsidR="004C1188" w:rsidRPr="004C1188" w:rsidRDefault="004C1188" w:rsidP="004C1188">
      <w:pPr>
        <w:rPr>
          <w:lang w:eastAsia="es-ES"/>
        </w:rPr>
      </w:pPr>
    </w:p>
    <w:p w14:paraId="19A91241" w14:textId="127D1261" w:rsidR="004C1188" w:rsidRDefault="001A62AF" w:rsidP="001A62AF">
      <w:pPr>
        <w:rPr>
          <w:lang w:eastAsia="es-ES"/>
        </w:rPr>
      </w:pPr>
      <w:r>
        <w:rPr>
          <w:lang w:eastAsia="es-ES"/>
        </w:rPr>
        <w:t xml:space="preserve">Es una forma de ver cada uno de los eventos relacionados, se le puede aplicar </w:t>
      </w:r>
      <w:del w:id="3918" w:author="BENITO CASADO, ENRIQUE" w:date="2019-09-22T21:25:00Z">
        <w:r w:rsidDel="00CE23E6">
          <w:rPr>
            <w:lang w:eastAsia="es-ES"/>
          </w:rPr>
          <w:delText xml:space="preserve">Queries </w:delText>
        </w:r>
      </w:del>
      <w:ins w:id="3919" w:author="BENITO CASADO, ENRIQUE" w:date="2019-09-22T21:25:00Z">
        <w:r w:rsidR="00CE23E6">
          <w:rPr>
            <w:lang w:eastAsia="es-ES"/>
          </w:rPr>
          <w:t xml:space="preserve">consultas </w:t>
        </w:r>
      </w:ins>
      <w:r>
        <w:rPr>
          <w:lang w:eastAsia="es-ES"/>
        </w:rPr>
        <w:t>y filtros.</w:t>
      </w:r>
      <w:r w:rsidR="004C1188">
        <w:rPr>
          <w:lang w:eastAsia="es-ES"/>
        </w:rPr>
        <w:t xml:space="preserve"> Es el más utilizado, se le debe indicar que índice quiere visualizar, y se puede interactuar con los intervalos de tiempo para indicar cada cuanto queremos que nos muestre la información. Se puede ajustar cada cuanto tiempo deseamos hacer el refrescado de datos, se puede interactuar con la pantalla y mirar un cierto periodo de tiempo específico.</w:t>
      </w:r>
    </w:p>
    <w:p w14:paraId="182010B3" w14:textId="77777777" w:rsidR="00CE23E6" w:rsidRDefault="004C1188">
      <w:pPr>
        <w:keepNext/>
        <w:ind w:left="-567"/>
        <w:rPr>
          <w:ins w:id="3920" w:author="BENITO CASADO, ENRIQUE" w:date="2019-09-22T21:26:00Z"/>
        </w:rPr>
        <w:pPrChange w:id="3921" w:author="BENITO CASADO, ENRIQUE" w:date="2019-09-22T21:26:00Z">
          <w:pPr>
            <w:ind w:left="-567"/>
          </w:pPr>
        </w:pPrChange>
      </w:pPr>
      <w:r>
        <w:rPr>
          <w:noProof/>
          <w:lang w:eastAsia="es-ES"/>
        </w:rPr>
        <w:lastRenderedPageBreak/>
        <w:drawing>
          <wp:inline distT="0" distB="0" distL="0" distR="0" wp14:anchorId="7BF27397" wp14:editId="17459E15">
            <wp:extent cx="5943600" cy="2442329"/>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1541" cy="2445592"/>
                    </a:xfrm>
                    <a:prstGeom prst="rect">
                      <a:avLst/>
                    </a:prstGeom>
                  </pic:spPr>
                </pic:pic>
              </a:graphicData>
            </a:graphic>
          </wp:inline>
        </w:drawing>
      </w:r>
    </w:p>
    <w:p w14:paraId="053D512D" w14:textId="06E8C1A4" w:rsidR="004C1188" w:rsidRPr="00746E0D" w:rsidRDefault="00CE23E6">
      <w:pPr>
        <w:pStyle w:val="Beschriftung"/>
        <w:jc w:val="center"/>
        <w:rPr>
          <w:rPrChange w:id="3922" w:author="BENITO CASADO, ENRIQUE" w:date="2019-09-23T22:44:00Z">
            <w:rPr>
              <w:lang w:eastAsia="es-ES"/>
            </w:rPr>
          </w:rPrChange>
        </w:rPr>
        <w:pPrChange w:id="3923" w:author="Jesús Carretero" w:date="2019-09-23T21:39:00Z">
          <w:pPr>
            <w:ind w:left="-567"/>
          </w:pPr>
        </w:pPrChange>
      </w:pPr>
      <w:bookmarkStart w:id="3924" w:name="_Toc20171469"/>
      <w:ins w:id="3925" w:author="BENITO CASADO, ENRIQUE" w:date="2019-09-22T21:26:00Z">
        <w:r w:rsidRPr="00746E0D">
          <w:rPr>
            <w:i w:val="0"/>
            <w:color w:val="auto"/>
            <w:rPrChange w:id="3926" w:author="BENITO CASADO, ENRIQUE" w:date="2019-09-23T22:44:00Z">
              <w:rPr>
                <w:i/>
                <w:iCs/>
              </w:rPr>
            </w:rPrChange>
          </w:rPr>
          <w:t xml:space="preserve">Figura </w:t>
        </w:r>
        <w:r w:rsidRPr="00746E0D">
          <w:rPr>
            <w:i w:val="0"/>
            <w:color w:val="auto"/>
            <w:rPrChange w:id="3927" w:author="BENITO CASADO, ENRIQUE" w:date="2019-09-23T22:44:00Z">
              <w:rPr>
                <w:i/>
                <w:iCs/>
              </w:rPr>
            </w:rPrChange>
          </w:rPr>
          <w:fldChar w:fldCharType="begin"/>
        </w:r>
        <w:r w:rsidRPr="00746E0D">
          <w:rPr>
            <w:i w:val="0"/>
            <w:color w:val="auto"/>
            <w:rPrChange w:id="3928" w:author="BENITO CASADO, ENRIQUE" w:date="2019-09-23T22:44:00Z">
              <w:rPr>
                <w:i/>
                <w:iCs/>
              </w:rPr>
            </w:rPrChange>
          </w:rPr>
          <w:instrText xml:space="preserve"> SEQ Figura \* ARABIC </w:instrText>
        </w:r>
      </w:ins>
      <w:r w:rsidRPr="00746E0D">
        <w:rPr>
          <w:i w:val="0"/>
          <w:color w:val="auto"/>
          <w:rPrChange w:id="3929" w:author="BENITO CASADO, ENRIQUE" w:date="2019-09-23T22:44:00Z">
            <w:rPr>
              <w:i/>
              <w:iCs/>
            </w:rPr>
          </w:rPrChange>
        </w:rPr>
        <w:fldChar w:fldCharType="separate"/>
      </w:r>
      <w:ins w:id="3930" w:author="BENITO CASADO, ENRIQUE" w:date="2019-09-23T22:45:00Z">
        <w:r w:rsidR="00746E0D">
          <w:rPr>
            <w:i w:val="0"/>
            <w:noProof/>
            <w:color w:val="auto"/>
          </w:rPr>
          <w:t>56</w:t>
        </w:r>
      </w:ins>
      <w:ins w:id="3931" w:author="BENITO CASADO, ENRIQUE" w:date="2019-09-22T21:26:00Z">
        <w:r w:rsidRPr="00746E0D">
          <w:rPr>
            <w:i w:val="0"/>
            <w:color w:val="auto"/>
            <w:rPrChange w:id="3932" w:author="BENITO CASADO, ENRIQUE" w:date="2019-09-23T22:44:00Z">
              <w:rPr>
                <w:i/>
                <w:iCs/>
              </w:rPr>
            </w:rPrChange>
          </w:rPr>
          <w:fldChar w:fldCharType="end"/>
        </w:r>
        <w:r w:rsidRPr="00746E0D">
          <w:rPr>
            <w:i w:val="0"/>
            <w:color w:val="auto"/>
            <w:rPrChange w:id="3933" w:author="BENITO CASADO, ENRIQUE" w:date="2019-09-23T22:44:00Z">
              <w:rPr>
                <w:i/>
                <w:iCs/>
              </w:rPr>
            </w:rPrChange>
          </w:rPr>
          <w:t xml:space="preserve">: Visualizando </w:t>
        </w:r>
      </w:ins>
      <w:ins w:id="3934" w:author="BENITO CASADO, ENRIQUE" w:date="2019-09-23T22:44:00Z">
        <w:r w:rsidR="00746E0D" w:rsidRPr="00746E0D">
          <w:rPr>
            <w:i w:val="0"/>
            <w:color w:val="auto"/>
            <w:rPrChange w:id="3935" w:author="BENITO CASADO, ENRIQUE" w:date="2019-09-23T22:44:00Z">
              <w:rPr>
                <w:iCs/>
              </w:rPr>
            </w:rPrChange>
          </w:rPr>
          <w:t>nuestros</w:t>
        </w:r>
      </w:ins>
      <w:ins w:id="3936" w:author="BENITO CASADO, ENRIQUE" w:date="2019-09-22T21:26:00Z">
        <w:r w:rsidRPr="00746E0D">
          <w:rPr>
            <w:i w:val="0"/>
            <w:color w:val="auto"/>
            <w:rPrChange w:id="3937" w:author="BENITO CASADO, ENRIQUE" w:date="2019-09-23T22:44:00Z">
              <w:rPr>
                <w:i/>
                <w:iCs/>
              </w:rPr>
            </w:rPrChange>
          </w:rPr>
          <w:t xml:space="preserve"> logs en discover I</w:t>
        </w:r>
      </w:ins>
      <w:bookmarkEnd w:id="3924"/>
    </w:p>
    <w:p w14:paraId="039B5641" w14:textId="1046CBCB" w:rsidR="004C1188" w:rsidDel="00CE23E6" w:rsidRDefault="004C1188" w:rsidP="004C1188">
      <w:pPr>
        <w:ind w:left="-567"/>
        <w:rPr>
          <w:del w:id="3938" w:author="BENITO CASADO, ENRIQUE" w:date="2019-09-22T21:26:00Z"/>
          <w:noProof/>
          <w:lang w:eastAsia="es-ES"/>
        </w:rPr>
      </w:pPr>
      <w:del w:id="3939" w:author="BENITO CASADO, ENRIQUE" w:date="2019-09-22T21:26:00Z">
        <w:r w:rsidDel="00CE23E6">
          <w:rPr>
            <w:lang w:eastAsia="es-ES"/>
          </w:rPr>
          <w:delText xml:space="preserve">                  </w:delText>
        </w:r>
        <w:r w:rsidR="0058208E" w:rsidDel="00CE23E6">
          <w:rPr>
            <w:lang w:eastAsia="es-ES"/>
          </w:rPr>
          <w:delText xml:space="preserve">                       </w:delText>
        </w:r>
        <w:r w:rsidDel="00CE23E6">
          <w:rPr>
            <w:lang w:eastAsia="es-ES"/>
          </w:rPr>
          <w:delText>Figura XX: Modulo Discover</w:delText>
        </w:r>
        <w:r w:rsidRPr="004C1188" w:rsidDel="00CE23E6">
          <w:rPr>
            <w:noProof/>
            <w:lang w:eastAsia="es-ES"/>
          </w:rPr>
          <w:delText xml:space="preserve"> </w:delText>
        </w:r>
        <w:r w:rsidR="0058208E" w:rsidDel="00CE23E6">
          <w:rPr>
            <w:noProof/>
            <w:lang w:eastAsia="es-ES"/>
          </w:rPr>
          <w:delText>1</w:delText>
        </w:r>
      </w:del>
    </w:p>
    <w:p w14:paraId="657702AB" w14:textId="77777777" w:rsidR="00962D7C" w:rsidRDefault="004C1188" w:rsidP="00962D7C">
      <w:pPr>
        <w:ind w:left="-567"/>
        <w:rPr>
          <w:noProof/>
          <w:lang w:eastAsia="es-ES"/>
        </w:rPr>
      </w:pPr>
      <w:r>
        <w:rPr>
          <w:noProof/>
          <w:lang w:eastAsia="es-ES"/>
        </w:rPr>
        <w:t>Los campos se desplegaran pinchando en cada uno de los eventos.</w:t>
      </w:r>
    </w:p>
    <w:p w14:paraId="1B5082A5" w14:textId="644C7D7D" w:rsidR="008A1EBD" w:rsidRDefault="008A1EBD" w:rsidP="00962D7C">
      <w:pPr>
        <w:ind w:left="-567"/>
        <w:rPr>
          <w:noProof/>
          <w:lang w:eastAsia="es-ES"/>
        </w:rPr>
      </w:pPr>
      <w:r>
        <w:rPr>
          <w:noProof/>
          <w:lang w:eastAsia="es-ES"/>
        </w:rPr>
        <w:t xml:space="preserve">Discover provee arriba del todo un buscador donde podremos realizar consultas, sobre nuestro indice, por ejemplo arriba tenemos el campo de geolocalizacion geoip.city_name:Beiging, nos devolveria todos los datos que matchearan con nuesra query dada. Ademas nos permite incluir cierta logica, es decir podriamos meter condiciones como AND. </w:t>
      </w:r>
    </w:p>
    <w:p w14:paraId="7925EDC4" w14:textId="67514EA4" w:rsidR="008A1EBD" w:rsidRPr="008A1EBD" w:rsidRDefault="008A1EBD" w:rsidP="008A1EBD">
      <w:pPr>
        <w:ind w:left="-567"/>
        <w:rPr>
          <w:noProof/>
          <w:lang w:val="en-US" w:eastAsia="es-ES"/>
        </w:rPr>
      </w:pPr>
      <w:r w:rsidRPr="008A1EBD">
        <w:rPr>
          <w:noProof/>
          <w:lang w:val="en-US" w:eastAsia="es-ES"/>
        </w:rPr>
        <w:t>Ej</w:t>
      </w:r>
      <w:ins w:id="3940" w:author="Jesús Carretero" w:date="2019-09-18T12:09:00Z">
        <w:r w:rsidR="00317D37">
          <w:rPr>
            <w:noProof/>
            <w:lang w:val="en-US" w:eastAsia="es-ES"/>
          </w:rPr>
          <w:t>e</w:t>
        </w:r>
      </w:ins>
      <w:r w:rsidRPr="008A1EBD">
        <w:rPr>
          <w:noProof/>
          <w:lang w:val="en-US" w:eastAsia="es-ES"/>
        </w:rPr>
        <w:t>mp</w:t>
      </w:r>
      <w:ins w:id="3941" w:author="Jesús Carretero" w:date="2019-09-18T12:09:00Z">
        <w:r w:rsidR="00317D37">
          <w:rPr>
            <w:noProof/>
            <w:lang w:val="en-US" w:eastAsia="es-ES"/>
          </w:rPr>
          <w:t>lo</w:t>
        </w:r>
      </w:ins>
      <w:r w:rsidRPr="008A1EBD">
        <w:rPr>
          <w:noProof/>
          <w:lang w:val="en-US" w:eastAsia="es-ES"/>
        </w:rPr>
        <w:t xml:space="preserve">: </w:t>
      </w:r>
      <w:r>
        <w:rPr>
          <w:noProof/>
          <w:lang w:val="en-US" w:eastAsia="es-ES"/>
        </w:rPr>
        <w:t>r</w:t>
      </w:r>
      <w:r w:rsidRPr="008A1EBD">
        <w:rPr>
          <w:noProof/>
          <w:lang w:val="en-US" w:eastAsia="es-ES"/>
        </w:rPr>
        <w:t>esponse</w:t>
      </w:r>
      <w:r>
        <w:rPr>
          <w:noProof/>
          <w:lang w:val="en-US" w:eastAsia="es-ES"/>
        </w:rPr>
        <w:t>:</w:t>
      </w:r>
      <w:r w:rsidRPr="008A1EBD">
        <w:rPr>
          <w:noProof/>
          <w:lang w:val="en-US" w:eastAsia="es-ES"/>
        </w:rPr>
        <w:t>200 AND geoip</w:t>
      </w:r>
      <w:r w:rsidR="00962D7C">
        <w:rPr>
          <w:noProof/>
          <w:lang w:val="en-US" w:eastAsia="es-ES"/>
        </w:rPr>
        <w:t>.city_name:Beij</w:t>
      </w:r>
      <w:r w:rsidRPr="008A1EBD">
        <w:rPr>
          <w:noProof/>
          <w:lang w:val="en-US" w:eastAsia="es-ES"/>
        </w:rPr>
        <w:t>ing</w:t>
      </w:r>
    </w:p>
    <w:p w14:paraId="41C83CA3" w14:textId="7014156B" w:rsidR="00CE23E6" w:rsidRDefault="00962D7C">
      <w:pPr>
        <w:keepNext/>
        <w:ind w:left="-1276" w:right="-1135"/>
        <w:jc w:val="center"/>
        <w:rPr>
          <w:ins w:id="3942" w:author="BENITO CASADO, ENRIQUE" w:date="2019-09-22T21:26:00Z"/>
        </w:rPr>
        <w:pPrChange w:id="3943" w:author="Jesús Carretero" w:date="2019-09-23T21:39:00Z">
          <w:pPr>
            <w:ind w:left="-1276" w:right="-1135"/>
          </w:pPr>
        </w:pPrChange>
      </w:pPr>
      <w:r>
        <w:rPr>
          <w:noProof/>
          <w:lang w:eastAsia="es-ES"/>
        </w:rPr>
        <w:drawing>
          <wp:inline distT="0" distB="0" distL="0" distR="0" wp14:anchorId="0460B62A" wp14:editId="11D33E92">
            <wp:extent cx="5957271" cy="2276007"/>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25635" cy="2302126"/>
                    </a:xfrm>
                    <a:prstGeom prst="rect">
                      <a:avLst/>
                    </a:prstGeom>
                  </pic:spPr>
                </pic:pic>
              </a:graphicData>
            </a:graphic>
          </wp:inline>
        </w:drawing>
      </w:r>
    </w:p>
    <w:p w14:paraId="61974115" w14:textId="2F534051" w:rsidR="004C1188" w:rsidRPr="00CE23E6" w:rsidRDefault="00CE23E6">
      <w:pPr>
        <w:pStyle w:val="Beschriftung"/>
        <w:jc w:val="center"/>
        <w:rPr>
          <w:noProof/>
          <w:lang w:eastAsia="es-ES"/>
          <w:rPrChange w:id="3944" w:author="BENITO CASADO, ENRIQUE" w:date="2019-09-22T21:26:00Z">
            <w:rPr>
              <w:noProof/>
              <w:lang w:val="en-US" w:eastAsia="es-ES"/>
            </w:rPr>
          </w:rPrChange>
        </w:rPr>
        <w:pPrChange w:id="3945" w:author="Jesús Carretero" w:date="2019-09-23T21:39:00Z">
          <w:pPr>
            <w:ind w:left="-1276" w:right="-1135"/>
          </w:pPr>
        </w:pPrChange>
      </w:pPr>
      <w:bookmarkStart w:id="3946" w:name="_Toc20171470"/>
      <w:ins w:id="3947" w:author="BENITO CASADO, ENRIQUE" w:date="2019-09-22T21:26:00Z">
        <w:r w:rsidRPr="00CE23E6">
          <w:rPr>
            <w:i w:val="0"/>
            <w:color w:val="auto"/>
            <w:rPrChange w:id="3948" w:author="BENITO CASADO, ENRIQUE" w:date="2019-09-22T21:26:00Z">
              <w:rPr/>
            </w:rPrChange>
          </w:rPr>
          <w:t xml:space="preserve">Figura </w:t>
        </w:r>
        <w:r w:rsidRPr="00CE23E6">
          <w:rPr>
            <w:i w:val="0"/>
            <w:color w:val="auto"/>
            <w:rPrChange w:id="3949" w:author="BENITO CASADO, ENRIQUE" w:date="2019-09-22T21:26:00Z">
              <w:rPr/>
            </w:rPrChange>
          </w:rPr>
          <w:fldChar w:fldCharType="begin"/>
        </w:r>
        <w:r w:rsidRPr="00CE23E6">
          <w:rPr>
            <w:i w:val="0"/>
            <w:color w:val="auto"/>
            <w:rPrChange w:id="3950" w:author="BENITO CASADO, ENRIQUE" w:date="2019-09-22T21:26:00Z">
              <w:rPr/>
            </w:rPrChange>
          </w:rPr>
          <w:instrText xml:space="preserve"> SEQ Figura \* ARABIC </w:instrText>
        </w:r>
      </w:ins>
      <w:r w:rsidRPr="00CE23E6">
        <w:rPr>
          <w:i w:val="0"/>
          <w:color w:val="auto"/>
          <w:rPrChange w:id="3951" w:author="BENITO CASADO, ENRIQUE" w:date="2019-09-22T21:26:00Z">
            <w:rPr/>
          </w:rPrChange>
        </w:rPr>
        <w:fldChar w:fldCharType="separate"/>
      </w:r>
      <w:ins w:id="3952" w:author="BENITO CASADO, ENRIQUE" w:date="2019-09-23T22:45:00Z">
        <w:r w:rsidR="00746E0D">
          <w:rPr>
            <w:i w:val="0"/>
            <w:noProof/>
            <w:color w:val="auto"/>
          </w:rPr>
          <w:t>57</w:t>
        </w:r>
      </w:ins>
      <w:ins w:id="3953" w:author="BENITO CASADO, ENRIQUE" w:date="2019-09-22T21:26:00Z">
        <w:r w:rsidRPr="00CE23E6">
          <w:rPr>
            <w:i w:val="0"/>
            <w:color w:val="auto"/>
            <w:rPrChange w:id="3954" w:author="BENITO CASADO, ENRIQUE" w:date="2019-09-22T21:26:00Z">
              <w:rPr/>
            </w:rPrChange>
          </w:rPr>
          <w:fldChar w:fldCharType="end"/>
        </w:r>
        <w:r w:rsidRPr="00CE23E6">
          <w:rPr>
            <w:i w:val="0"/>
            <w:color w:val="auto"/>
            <w:rPrChange w:id="3955" w:author="BENITO CASADO, ENRIQUE" w:date="2019-09-22T21:26:00Z">
              <w:rPr/>
            </w:rPrChange>
          </w:rPr>
          <w:t>: Añadiendo un filtro a nuestra visualización</w:t>
        </w:r>
      </w:ins>
      <w:bookmarkEnd w:id="3946"/>
    </w:p>
    <w:p w14:paraId="1FFD57E8" w14:textId="4682126D" w:rsidR="00962D7C" w:rsidRPr="00CE23E6" w:rsidDel="00CE23E6" w:rsidRDefault="00962D7C" w:rsidP="00962D7C">
      <w:pPr>
        <w:ind w:left="-1276" w:right="-1135"/>
        <w:rPr>
          <w:del w:id="3956" w:author="BENITO CASADO, ENRIQUE" w:date="2019-09-22T21:27:00Z"/>
          <w:lang w:eastAsia="es-ES"/>
          <w:rPrChange w:id="3957" w:author="BENITO CASADO, ENRIQUE" w:date="2019-09-22T21:29:00Z">
            <w:rPr>
              <w:del w:id="3958" w:author="BENITO CASADO, ENRIQUE" w:date="2019-09-22T21:27:00Z"/>
              <w:lang w:val="en-US" w:eastAsia="es-ES"/>
            </w:rPr>
          </w:rPrChange>
        </w:rPr>
      </w:pPr>
      <w:del w:id="3959" w:author="BENITO CASADO, ENRIQUE" w:date="2019-09-22T21:27:00Z">
        <w:r w:rsidRPr="00CE23E6" w:rsidDel="00CE23E6">
          <w:rPr>
            <w:noProof/>
            <w:lang w:eastAsia="es-ES"/>
            <w:rPrChange w:id="3960" w:author="BENITO CASADO, ENRIQUE" w:date="2019-09-22T21:26:00Z">
              <w:rPr>
                <w:noProof/>
                <w:lang w:val="en-US" w:eastAsia="es-ES"/>
              </w:rPr>
            </w:rPrChange>
          </w:rPr>
          <w:delText xml:space="preserve">                                                             </w:delText>
        </w:r>
        <w:r w:rsidRPr="00CE23E6" w:rsidDel="00CE23E6">
          <w:rPr>
            <w:noProof/>
            <w:lang w:eastAsia="es-ES"/>
            <w:rPrChange w:id="3961" w:author="BENITO CASADO, ENRIQUE" w:date="2019-09-22T21:29:00Z">
              <w:rPr>
                <w:noProof/>
                <w:lang w:val="en-US" w:eastAsia="es-ES"/>
              </w:rPr>
            </w:rPrChange>
          </w:rPr>
          <w:delText>Figura XX: Anadiendo filtro</w:delText>
        </w:r>
      </w:del>
    </w:p>
    <w:p w14:paraId="2FDEDE48" w14:textId="531DFE58" w:rsidR="004C1188" w:rsidRPr="00CE23E6" w:rsidRDefault="004C1188" w:rsidP="001A62AF">
      <w:pPr>
        <w:rPr>
          <w:lang w:eastAsia="es-ES"/>
          <w:rPrChange w:id="3962" w:author="BENITO CASADO, ENRIQUE" w:date="2019-09-22T21:29:00Z">
            <w:rPr>
              <w:lang w:val="en-US" w:eastAsia="es-ES"/>
            </w:rPr>
          </w:rPrChange>
        </w:rPr>
      </w:pPr>
    </w:p>
    <w:p w14:paraId="7CF74E88" w14:textId="4D86946B" w:rsidR="004C1188" w:rsidRDefault="004C1188" w:rsidP="001A62AF">
      <w:pPr>
        <w:rPr>
          <w:ins w:id="3963" w:author="Jesús Carretero" w:date="2019-09-23T21:39:00Z"/>
          <w:lang w:eastAsia="es-ES"/>
        </w:rPr>
      </w:pPr>
    </w:p>
    <w:p w14:paraId="3EF8B219" w14:textId="38984BFA" w:rsidR="006C146D" w:rsidRDefault="006C146D" w:rsidP="001A62AF">
      <w:pPr>
        <w:rPr>
          <w:ins w:id="3964" w:author="Jesús Carretero" w:date="2019-09-23T21:39:00Z"/>
          <w:lang w:eastAsia="es-ES"/>
        </w:rPr>
      </w:pPr>
    </w:p>
    <w:p w14:paraId="45A7835F" w14:textId="77777777" w:rsidR="006C146D" w:rsidRPr="00CE23E6" w:rsidRDefault="006C146D" w:rsidP="001A62AF">
      <w:pPr>
        <w:rPr>
          <w:lang w:eastAsia="es-ES"/>
          <w:rPrChange w:id="3965" w:author="BENITO CASADO, ENRIQUE" w:date="2019-09-22T21:29:00Z">
            <w:rPr>
              <w:lang w:val="en-US" w:eastAsia="es-ES"/>
            </w:rPr>
          </w:rPrChange>
        </w:rPr>
      </w:pPr>
    </w:p>
    <w:p w14:paraId="389638BD" w14:textId="062BF76A" w:rsidR="00E51107" w:rsidRPr="00F83B89" w:rsidRDefault="00E51107" w:rsidP="00E51107">
      <w:pPr>
        <w:pStyle w:val="berschrift2"/>
        <w:rPr>
          <w:rFonts w:asciiTheme="minorHAnsi" w:hAnsiTheme="minorHAnsi" w:cstheme="minorHAnsi"/>
          <w:rPrChange w:id="3966" w:author="BENITO CASADO, ENRIQUE" w:date="2019-09-22T21:50:00Z">
            <w:rPr/>
          </w:rPrChange>
        </w:rPr>
      </w:pPr>
      <w:bookmarkStart w:id="3967" w:name="_Toc20170573"/>
      <w:r w:rsidRPr="00F83B89">
        <w:rPr>
          <w:rFonts w:asciiTheme="minorHAnsi" w:hAnsiTheme="minorHAnsi" w:cstheme="minorHAnsi"/>
          <w:sz w:val="36"/>
          <w:rPrChange w:id="3968" w:author="BENITO CASADO, ENRIQUE" w:date="2019-09-22T21:50:00Z">
            <w:rPr/>
          </w:rPrChange>
        </w:rPr>
        <w:lastRenderedPageBreak/>
        <w:t>Visualizaciones y Dashboards</w:t>
      </w:r>
      <w:bookmarkEnd w:id="3967"/>
    </w:p>
    <w:p w14:paraId="5FBF510F" w14:textId="033F0B3A" w:rsidR="00FD0BFA" w:rsidRDefault="00FD0BFA" w:rsidP="00FD0BFA">
      <w:pPr>
        <w:rPr>
          <w:lang w:eastAsia="es-ES"/>
        </w:rPr>
      </w:pPr>
    </w:p>
    <w:p w14:paraId="249E6EF0" w14:textId="7D25C367" w:rsidR="00FD0BFA" w:rsidRDefault="00FD0BFA" w:rsidP="00FD0BFA">
      <w:pPr>
        <w:rPr>
          <w:lang w:eastAsia="es-ES"/>
        </w:rPr>
      </w:pPr>
      <w:r>
        <w:rPr>
          <w:lang w:eastAsia="es-ES"/>
        </w:rPr>
        <w:t>Al final es lo que vamos a buscar, mostrar nuestra información</w:t>
      </w:r>
      <w:r w:rsidR="00384205">
        <w:rPr>
          <w:lang w:eastAsia="es-ES"/>
        </w:rPr>
        <w:t xml:space="preserve"> de la manera más óptima posible</w:t>
      </w:r>
      <w:r w:rsidR="00962D7C">
        <w:rPr>
          <w:lang w:eastAsia="es-ES"/>
        </w:rPr>
        <w:t xml:space="preserve">. Es uno de los </w:t>
      </w:r>
      <w:r w:rsidR="00384205">
        <w:rPr>
          <w:lang w:eastAsia="es-ES"/>
        </w:rPr>
        <w:t>módulos</w:t>
      </w:r>
      <w:r w:rsidR="00962D7C">
        <w:rPr>
          <w:lang w:eastAsia="es-ES"/>
        </w:rPr>
        <w:t xml:space="preserve"> </w:t>
      </w:r>
      <w:r w:rsidR="00384205">
        <w:rPr>
          <w:lang w:eastAsia="es-ES"/>
        </w:rPr>
        <w:t>más</w:t>
      </w:r>
      <w:r w:rsidR="00962D7C">
        <w:rPr>
          <w:lang w:eastAsia="es-ES"/>
        </w:rPr>
        <w:t xml:space="preserve"> importantes de ELK</w:t>
      </w:r>
      <w:r w:rsidR="00384205">
        <w:rPr>
          <w:lang w:eastAsia="es-ES"/>
        </w:rPr>
        <w:t>.</w:t>
      </w:r>
    </w:p>
    <w:p w14:paraId="6ECB5AF6" w14:textId="5E3F1343" w:rsidR="00384205" w:rsidRDefault="00384205" w:rsidP="00FD0BFA">
      <w:pPr>
        <w:rPr>
          <w:lang w:eastAsia="es-ES"/>
        </w:rPr>
      </w:pPr>
      <w:r>
        <w:rPr>
          <w:lang w:eastAsia="es-ES"/>
        </w:rPr>
        <w:t>Existen numerosos tipos de Dashboards, y podríamos dedicarle un capítulo entero, pero vamos a centrarnos en los más básicos. Un dashboard se compone de diferentes tipos de visualizaciones por lo que en este apartado lo que hacemos es crear diferentes tipos de visualizaciones y unirlas de manera que en un simple vistazo podamos verlas todas.</w:t>
      </w:r>
    </w:p>
    <w:p w14:paraId="34D2DBD0" w14:textId="03F99A2B" w:rsidR="00384205" w:rsidRDefault="00384205" w:rsidP="00FD0BFA">
      <w:pPr>
        <w:rPr>
          <w:lang w:eastAsia="es-ES"/>
        </w:rPr>
      </w:pPr>
      <w:r>
        <w:rPr>
          <w:lang w:eastAsia="es-ES"/>
        </w:rPr>
        <w:t>Primera visualización:</w:t>
      </w:r>
    </w:p>
    <w:p w14:paraId="199C0BB6" w14:textId="19329D7F" w:rsidR="00384205" w:rsidRDefault="00A816F7" w:rsidP="00FD0BFA">
      <w:pPr>
        <w:rPr>
          <w:lang w:eastAsia="es-ES"/>
        </w:rPr>
      </w:pPr>
      <w:r>
        <w:rPr>
          <w:lang w:eastAsia="es-ES"/>
        </w:rPr>
        <w:t>Histograma de eventos: D</w:t>
      </w:r>
      <w:r w:rsidR="00384205">
        <w:rPr>
          <w:lang w:eastAsia="es-ES"/>
        </w:rPr>
        <w:t>onde la agregación viene por medio de Date Histogram</w:t>
      </w:r>
      <w:r>
        <w:rPr>
          <w:lang w:eastAsia="es-ES"/>
        </w:rPr>
        <w:t>, además queremos cortar nuestras barras por el campo “response” para ver así que tipo de respuesta se ha ido dando. Una vez hayamos realizado esta visualización debemos guardarla, para utilizarla en un futuro.</w:t>
      </w:r>
    </w:p>
    <w:p w14:paraId="7CC322DB" w14:textId="77777777" w:rsidR="00746E0D" w:rsidRDefault="00A816F7">
      <w:pPr>
        <w:keepNext/>
        <w:rPr>
          <w:ins w:id="3969" w:author="BENITO CASADO, ENRIQUE" w:date="2019-09-23T22:45:00Z"/>
        </w:rPr>
        <w:pPrChange w:id="3970" w:author="BENITO CASADO, ENRIQUE" w:date="2019-09-23T22:45:00Z">
          <w:pPr/>
        </w:pPrChange>
      </w:pPr>
      <w:r>
        <w:rPr>
          <w:noProof/>
          <w:lang w:eastAsia="es-ES"/>
        </w:rPr>
        <w:drawing>
          <wp:inline distT="0" distB="0" distL="0" distR="0" wp14:anchorId="7FDD5041" wp14:editId="59706AC2">
            <wp:extent cx="5736701" cy="27051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9885" cy="2706601"/>
                    </a:xfrm>
                    <a:prstGeom prst="rect">
                      <a:avLst/>
                    </a:prstGeom>
                  </pic:spPr>
                </pic:pic>
              </a:graphicData>
            </a:graphic>
          </wp:inline>
        </w:drawing>
      </w:r>
    </w:p>
    <w:p w14:paraId="099775F5" w14:textId="17F1C841" w:rsidR="00A816F7" w:rsidRPr="00746E0D" w:rsidRDefault="00746E0D">
      <w:pPr>
        <w:pStyle w:val="Beschriftung"/>
        <w:jc w:val="center"/>
        <w:rPr>
          <w:rPrChange w:id="3971" w:author="BENITO CASADO, ENRIQUE" w:date="2019-09-23T22:45:00Z">
            <w:rPr>
              <w:lang w:eastAsia="es-ES"/>
            </w:rPr>
          </w:rPrChange>
        </w:rPr>
        <w:pPrChange w:id="3972" w:author="BENITO CASADO, ENRIQUE" w:date="2019-09-23T22:45:00Z">
          <w:pPr/>
        </w:pPrChange>
      </w:pPr>
      <w:bookmarkStart w:id="3973" w:name="_Toc20171471"/>
      <w:ins w:id="3974" w:author="BENITO CASADO, ENRIQUE" w:date="2019-09-23T22:45:00Z">
        <w:r w:rsidRPr="00746E0D">
          <w:rPr>
            <w:i w:val="0"/>
            <w:color w:val="auto"/>
            <w:rPrChange w:id="3975" w:author="BENITO CASADO, ENRIQUE" w:date="2019-09-23T22:45:00Z">
              <w:rPr>
                <w:i/>
                <w:iCs/>
              </w:rPr>
            </w:rPrChange>
          </w:rPr>
          <w:t xml:space="preserve">Figura </w:t>
        </w:r>
        <w:r w:rsidRPr="00746E0D">
          <w:rPr>
            <w:i w:val="0"/>
            <w:color w:val="auto"/>
            <w:rPrChange w:id="3976" w:author="BENITO CASADO, ENRIQUE" w:date="2019-09-23T22:45:00Z">
              <w:rPr>
                <w:i/>
                <w:iCs/>
              </w:rPr>
            </w:rPrChange>
          </w:rPr>
          <w:fldChar w:fldCharType="begin"/>
        </w:r>
        <w:r w:rsidRPr="00746E0D">
          <w:rPr>
            <w:i w:val="0"/>
            <w:color w:val="auto"/>
            <w:rPrChange w:id="3977" w:author="BENITO CASADO, ENRIQUE" w:date="2019-09-23T22:45:00Z">
              <w:rPr>
                <w:i/>
                <w:iCs/>
              </w:rPr>
            </w:rPrChange>
          </w:rPr>
          <w:instrText xml:space="preserve"> SEQ Figura \* ARABIC </w:instrText>
        </w:r>
      </w:ins>
      <w:r w:rsidRPr="00746E0D">
        <w:rPr>
          <w:i w:val="0"/>
          <w:color w:val="auto"/>
          <w:rPrChange w:id="3978" w:author="BENITO CASADO, ENRIQUE" w:date="2019-09-23T22:45:00Z">
            <w:rPr>
              <w:i/>
              <w:iCs/>
            </w:rPr>
          </w:rPrChange>
        </w:rPr>
        <w:fldChar w:fldCharType="separate"/>
      </w:r>
      <w:ins w:id="3979" w:author="BENITO CASADO, ENRIQUE" w:date="2019-09-23T22:45:00Z">
        <w:r w:rsidRPr="00746E0D">
          <w:rPr>
            <w:i w:val="0"/>
            <w:color w:val="auto"/>
            <w:rPrChange w:id="3980" w:author="BENITO CASADO, ENRIQUE" w:date="2019-09-23T22:45:00Z">
              <w:rPr>
                <w:i/>
                <w:iCs/>
                <w:noProof/>
              </w:rPr>
            </w:rPrChange>
          </w:rPr>
          <w:t>58</w:t>
        </w:r>
        <w:r w:rsidRPr="00746E0D">
          <w:rPr>
            <w:i w:val="0"/>
            <w:color w:val="auto"/>
            <w:rPrChange w:id="3981" w:author="BENITO CASADO, ENRIQUE" w:date="2019-09-23T22:45:00Z">
              <w:rPr>
                <w:i/>
                <w:iCs/>
              </w:rPr>
            </w:rPrChange>
          </w:rPr>
          <w:fldChar w:fldCharType="end"/>
        </w:r>
        <w:r w:rsidRPr="00746E0D">
          <w:rPr>
            <w:i w:val="0"/>
            <w:color w:val="auto"/>
            <w:rPrChange w:id="3982" w:author="BENITO CASADO, ENRIQUE" w:date="2019-09-23T22:45:00Z">
              <w:rPr>
                <w:i/>
                <w:iCs/>
              </w:rPr>
            </w:rPrChange>
          </w:rPr>
          <w:t>:Barchar cortado por response</w:t>
        </w:r>
      </w:ins>
      <w:bookmarkEnd w:id="3973"/>
    </w:p>
    <w:p w14:paraId="103F4F19" w14:textId="59135952" w:rsidR="00A816F7" w:rsidDel="00746E0D" w:rsidRDefault="00A816F7">
      <w:pPr>
        <w:jc w:val="center"/>
        <w:rPr>
          <w:del w:id="3983" w:author="BENITO CASADO, ENRIQUE" w:date="2019-09-23T22:45:00Z"/>
          <w:lang w:eastAsia="es-ES"/>
        </w:rPr>
        <w:pPrChange w:id="3984" w:author="Jesús Carretero" w:date="2019-09-23T21:39:00Z">
          <w:pPr/>
        </w:pPrChange>
      </w:pPr>
      <w:del w:id="3985" w:author="BENITO CASADO, ENRIQUE" w:date="2019-09-23T22:45:00Z">
        <w:r w:rsidDel="00746E0D">
          <w:rPr>
            <w:lang w:eastAsia="es-ES"/>
          </w:rPr>
          <w:delText>Figura XX: Barchar cortado por response</w:delText>
        </w:r>
      </w:del>
    </w:p>
    <w:p w14:paraId="0697EA2D" w14:textId="638C8FE5" w:rsidR="008A4621" w:rsidRPr="008A4621" w:rsidRDefault="008A4621" w:rsidP="00FD0BFA">
      <w:pPr>
        <w:rPr>
          <w:b/>
          <w:lang w:eastAsia="es-ES"/>
        </w:rPr>
      </w:pPr>
      <w:r w:rsidRPr="008A4621">
        <w:rPr>
          <w:b/>
          <w:lang w:eastAsia="es-ES"/>
        </w:rPr>
        <w:t>Métrica</w:t>
      </w:r>
    </w:p>
    <w:p w14:paraId="7CD0012F" w14:textId="6D9710E4" w:rsidR="00A816F7" w:rsidRDefault="00A816F7">
      <w:pPr>
        <w:rPr>
          <w:lang w:eastAsia="es-ES"/>
        </w:rPr>
      </w:pPr>
      <w:r>
        <w:rPr>
          <w:lang w:eastAsia="es-ES"/>
        </w:rPr>
        <w:t xml:space="preserve">Lo siguiente que vamos a elegir va a ser una métrica, en concreto en nuestro caso queremos ver el número </w:t>
      </w:r>
      <w:r w:rsidR="008A4621">
        <w:rPr>
          <w:lang w:eastAsia="es-ES"/>
        </w:rPr>
        <w:t xml:space="preserve">de </w:t>
      </w:r>
      <w:ins w:id="3986" w:author="Jesús Carretero" w:date="2019-09-18T12:10:00Z">
        <w:r w:rsidR="00317D37">
          <w:rPr>
            <w:lang w:eastAsia="es-ES"/>
          </w:rPr>
          <w:t>IP</w:t>
        </w:r>
      </w:ins>
      <w:del w:id="3987" w:author="Jesús Carretero" w:date="2019-09-18T12:10:00Z">
        <w:r w:rsidR="008A4621" w:rsidDel="00317D37">
          <w:rPr>
            <w:lang w:eastAsia="es-ES"/>
          </w:rPr>
          <w:delText>ip</w:delText>
        </w:r>
      </w:del>
      <w:r w:rsidR="008A4621">
        <w:rPr>
          <w:lang w:eastAsia="es-ES"/>
        </w:rPr>
        <w:t xml:space="preserve"> únicas que nos llegan a nuestro servidor. Una vez tenemos la métrica la guardamos igual.</w:t>
      </w:r>
    </w:p>
    <w:p w14:paraId="5808AE66" w14:textId="60D27A58" w:rsidR="008A4621" w:rsidRDefault="008A4621">
      <w:pPr>
        <w:rPr>
          <w:lang w:eastAsia="es-ES"/>
        </w:rPr>
      </w:pPr>
      <w:r>
        <w:rPr>
          <w:lang w:eastAsia="es-ES"/>
        </w:rPr>
        <w:t>La métrica se constituye de un valor numérico que podremos insertar en algún lugar de nuestro Dashboard.</w:t>
      </w:r>
    </w:p>
    <w:p w14:paraId="5D8B4623" w14:textId="4728BB43" w:rsidR="008A4621" w:rsidRDefault="008A4621" w:rsidP="00FD0BFA">
      <w:pPr>
        <w:rPr>
          <w:lang w:eastAsia="es-ES"/>
        </w:rPr>
      </w:pPr>
    </w:p>
    <w:p w14:paraId="1E572BEC" w14:textId="1F96CC8A" w:rsidR="008A4621" w:rsidRDefault="008A4621" w:rsidP="00FD0BFA">
      <w:pPr>
        <w:rPr>
          <w:lang w:eastAsia="es-ES"/>
        </w:rPr>
      </w:pPr>
    </w:p>
    <w:p w14:paraId="27BDC677" w14:textId="54F9C44B" w:rsidR="008A4621" w:rsidRPr="008A4621" w:rsidRDefault="008A4621" w:rsidP="00FD0BFA">
      <w:pPr>
        <w:rPr>
          <w:b/>
          <w:lang w:eastAsia="es-ES"/>
        </w:rPr>
      </w:pPr>
      <w:r w:rsidRPr="008A4621">
        <w:rPr>
          <w:b/>
          <w:lang w:eastAsia="es-ES"/>
        </w:rPr>
        <w:lastRenderedPageBreak/>
        <w:t>Visualización Donuts</w:t>
      </w:r>
    </w:p>
    <w:p w14:paraId="000E1176" w14:textId="672A2AB2" w:rsidR="008A4621" w:rsidRDefault="008A4621" w:rsidP="00FD0BFA">
      <w:pPr>
        <w:rPr>
          <w:lang w:eastAsia="es-ES"/>
        </w:rPr>
      </w:pPr>
      <w:r>
        <w:rPr>
          <w:lang w:eastAsia="es-ES"/>
        </w:rPr>
        <w:t>Crearemos una visualización en forma de Donuts para visualizar en conjunto las respuestas que estamos obteniendo, de esta manera tenemos una visualización más clara del conjunto general de respuestas que estamos obteniendo.</w:t>
      </w:r>
    </w:p>
    <w:p w14:paraId="1FDB71AE" w14:textId="77777777" w:rsidR="00CE23E6" w:rsidRDefault="008A4621">
      <w:pPr>
        <w:keepNext/>
        <w:jc w:val="center"/>
        <w:rPr>
          <w:ins w:id="3988" w:author="BENITO CASADO, ENRIQUE" w:date="2019-09-22T21:27:00Z"/>
        </w:rPr>
        <w:pPrChange w:id="3989" w:author="Jesús Carretero" w:date="2019-09-23T21:39:00Z">
          <w:pPr/>
        </w:pPrChange>
      </w:pPr>
      <w:r>
        <w:rPr>
          <w:noProof/>
          <w:lang w:eastAsia="es-ES"/>
        </w:rPr>
        <w:drawing>
          <wp:inline distT="0" distB="0" distL="0" distR="0" wp14:anchorId="082AF4C0" wp14:editId="155230AF">
            <wp:extent cx="5400040" cy="2968625"/>
            <wp:effectExtent l="0" t="0" r="0" b="317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68625"/>
                    </a:xfrm>
                    <a:prstGeom prst="rect">
                      <a:avLst/>
                    </a:prstGeom>
                  </pic:spPr>
                </pic:pic>
              </a:graphicData>
            </a:graphic>
          </wp:inline>
        </w:drawing>
      </w:r>
    </w:p>
    <w:p w14:paraId="44D5EBE8" w14:textId="5C6970BE" w:rsidR="008A4621" w:rsidRPr="002B7F22" w:rsidRDefault="00CE23E6">
      <w:pPr>
        <w:pStyle w:val="Beschriftung"/>
        <w:jc w:val="center"/>
        <w:rPr>
          <w:lang w:eastAsia="es-ES"/>
        </w:rPr>
        <w:pPrChange w:id="3990" w:author="Jesús Carretero" w:date="2019-09-23T21:39:00Z">
          <w:pPr/>
        </w:pPrChange>
      </w:pPr>
      <w:bookmarkStart w:id="3991" w:name="_Toc20171472"/>
      <w:ins w:id="3992" w:author="BENITO CASADO, ENRIQUE" w:date="2019-09-22T21:27:00Z">
        <w:r w:rsidRPr="00CE23E6">
          <w:rPr>
            <w:i w:val="0"/>
            <w:color w:val="auto"/>
            <w:rPrChange w:id="3993" w:author="BENITO CASADO, ENRIQUE" w:date="2019-09-22T21:28:00Z">
              <w:rPr/>
            </w:rPrChange>
          </w:rPr>
          <w:t xml:space="preserve">Figura </w:t>
        </w:r>
        <w:r w:rsidRPr="00CE23E6">
          <w:rPr>
            <w:i w:val="0"/>
            <w:color w:val="auto"/>
            <w:rPrChange w:id="3994" w:author="BENITO CASADO, ENRIQUE" w:date="2019-09-22T21:28:00Z">
              <w:rPr/>
            </w:rPrChange>
          </w:rPr>
          <w:fldChar w:fldCharType="begin"/>
        </w:r>
        <w:r w:rsidRPr="00CE23E6">
          <w:rPr>
            <w:i w:val="0"/>
            <w:color w:val="auto"/>
            <w:rPrChange w:id="3995" w:author="BENITO CASADO, ENRIQUE" w:date="2019-09-22T21:28:00Z">
              <w:rPr/>
            </w:rPrChange>
          </w:rPr>
          <w:instrText xml:space="preserve"> SEQ Figura \* ARABIC </w:instrText>
        </w:r>
      </w:ins>
      <w:r w:rsidRPr="00CE23E6">
        <w:rPr>
          <w:i w:val="0"/>
          <w:color w:val="auto"/>
          <w:rPrChange w:id="3996" w:author="BENITO CASADO, ENRIQUE" w:date="2019-09-22T21:28:00Z">
            <w:rPr/>
          </w:rPrChange>
        </w:rPr>
        <w:fldChar w:fldCharType="separate"/>
      </w:r>
      <w:ins w:id="3997" w:author="BENITO CASADO, ENRIQUE" w:date="2019-09-23T22:45:00Z">
        <w:r w:rsidR="00746E0D">
          <w:rPr>
            <w:i w:val="0"/>
            <w:noProof/>
            <w:color w:val="auto"/>
          </w:rPr>
          <w:t>59</w:t>
        </w:r>
      </w:ins>
      <w:ins w:id="3998" w:author="BENITO CASADO, ENRIQUE" w:date="2019-09-22T21:27:00Z">
        <w:r w:rsidRPr="00CE23E6">
          <w:rPr>
            <w:i w:val="0"/>
            <w:color w:val="auto"/>
            <w:rPrChange w:id="3999" w:author="BENITO CASADO, ENRIQUE" w:date="2019-09-22T21:28:00Z">
              <w:rPr/>
            </w:rPrChange>
          </w:rPr>
          <w:fldChar w:fldCharType="end"/>
        </w:r>
        <w:r w:rsidRPr="00CE23E6">
          <w:rPr>
            <w:i w:val="0"/>
            <w:color w:val="auto"/>
            <w:rPrChange w:id="4000" w:author="BENITO CASADO, ENRIQUE" w:date="2019-09-22T21:28:00Z">
              <w:rPr/>
            </w:rPrChange>
          </w:rPr>
          <w:t>: Visualización Donuts</w:t>
        </w:r>
      </w:ins>
      <w:bookmarkEnd w:id="3991"/>
    </w:p>
    <w:p w14:paraId="5B8D2247" w14:textId="17CE34FF" w:rsidR="008A4621" w:rsidDel="00CE23E6" w:rsidRDefault="008A4621" w:rsidP="00FD0BFA">
      <w:pPr>
        <w:rPr>
          <w:del w:id="4001" w:author="BENITO CASADO, ENRIQUE" w:date="2019-09-22T21:27:00Z"/>
          <w:lang w:eastAsia="es-ES"/>
        </w:rPr>
      </w:pPr>
      <w:del w:id="4002" w:author="BENITO CASADO, ENRIQUE" w:date="2019-09-22T21:27:00Z">
        <w:r w:rsidDel="00CE23E6">
          <w:rPr>
            <w:lang w:eastAsia="es-ES"/>
          </w:rPr>
          <w:delText xml:space="preserve">                              Figura xx: </w:delText>
        </w:r>
        <w:r w:rsidR="003346F7" w:rsidDel="00CE23E6">
          <w:rPr>
            <w:lang w:eastAsia="es-ES"/>
          </w:rPr>
          <w:delText>Visualización</w:delText>
        </w:r>
        <w:r w:rsidDel="00CE23E6">
          <w:rPr>
            <w:lang w:eastAsia="es-ES"/>
          </w:rPr>
          <w:delText xml:space="preserve"> Donuts </w:delText>
        </w:r>
      </w:del>
    </w:p>
    <w:p w14:paraId="26757E08" w14:textId="2C3900A9" w:rsidR="008A4621" w:rsidRPr="003346F7" w:rsidRDefault="003346F7" w:rsidP="00FD0BFA">
      <w:pPr>
        <w:rPr>
          <w:b/>
          <w:lang w:eastAsia="es-ES"/>
        </w:rPr>
      </w:pPr>
      <w:r w:rsidRPr="003346F7">
        <w:rPr>
          <w:b/>
          <w:lang w:eastAsia="es-ES"/>
        </w:rPr>
        <w:t xml:space="preserve">Tabla </w:t>
      </w:r>
    </w:p>
    <w:p w14:paraId="21DB1E66" w14:textId="0AA4F434" w:rsidR="003346F7" w:rsidRDefault="003346F7" w:rsidP="00FD0BFA">
      <w:pPr>
        <w:rPr>
          <w:lang w:eastAsia="es-ES"/>
        </w:rPr>
      </w:pPr>
      <w:r>
        <w:rPr>
          <w:lang w:eastAsia="es-ES"/>
        </w:rPr>
        <w:t>Creamos una visualización en tabla donde mostramos un en ranking una tabla con la información de las Ips de los países que nos han visitado.</w:t>
      </w:r>
    </w:p>
    <w:p w14:paraId="62A28384" w14:textId="77777777" w:rsidR="00CE23E6" w:rsidRDefault="009D152C">
      <w:pPr>
        <w:keepNext/>
        <w:jc w:val="center"/>
        <w:rPr>
          <w:ins w:id="4003" w:author="BENITO CASADO, ENRIQUE" w:date="2019-09-22T21:28:00Z"/>
        </w:rPr>
        <w:pPrChange w:id="4004" w:author="Jesús Carretero" w:date="2019-09-23T21:40:00Z">
          <w:pPr/>
        </w:pPrChange>
      </w:pPr>
      <w:r>
        <w:rPr>
          <w:noProof/>
          <w:lang w:eastAsia="es-ES"/>
        </w:rPr>
        <w:drawing>
          <wp:inline distT="0" distB="0" distL="0" distR="0" wp14:anchorId="522DF2D6" wp14:editId="605F67BA">
            <wp:extent cx="4434840" cy="2022379"/>
            <wp:effectExtent l="0" t="0" r="381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4671" cy="2026862"/>
                    </a:xfrm>
                    <a:prstGeom prst="rect">
                      <a:avLst/>
                    </a:prstGeom>
                  </pic:spPr>
                </pic:pic>
              </a:graphicData>
            </a:graphic>
          </wp:inline>
        </w:drawing>
      </w:r>
    </w:p>
    <w:p w14:paraId="0347A71A" w14:textId="5C37CD27" w:rsidR="00AD01AA" w:rsidRPr="002B7F22" w:rsidRDefault="00CE23E6">
      <w:pPr>
        <w:pStyle w:val="Beschriftung"/>
        <w:jc w:val="center"/>
        <w:rPr>
          <w:lang w:eastAsia="es-ES"/>
        </w:rPr>
        <w:pPrChange w:id="4005" w:author="Jesús Carretero" w:date="2019-09-23T21:40:00Z">
          <w:pPr/>
        </w:pPrChange>
      </w:pPr>
      <w:bookmarkStart w:id="4006" w:name="_Toc20171473"/>
      <w:ins w:id="4007" w:author="BENITO CASADO, ENRIQUE" w:date="2019-09-22T21:28:00Z">
        <w:r w:rsidRPr="00CE23E6">
          <w:rPr>
            <w:i w:val="0"/>
            <w:color w:val="auto"/>
            <w:rPrChange w:id="4008" w:author="BENITO CASADO, ENRIQUE" w:date="2019-09-22T21:28:00Z">
              <w:rPr/>
            </w:rPrChange>
          </w:rPr>
          <w:t xml:space="preserve">Figura </w:t>
        </w:r>
        <w:r w:rsidRPr="00CE23E6">
          <w:rPr>
            <w:i w:val="0"/>
            <w:color w:val="auto"/>
            <w:rPrChange w:id="4009" w:author="BENITO CASADO, ENRIQUE" w:date="2019-09-22T21:28:00Z">
              <w:rPr/>
            </w:rPrChange>
          </w:rPr>
          <w:fldChar w:fldCharType="begin"/>
        </w:r>
        <w:r w:rsidRPr="00CE23E6">
          <w:rPr>
            <w:i w:val="0"/>
            <w:color w:val="auto"/>
            <w:rPrChange w:id="4010" w:author="BENITO CASADO, ENRIQUE" w:date="2019-09-22T21:28:00Z">
              <w:rPr/>
            </w:rPrChange>
          </w:rPr>
          <w:instrText xml:space="preserve"> SEQ Figura \* ARABIC </w:instrText>
        </w:r>
      </w:ins>
      <w:r w:rsidRPr="00CE23E6">
        <w:rPr>
          <w:i w:val="0"/>
          <w:color w:val="auto"/>
          <w:rPrChange w:id="4011" w:author="BENITO CASADO, ENRIQUE" w:date="2019-09-22T21:28:00Z">
            <w:rPr/>
          </w:rPrChange>
        </w:rPr>
        <w:fldChar w:fldCharType="separate"/>
      </w:r>
      <w:ins w:id="4012" w:author="BENITO CASADO, ENRIQUE" w:date="2019-09-23T22:45:00Z">
        <w:r w:rsidR="00746E0D">
          <w:rPr>
            <w:i w:val="0"/>
            <w:noProof/>
            <w:color w:val="auto"/>
          </w:rPr>
          <w:t>60</w:t>
        </w:r>
      </w:ins>
      <w:ins w:id="4013" w:author="BENITO CASADO, ENRIQUE" w:date="2019-09-22T21:28:00Z">
        <w:r w:rsidRPr="00CE23E6">
          <w:rPr>
            <w:i w:val="0"/>
            <w:color w:val="auto"/>
            <w:rPrChange w:id="4014" w:author="BENITO CASADO, ENRIQUE" w:date="2019-09-22T21:28:00Z">
              <w:rPr/>
            </w:rPrChange>
          </w:rPr>
          <w:fldChar w:fldCharType="end"/>
        </w:r>
        <w:r w:rsidRPr="00CE23E6">
          <w:rPr>
            <w:i w:val="0"/>
            <w:color w:val="auto"/>
            <w:rPrChange w:id="4015" w:author="BENITO CASADO, ENRIQUE" w:date="2019-09-22T21:28:00Z">
              <w:rPr/>
            </w:rPrChange>
          </w:rPr>
          <w:t xml:space="preserve">: </w:t>
        </w:r>
        <w:del w:id="4016" w:author="Jesús Carretero" w:date="2019-09-23T21:40:00Z">
          <w:r w:rsidRPr="00CE23E6" w:rsidDel="006C146D">
            <w:rPr>
              <w:i w:val="0"/>
              <w:color w:val="auto"/>
              <w:rPrChange w:id="4017" w:author="BENITO CASADO, ENRIQUE" w:date="2019-09-22T21:28:00Z">
                <w:rPr/>
              </w:rPrChange>
            </w:rPr>
            <w:delText>Visualizacion</w:delText>
          </w:r>
        </w:del>
      </w:ins>
      <w:ins w:id="4018" w:author="Jesús Carretero" w:date="2019-09-23T21:40:00Z">
        <w:r w:rsidR="006C146D" w:rsidRPr="00CE23E6">
          <w:rPr>
            <w:i w:val="0"/>
            <w:color w:val="auto"/>
            <w:rPrChange w:id="4019" w:author="BENITO CASADO, ENRIQUE" w:date="2019-09-22T21:28:00Z">
              <w:rPr>
                <w:i/>
              </w:rPr>
            </w:rPrChange>
          </w:rPr>
          <w:t>Visualización</w:t>
        </w:r>
      </w:ins>
      <w:ins w:id="4020" w:author="BENITO CASADO, ENRIQUE" w:date="2019-09-22T21:28:00Z">
        <w:r w:rsidRPr="00CE23E6">
          <w:rPr>
            <w:i w:val="0"/>
            <w:color w:val="auto"/>
            <w:rPrChange w:id="4021" w:author="BENITO CASADO, ENRIQUE" w:date="2019-09-22T21:28:00Z">
              <w:rPr/>
            </w:rPrChange>
          </w:rPr>
          <w:t xml:space="preserve"> tabla</w:t>
        </w:r>
      </w:ins>
      <w:bookmarkEnd w:id="4006"/>
    </w:p>
    <w:p w14:paraId="36FD2F38" w14:textId="2A8A6AEA" w:rsidR="009D152C" w:rsidRDefault="009D152C" w:rsidP="00AD01AA">
      <w:pPr>
        <w:rPr>
          <w:lang w:eastAsia="es-ES"/>
        </w:rPr>
      </w:pPr>
      <w:r>
        <w:rPr>
          <w:lang w:eastAsia="es-ES"/>
        </w:rPr>
        <w:t xml:space="preserve">                                            </w:t>
      </w:r>
      <w:del w:id="4022" w:author="BENITO CASADO, ENRIQUE" w:date="2019-09-22T21:28:00Z">
        <w:r w:rsidDel="00CE23E6">
          <w:rPr>
            <w:lang w:eastAsia="es-ES"/>
          </w:rPr>
          <w:delText>Figura XX: Tabla</w:delText>
        </w:r>
      </w:del>
    </w:p>
    <w:p w14:paraId="453F1D86" w14:textId="77777777" w:rsidR="009D152C" w:rsidRDefault="009D152C" w:rsidP="00AD01AA">
      <w:pPr>
        <w:rPr>
          <w:b/>
          <w:lang w:eastAsia="es-ES"/>
        </w:rPr>
      </w:pPr>
    </w:p>
    <w:p w14:paraId="0FE3F4D6" w14:textId="77777777" w:rsidR="009D152C" w:rsidRDefault="009D152C" w:rsidP="00AD01AA">
      <w:pPr>
        <w:rPr>
          <w:b/>
          <w:lang w:eastAsia="es-ES"/>
        </w:rPr>
      </w:pPr>
    </w:p>
    <w:p w14:paraId="491D4F3C" w14:textId="77777777" w:rsidR="009D152C" w:rsidRDefault="009D152C" w:rsidP="00AD01AA">
      <w:pPr>
        <w:rPr>
          <w:b/>
          <w:lang w:eastAsia="es-ES"/>
        </w:rPr>
      </w:pPr>
    </w:p>
    <w:p w14:paraId="10A928D4" w14:textId="36828B0D" w:rsidR="009D152C" w:rsidRPr="009D152C" w:rsidRDefault="009D152C" w:rsidP="00AD01AA">
      <w:pPr>
        <w:rPr>
          <w:b/>
          <w:lang w:eastAsia="es-ES"/>
        </w:rPr>
      </w:pPr>
      <w:r w:rsidRPr="009D152C">
        <w:rPr>
          <w:b/>
          <w:lang w:eastAsia="es-ES"/>
        </w:rPr>
        <w:t>Montando nuestro Dashboard</w:t>
      </w:r>
    </w:p>
    <w:p w14:paraId="2AC66202" w14:textId="0BC320AE" w:rsidR="009D152C" w:rsidRDefault="009D152C" w:rsidP="00AD01AA">
      <w:pPr>
        <w:rPr>
          <w:lang w:eastAsia="es-ES"/>
        </w:rPr>
      </w:pPr>
      <w:r>
        <w:rPr>
          <w:lang w:eastAsia="es-ES"/>
        </w:rPr>
        <w:t>Una vez tenemos los gráficos que queremos visualizar, es el momento de construir nuestro Dashboard.</w:t>
      </w:r>
    </w:p>
    <w:p w14:paraId="1AE382B0" w14:textId="77777777" w:rsidR="00CE23E6" w:rsidRDefault="00561CF5">
      <w:pPr>
        <w:keepNext/>
        <w:rPr>
          <w:ins w:id="4023" w:author="BENITO CASADO, ENRIQUE" w:date="2019-09-22T21:28:00Z"/>
        </w:rPr>
        <w:pPrChange w:id="4024" w:author="Jesús Carretero" w:date="2019-09-23T21:40:00Z">
          <w:pPr/>
        </w:pPrChange>
      </w:pPr>
      <w:r>
        <w:rPr>
          <w:noProof/>
          <w:lang w:eastAsia="es-ES"/>
        </w:rPr>
        <w:drawing>
          <wp:inline distT="0" distB="0" distL="0" distR="0" wp14:anchorId="362C07BB" wp14:editId="4387EE07">
            <wp:extent cx="5784318" cy="2733675"/>
            <wp:effectExtent l="0" t="0" r="698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89592" cy="2736168"/>
                    </a:xfrm>
                    <a:prstGeom prst="rect">
                      <a:avLst/>
                    </a:prstGeom>
                  </pic:spPr>
                </pic:pic>
              </a:graphicData>
            </a:graphic>
          </wp:inline>
        </w:drawing>
      </w:r>
    </w:p>
    <w:p w14:paraId="57C96004" w14:textId="2E905B57" w:rsidR="00561CF5" w:rsidRDefault="00CE23E6">
      <w:pPr>
        <w:pStyle w:val="Beschriftung"/>
        <w:jc w:val="center"/>
        <w:rPr>
          <w:lang w:eastAsia="es-ES"/>
        </w:rPr>
        <w:pPrChange w:id="4025" w:author="Jesús Carretero" w:date="2019-09-23T21:40:00Z">
          <w:pPr/>
        </w:pPrChange>
      </w:pPr>
      <w:bookmarkStart w:id="4026" w:name="_Toc20171474"/>
      <w:ins w:id="4027" w:author="BENITO CASADO, ENRIQUE" w:date="2019-09-22T21:28:00Z">
        <w:r w:rsidRPr="00746E0D">
          <w:rPr>
            <w:i w:val="0"/>
            <w:color w:val="auto"/>
            <w:rPrChange w:id="4028" w:author="BENITO CASADO, ENRIQUE" w:date="2019-09-23T22:46:00Z">
              <w:rPr>
                <w:i/>
                <w:iCs/>
              </w:rPr>
            </w:rPrChange>
          </w:rPr>
          <w:t xml:space="preserve">Figura </w:t>
        </w:r>
        <w:r w:rsidRPr="00746E0D">
          <w:rPr>
            <w:i w:val="0"/>
            <w:color w:val="auto"/>
            <w:rPrChange w:id="4029" w:author="BENITO CASADO, ENRIQUE" w:date="2019-09-23T22:46:00Z">
              <w:rPr>
                <w:i/>
                <w:iCs/>
              </w:rPr>
            </w:rPrChange>
          </w:rPr>
          <w:fldChar w:fldCharType="begin"/>
        </w:r>
        <w:r w:rsidRPr="00746E0D">
          <w:rPr>
            <w:i w:val="0"/>
            <w:color w:val="auto"/>
            <w:rPrChange w:id="4030" w:author="BENITO CASADO, ENRIQUE" w:date="2019-09-23T22:46:00Z">
              <w:rPr>
                <w:i/>
                <w:iCs/>
              </w:rPr>
            </w:rPrChange>
          </w:rPr>
          <w:instrText xml:space="preserve"> SEQ Figura \* ARABIC </w:instrText>
        </w:r>
      </w:ins>
      <w:r w:rsidRPr="00746E0D">
        <w:rPr>
          <w:i w:val="0"/>
          <w:color w:val="auto"/>
          <w:rPrChange w:id="4031" w:author="BENITO CASADO, ENRIQUE" w:date="2019-09-23T22:46:00Z">
            <w:rPr>
              <w:i/>
              <w:iCs/>
            </w:rPr>
          </w:rPrChange>
        </w:rPr>
        <w:fldChar w:fldCharType="separate"/>
      </w:r>
      <w:ins w:id="4032" w:author="BENITO CASADO, ENRIQUE" w:date="2019-09-23T22:45:00Z">
        <w:r w:rsidR="00746E0D" w:rsidRPr="00746E0D">
          <w:rPr>
            <w:i w:val="0"/>
            <w:color w:val="auto"/>
            <w:rPrChange w:id="4033" w:author="BENITO CASADO, ENRIQUE" w:date="2019-09-23T22:46:00Z">
              <w:rPr>
                <w:i/>
                <w:iCs/>
                <w:noProof/>
              </w:rPr>
            </w:rPrChange>
          </w:rPr>
          <w:t>61</w:t>
        </w:r>
      </w:ins>
      <w:ins w:id="4034" w:author="BENITO CASADO, ENRIQUE" w:date="2019-09-22T21:28:00Z">
        <w:r w:rsidRPr="00746E0D">
          <w:rPr>
            <w:i w:val="0"/>
            <w:color w:val="auto"/>
            <w:rPrChange w:id="4035" w:author="BENITO CASADO, ENRIQUE" w:date="2019-09-23T22:46:00Z">
              <w:rPr>
                <w:i/>
                <w:iCs/>
              </w:rPr>
            </w:rPrChange>
          </w:rPr>
          <w:fldChar w:fldCharType="end"/>
        </w:r>
        <w:r w:rsidRPr="00746E0D">
          <w:rPr>
            <w:i w:val="0"/>
            <w:color w:val="auto"/>
            <w:rPrChange w:id="4036" w:author="BENITO CASADO, ENRIQUE" w:date="2019-09-23T22:46:00Z">
              <w:rPr>
                <w:i/>
                <w:iCs/>
              </w:rPr>
            </w:rPrChange>
          </w:rPr>
          <w:t>: Uniendo Todo, dashboard final</w:t>
        </w:r>
      </w:ins>
      <w:bookmarkEnd w:id="4026"/>
    </w:p>
    <w:p w14:paraId="2D5EEEC3" w14:textId="53823010" w:rsidR="00561CF5" w:rsidDel="00CE23E6" w:rsidRDefault="00561CF5" w:rsidP="00AD01AA">
      <w:pPr>
        <w:rPr>
          <w:del w:id="4037" w:author="BENITO CASADO, ENRIQUE" w:date="2019-09-22T21:28:00Z"/>
          <w:lang w:eastAsia="es-ES"/>
        </w:rPr>
      </w:pPr>
      <w:del w:id="4038" w:author="BENITO CASADO, ENRIQUE" w:date="2019-09-22T21:28:00Z">
        <w:r w:rsidDel="00CE23E6">
          <w:rPr>
            <w:lang w:eastAsia="es-ES"/>
          </w:rPr>
          <w:delText xml:space="preserve">                                     Figura XX:  Dashboard final.</w:delText>
        </w:r>
      </w:del>
    </w:p>
    <w:p w14:paraId="1E6AB2E5" w14:textId="77777777" w:rsidR="009D152C" w:rsidRDefault="009D152C" w:rsidP="00AD01AA">
      <w:pPr>
        <w:rPr>
          <w:lang w:eastAsia="es-ES"/>
        </w:rPr>
      </w:pPr>
    </w:p>
    <w:p w14:paraId="4C90E1D5" w14:textId="46E3E9E5" w:rsidR="00AD01AA" w:rsidRPr="00AD01AA" w:rsidRDefault="00AD01AA" w:rsidP="00AD01AA">
      <w:pPr>
        <w:rPr>
          <w:lang w:eastAsia="es-ES"/>
        </w:rPr>
      </w:pPr>
    </w:p>
    <w:p w14:paraId="5955CE70" w14:textId="77777777" w:rsidR="00AD01AA" w:rsidRDefault="00E51107" w:rsidP="00AD01AA">
      <w:pPr>
        <w:pStyle w:val="berschrift2"/>
      </w:pPr>
      <w:bookmarkStart w:id="4039" w:name="_Toc20170574"/>
      <w:r>
        <w:t>APM</w:t>
      </w:r>
      <w:bookmarkEnd w:id="4039"/>
    </w:p>
    <w:p w14:paraId="270FCE61" w14:textId="77777777" w:rsidR="00AD01AA" w:rsidRDefault="00AD01AA" w:rsidP="00AD01AA">
      <w:pPr>
        <w:pStyle w:val="berschrift2"/>
        <w:numPr>
          <w:ilvl w:val="0"/>
          <w:numId w:val="0"/>
        </w:numPr>
      </w:pPr>
    </w:p>
    <w:p w14:paraId="148B4DC6" w14:textId="32D4148D" w:rsidR="00AD01AA" w:rsidRPr="008A4621" w:rsidDel="006C146D" w:rsidRDefault="00AD01AA" w:rsidP="00AD01AA">
      <w:pPr>
        <w:pStyle w:val="berschrift2"/>
        <w:numPr>
          <w:ilvl w:val="0"/>
          <w:numId w:val="0"/>
        </w:numPr>
        <w:rPr>
          <w:del w:id="4040" w:author="Jesús Carretero" w:date="2019-09-23T21:40:00Z"/>
          <w:rFonts w:asciiTheme="minorHAnsi" w:hAnsiTheme="minorHAnsi" w:cstheme="minorHAnsi"/>
          <w:sz w:val="22"/>
        </w:rPr>
      </w:pPr>
      <w:del w:id="4041" w:author="Jesús Carretero" w:date="2019-09-23T21:40:00Z">
        <w:r w:rsidRPr="008A4621" w:rsidDel="006C146D">
          <w:rPr>
            <w:rFonts w:asciiTheme="minorHAnsi" w:hAnsiTheme="minorHAnsi" w:cstheme="minorHAnsi"/>
            <w:sz w:val="22"/>
          </w:rPr>
          <w:delText>Introducción</w:delText>
        </w:r>
      </w:del>
    </w:p>
    <w:p w14:paraId="4B1B44AE" w14:textId="77777777" w:rsidR="00AD01AA" w:rsidRDefault="00AD01AA" w:rsidP="00AD01AA">
      <w:pPr>
        <w:rPr>
          <w:lang w:eastAsia="es-ES"/>
        </w:rPr>
      </w:pPr>
    </w:p>
    <w:p w14:paraId="0C78D7B5" w14:textId="714142FB" w:rsidR="00AD01AA" w:rsidRDefault="00AD01AA">
      <w:pPr>
        <w:rPr>
          <w:lang w:eastAsia="es-ES"/>
        </w:rPr>
      </w:pPr>
      <w:r>
        <w:rPr>
          <w:lang w:eastAsia="es-ES"/>
        </w:rPr>
        <w:t>Es uno de los últimos módulos en integrarse en ELK y nos monitoriza el rendimiento de aplicaciones. En nuestra infraestructura Big Data, nuestro equipo de desarrollo que se encarga de aplicar ML (NLP) a los documentos de texto, puede instalarse este módulo para monitorizar el rendimiento de sus programas, es decir es una monitorización interna del código que estamos creando.</w:t>
      </w:r>
      <w:r w:rsidR="008A4621">
        <w:rPr>
          <w:lang w:eastAsia="es-ES"/>
        </w:rPr>
        <w:t xml:space="preserve"> En este caso solo lo mencionamos y no trabajamos con ello</w:t>
      </w:r>
      <w:r w:rsidR="002A16D8">
        <w:rPr>
          <w:lang w:eastAsia="es-ES"/>
        </w:rPr>
        <w:t>,</w:t>
      </w:r>
      <w:r w:rsidR="008A4621">
        <w:rPr>
          <w:lang w:eastAsia="es-ES"/>
        </w:rPr>
        <w:t xml:space="preserve"> sino que lo dejamos para líneas futuras.</w:t>
      </w:r>
    </w:p>
    <w:p w14:paraId="353274D3" w14:textId="7F5CD465" w:rsidR="00E51107" w:rsidRDefault="00E51107" w:rsidP="00E51107"/>
    <w:p w14:paraId="274D179C" w14:textId="157955E2" w:rsidR="006C146D" w:rsidRDefault="006C146D">
      <w:pPr>
        <w:spacing w:after="0" w:line="240" w:lineRule="auto"/>
        <w:jc w:val="left"/>
        <w:rPr>
          <w:ins w:id="4042" w:author="Jesús Carretero" w:date="2019-09-23T21:40:00Z"/>
        </w:rPr>
      </w:pPr>
      <w:ins w:id="4043" w:author="Jesús Carretero" w:date="2019-09-23T21:40:00Z">
        <w:r>
          <w:br w:type="page"/>
        </w:r>
      </w:ins>
    </w:p>
    <w:p w14:paraId="6AE07EDD" w14:textId="77777777" w:rsidR="00561CF5" w:rsidDel="003E3225" w:rsidRDefault="00561CF5" w:rsidP="00E51107">
      <w:pPr>
        <w:rPr>
          <w:del w:id="4044" w:author="BENITO CASADO, ENRIQUE" w:date="2019-09-23T11:31:00Z"/>
        </w:rPr>
      </w:pPr>
    </w:p>
    <w:p w14:paraId="79A3E62E" w14:textId="77777777" w:rsidR="003E3225" w:rsidDel="006C146D" w:rsidRDefault="003E3225" w:rsidP="00E51107">
      <w:pPr>
        <w:rPr>
          <w:ins w:id="4045" w:author="BENITO CASADO, ENRIQUE" w:date="2019-09-23T11:31:00Z"/>
          <w:del w:id="4046" w:author="Jesús Carretero" w:date="2019-09-23T21:40:00Z"/>
        </w:rPr>
      </w:pPr>
    </w:p>
    <w:p w14:paraId="5670A03F" w14:textId="0CF64DEA" w:rsidR="00561CF5" w:rsidDel="003E3225" w:rsidRDefault="00561CF5" w:rsidP="00E51107">
      <w:pPr>
        <w:rPr>
          <w:del w:id="4047" w:author="BENITO CASADO, ENRIQUE" w:date="2019-09-23T11:31:00Z"/>
        </w:rPr>
      </w:pPr>
    </w:p>
    <w:p w14:paraId="6017AFC5" w14:textId="3B54B55A" w:rsidR="00561CF5" w:rsidDel="00B70D25" w:rsidRDefault="00561CF5" w:rsidP="00E51107">
      <w:pPr>
        <w:rPr>
          <w:del w:id="4048" w:author="BENITO CASADO, ENRIQUE" w:date="2019-09-22T21:30:00Z"/>
        </w:rPr>
      </w:pPr>
    </w:p>
    <w:p w14:paraId="0AC02789" w14:textId="7625004E" w:rsidR="00561CF5" w:rsidRPr="00E51107" w:rsidRDefault="00561CF5" w:rsidP="00E51107"/>
    <w:p w14:paraId="68C0376A" w14:textId="5952B080" w:rsidR="00111842" w:rsidRPr="00E51107" w:rsidRDefault="00CC0D3A" w:rsidP="00942C98">
      <w:pPr>
        <w:pStyle w:val="berschrift1"/>
        <w:rPr>
          <w:rFonts w:asciiTheme="minorHAnsi" w:hAnsiTheme="minorHAnsi" w:cstheme="minorHAnsi"/>
        </w:rPr>
      </w:pPr>
      <w:bookmarkStart w:id="4049" w:name="_Toc20170575"/>
      <w:r>
        <w:rPr>
          <w:rFonts w:asciiTheme="minorHAnsi" w:hAnsiTheme="minorHAnsi" w:cstheme="minorHAnsi"/>
        </w:rPr>
        <w:t>M</w:t>
      </w:r>
      <w:r w:rsidR="0078482B">
        <w:rPr>
          <w:rFonts w:asciiTheme="minorHAnsi" w:hAnsiTheme="minorHAnsi" w:cstheme="minorHAnsi"/>
        </w:rPr>
        <w:t xml:space="preserve">achine </w:t>
      </w:r>
      <w:r>
        <w:rPr>
          <w:rFonts w:asciiTheme="minorHAnsi" w:hAnsiTheme="minorHAnsi" w:cstheme="minorHAnsi"/>
        </w:rPr>
        <w:t>L</w:t>
      </w:r>
      <w:r w:rsidR="0078482B">
        <w:rPr>
          <w:rFonts w:asciiTheme="minorHAnsi" w:hAnsiTheme="minorHAnsi" w:cstheme="minorHAnsi"/>
        </w:rPr>
        <w:t xml:space="preserve">earning </w:t>
      </w:r>
      <w:r>
        <w:rPr>
          <w:rFonts w:asciiTheme="minorHAnsi" w:hAnsiTheme="minorHAnsi" w:cstheme="minorHAnsi"/>
        </w:rPr>
        <w:t xml:space="preserve">- </w:t>
      </w:r>
      <w:r w:rsidR="00E51107" w:rsidRPr="00E51107">
        <w:rPr>
          <w:rFonts w:asciiTheme="minorHAnsi" w:hAnsiTheme="minorHAnsi" w:cstheme="minorHAnsi"/>
        </w:rPr>
        <w:t>X-PACK</w:t>
      </w:r>
      <w:bookmarkEnd w:id="4049"/>
    </w:p>
    <w:p w14:paraId="65472589" w14:textId="6A86B3A8" w:rsidR="00E51107" w:rsidRDefault="00E51107" w:rsidP="00E51107"/>
    <w:p w14:paraId="5F152B0D" w14:textId="08757635" w:rsidR="00561CF5" w:rsidRPr="00E51107" w:rsidRDefault="00561CF5">
      <w:r>
        <w:t>Este módulo es en Elastic un módulo de pago, por lo que en este TFM solo se va a poder poner información Teórica.</w:t>
      </w:r>
    </w:p>
    <w:p w14:paraId="63D77684" w14:textId="72C823C3" w:rsidR="00E51107" w:rsidRPr="00B70D25" w:rsidRDefault="00E51107" w:rsidP="00E51107">
      <w:pPr>
        <w:pStyle w:val="berschrift2"/>
        <w:rPr>
          <w:rFonts w:asciiTheme="minorHAnsi" w:hAnsiTheme="minorHAnsi" w:cstheme="minorHAnsi"/>
          <w:sz w:val="36"/>
          <w:rPrChange w:id="4050" w:author="BENITO CASADO, ENRIQUE" w:date="2019-09-22T21:30:00Z">
            <w:rPr/>
          </w:rPrChange>
        </w:rPr>
      </w:pPr>
      <w:bookmarkStart w:id="4051" w:name="_Toc20170576"/>
      <w:r w:rsidRPr="00B70D25">
        <w:rPr>
          <w:rFonts w:asciiTheme="minorHAnsi" w:hAnsiTheme="minorHAnsi" w:cstheme="minorHAnsi"/>
          <w:sz w:val="36"/>
          <w:rPrChange w:id="4052" w:author="BENITO CASADO, ENRIQUE" w:date="2019-09-22T21:30:00Z">
            <w:rPr/>
          </w:rPrChange>
        </w:rPr>
        <w:t>Machine Learning</w:t>
      </w:r>
      <w:r w:rsidR="00AA41C3" w:rsidRPr="00B70D25">
        <w:rPr>
          <w:rFonts w:asciiTheme="minorHAnsi" w:hAnsiTheme="minorHAnsi" w:cstheme="minorHAnsi"/>
          <w:sz w:val="36"/>
          <w:rPrChange w:id="4053" w:author="BENITO CASADO, ENRIQUE" w:date="2019-09-22T21:30:00Z">
            <w:rPr/>
          </w:rPrChange>
        </w:rPr>
        <w:t xml:space="preserve"> sobre los logs del </w:t>
      </w:r>
      <w:del w:id="4054" w:author="Jesús Carretero" w:date="2019-09-18T12:07:00Z">
        <w:r w:rsidR="00AA41C3" w:rsidRPr="00B70D25" w:rsidDel="00317D37">
          <w:rPr>
            <w:rFonts w:asciiTheme="minorHAnsi" w:hAnsiTheme="minorHAnsi" w:cstheme="minorHAnsi"/>
            <w:sz w:val="36"/>
            <w:rPrChange w:id="4055" w:author="BENITO CASADO, ENRIQUE" w:date="2019-09-22T21:30:00Z">
              <w:rPr/>
            </w:rPrChange>
          </w:rPr>
          <w:delText>server</w:delText>
        </w:r>
      </w:del>
      <w:ins w:id="4056" w:author="Jesús Carretero" w:date="2019-09-18T12:07:00Z">
        <w:r w:rsidR="00317D37" w:rsidRPr="00B70D25">
          <w:rPr>
            <w:rFonts w:asciiTheme="minorHAnsi" w:hAnsiTheme="minorHAnsi" w:cstheme="minorHAnsi"/>
            <w:sz w:val="36"/>
            <w:rPrChange w:id="4057" w:author="BENITO CASADO, ENRIQUE" w:date="2019-09-22T21:30:00Z">
              <w:rPr/>
            </w:rPrChange>
          </w:rPr>
          <w:t>servidor</w:t>
        </w:r>
      </w:ins>
      <w:bookmarkEnd w:id="4051"/>
    </w:p>
    <w:p w14:paraId="2FD0330D" w14:textId="171C222D" w:rsidR="00E51107" w:rsidRDefault="00E51107" w:rsidP="00E51107"/>
    <w:p w14:paraId="2D57E946" w14:textId="052D4F15" w:rsidR="00561CF5" w:rsidRDefault="00561CF5">
      <w:r>
        <w:t>Analiza un comportamiento y aprende de el, todo lo que se salga de este comportamiento se trataría como una anomalía.</w:t>
      </w:r>
    </w:p>
    <w:p w14:paraId="363F9193" w14:textId="5DF32E1C" w:rsidR="00BA2A3D" w:rsidRPr="00B70D25" w:rsidRDefault="00BA2A3D" w:rsidP="00E51107">
      <w:pPr>
        <w:rPr>
          <w:b/>
          <w:rPrChange w:id="4058" w:author="BENITO CASADO, ENRIQUE" w:date="2019-09-22T21:30:00Z">
            <w:rPr/>
          </w:rPrChange>
        </w:rPr>
      </w:pPr>
      <w:r w:rsidRPr="00B70D25">
        <w:rPr>
          <w:b/>
          <w:rPrChange w:id="4059" w:author="BENITO CASADO, ENRIQUE" w:date="2019-09-22T21:30:00Z">
            <w:rPr/>
          </w:rPrChange>
        </w:rPr>
        <w:t>Machine Learning aplicado al servidor.</w:t>
      </w:r>
    </w:p>
    <w:p w14:paraId="0F4E50BF" w14:textId="73414B2D" w:rsidR="00AB17C6" w:rsidRDefault="00AB17C6" w:rsidP="00E51107">
      <w:r>
        <w:t>Pasos a seguir.</w:t>
      </w:r>
    </w:p>
    <w:p w14:paraId="3FE31DC1" w14:textId="08ECD6BE" w:rsidR="00AB17C6" w:rsidRDefault="00AB17C6" w:rsidP="00AB17C6">
      <w:pPr>
        <w:pStyle w:val="Listenabsatz"/>
        <w:numPr>
          <w:ilvl w:val="0"/>
          <w:numId w:val="37"/>
        </w:numPr>
      </w:pPr>
      <w:r>
        <w:t xml:space="preserve">Como no disponemos de millones de logs de </w:t>
      </w:r>
      <w:del w:id="4060" w:author="Jesús Carretero" w:date="2019-09-18T12:07:00Z">
        <w:r w:rsidDel="00317D37">
          <w:delText>server</w:delText>
        </w:r>
      </w:del>
      <w:ins w:id="4061" w:author="Jesús Carretero" w:date="2019-09-18T12:07:00Z">
        <w:r w:rsidR="00317D37">
          <w:t>servidor</w:t>
        </w:r>
      </w:ins>
      <w:r>
        <w:t>, los importamos, elastic nos proporciona ya unos datos para hacer las pruebas.</w:t>
      </w:r>
    </w:p>
    <w:p w14:paraId="7DEC247F" w14:textId="6CFB99C8" w:rsidR="00AB17C6" w:rsidRDefault="00AB17C6" w:rsidP="00AB17C6">
      <w:pPr>
        <w:pStyle w:val="Listenabsatz"/>
        <w:rPr>
          <w:rFonts w:ascii="Cambria" w:hAnsi="Cambria" w:cs="Courier"/>
          <w:sz w:val="18"/>
          <w:szCs w:val="18"/>
          <w:lang w:eastAsia="es-ES"/>
        </w:rPr>
      </w:pPr>
      <w:r>
        <w:t xml:space="preserve">Código: </w:t>
      </w:r>
      <w:r>
        <w:rPr>
          <w:rFonts w:ascii="Cambria" w:hAnsi="Cambria" w:cs="Courier"/>
          <w:sz w:val="18"/>
          <w:szCs w:val="18"/>
          <w:lang w:eastAsia="es-ES"/>
        </w:rPr>
        <w:t>wget</w:t>
      </w:r>
      <w:r w:rsidRPr="00AB17C6">
        <w:rPr>
          <w:rFonts w:ascii="Cambria" w:hAnsi="Cambria" w:cs="Courier"/>
          <w:sz w:val="18"/>
          <w:szCs w:val="18"/>
          <w:lang w:eastAsia="es-ES"/>
        </w:rPr>
        <w:t>https://download.elasticsearch.org/demos/machine_learning/gettingstarted/</w:t>
      </w:r>
      <w:ins w:id="4062" w:author="BENITO CASADO, ENRIQUE" w:date="2019-09-22T21:29:00Z">
        <w:r w:rsidR="00B70D25">
          <w:rPr>
            <w:rFonts w:ascii="Cambria" w:hAnsi="Cambria" w:cs="Courier"/>
            <w:sz w:val="18"/>
            <w:szCs w:val="18"/>
            <w:lang w:eastAsia="es-ES"/>
          </w:rPr>
          <w:t>server</w:t>
        </w:r>
      </w:ins>
      <w:del w:id="4063" w:author="Jesús Carretero" w:date="2019-09-18T12:07:00Z">
        <w:r w:rsidRPr="00AB17C6" w:rsidDel="00317D37">
          <w:rPr>
            <w:rFonts w:ascii="Cambria" w:hAnsi="Cambria" w:cs="Courier"/>
            <w:sz w:val="18"/>
            <w:szCs w:val="18"/>
            <w:lang w:eastAsia="es-ES"/>
          </w:rPr>
          <w:delText>server</w:delText>
        </w:r>
      </w:del>
      <w:ins w:id="4064" w:author="Jesús Carretero" w:date="2019-09-18T12:07:00Z">
        <w:del w:id="4065" w:author="BENITO CASADO, ENRIQUE" w:date="2019-09-22T21:29:00Z">
          <w:r w:rsidR="00317D37" w:rsidDel="00CE23E6">
            <w:rPr>
              <w:rFonts w:ascii="Cambria" w:hAnsi="Cambria" w:cs="Courier"/>
              <w:sz w:val="18"/>
              <w:szCs w:val="18"/>
              <w:lang w:eastAsia="es-ES"/>
            </w:rPr>
            <w:delText>servidor</w:delText>
          </w:r>
        </w:del>
      </w:ins>
      <w:del w:id="4066" w:author="BENITO CASADO, ENRIQUE" w:date="2019-09-22T21:29:00Z">
        <w:r w:rsidRPr="00AB17C6" w:rsidDel="00CE23E6">
          <w:rPr>
            <w:rFonts w:ascii="Cambria" w:hAnsi="Cambria" w:cs="Courier"/>
            <w:sz w:val="18"/>
            <w:szCs w:val="18"/>
            <w:lang w:eastAsia="es-ES"/>
          </w:rPr>
          <w:delText>_</w:delText>
        </w:r>
      </w:del>
      <w:r w:rsidRPr="00AB17C6">
        <w:rPr>
          <w:rFonts w:ascii="Cambria" w:hAnsi="Cambria" w:cs="Courier"/>
          <w:sz w:val="18"/>
          <w:szCs w:val="18"/>
          <w:lang w:eastAsia="es-ES"/>
        </w:rPr>
        <w:t>metrics.tar.gz</w:t>
      </w:r>
    </w:p>
    <w:p w14:paraId="3024C067" w14:textId="1A0533E4" w:rsidR="00AB17C6" w:rsidRDefault="00AB17C6" w:rsidP="00AB17C6">
      <w:pPr>
        <w:pStyle w:val="Listenabsatz"/>
        <w:numPr>
          <w:ilvl w:val="0"/>
          <w:numId w:val="37"/>
        </w:numPr>
      </w:pPr>
      <w:r>
        <w:t xml:space="preserve">Creamos el índice </w:t>
      </w:r>
      <w:del w:id="4067" w:author="Jesús Carretero" w:date="2019-09-18T12:07:00Z">
        <w:r w:rsidDel="00317D37">
          <w:delText>Server</w:delText>
        </w:r>
      </w:del>
      <w:ins w:id="4068" w:author="Jesús Carretero" w:date="2019-09-18T12:07:00Z">
        <w:r w:rsidR="00317D37">
          <w:t>Servidor</w:t>
        </w:r>
      </w:ins>
      <w:r>
        <w:t>-metrics mediante una plantilla personalizada, esto es parecido a Create table de SQL donde se dice que campos tendrá la tabla, en este caso se indica la estructura del índice.</w:t>
      </w:r>
    </w:p>
    <w:p w14:paraId="50507F1F" w14:textId="1A055EF0" w:rsidR="00AB17C6" w:rsidRPr="00AB17C6" w:rsidRDefault="00AB17C6" w:rsidP="00AB17C6">
      <w:pPr>
        <w:pStyle w:val="Listenabsatz"/>
        <w:rPr>
          <w:lang w:val="en-US"/>
        </w:rPr>
      </w:pPr>
      <w:r>
        <w:rPr>
          <w:lang w:val="en-US"/>
        </w:rPr>
        <w:t xml:space="preserve">Codigo: </w:t>
      </w:r>
      <w:r>
        <w:rPr>
          <w:rFonts w:ascii="Cambria" w:hAnsi="Cambria" w:cs="Courier"/>
          <w:sz w:val="18"/>
          <w:szCs w:val="18"/>
          <w:lang w:val="en-US" w:eastAsia="es-ES"/>
        </w:rPr>
        <w:t>curl -X PUT "localhost</w:t>
      </w:r>
      <w:r w:rsidRPr="00AB17C6">
        <w:rPr>
          <w:rFonts w:ascii="Cambria" w:hAnsi="Cambria" w:cs="Courier"/>
          <w:sz w:val="18"/>
          <w:szCs w:val="18"/>
          <w:lang w:val="en-US" w:eastAsia="es-ES"/>
        </w:rPr>
        <w:t>:9200/</w:t>
      </w:r>
      <w:ins w:id="4069" w:author="BENITO CASADO, ENRIQUE" w:date="2019-09-22T21:29:00Z">
        <w:r w:rsidR="00B70D25">
          <w:rPr>
            <w:rFonts w:ascii="Cambria" w:hAnsi="Cambria" w:cs="Courier"/>
            <w:sz w:val="18"/>
            <w:szCs w:val="18"/>
            <w:lang w:val="en-US" w:eastAsia="es-ES"/>
          </w:rPr>
          <w:t>server</w:t>
        </w:r>
      </w:ins>
      <w:del w:id="4070" w:author="Jesús Carretero" w:date="2019-09-18T12:07:00Z">
        <w:r w:rsidRPr="00AB17C6" w:rsidDel="00317D37">
          <w:rPr>
            <w:rFonts w:ascii="Cambria" w:hAnsi="Cambria" w:cs="Courier"/>
            <w:sz w:val="18"/>
            <w:szCs w:val="18"/>
            <w:lang w:val="en-US" w:eastAsia="es-ES"/>
          </w:rPr>
          <w:delText>server</w:delText>
        </w:r>
      </w:del>
      <w:ins w:id="4071" w:author="Jesús Carretero" w:date="2019-09-18T12:07:00Z">
        <w:del w:id="4072" w:author="BENITO CASADO, ENRIQUE" w:date="2019-09-22T21:29:00Z">
          <w:r w:rsidR="00317D37" w:rsidDel="00B70D25">
            <w:rPr>
              <w:rFonts w:ascii="Cambria" w:hAnsi="Cambria" w:cs="Courier"/>
              <w:sz w:val="18"/>
              <w:szCs w:val="18"/>
              <w:lang w:val="en-US" w:eastAsia="es-ES"/>
            </w:rPr>
            <w:delText>servidor</w:delText>
          </w:r>
        </w:del>
      </w:ins>
      <w:del w:id="4073" w:author="BENITO CASADO, ENRIQUE" w:date="2019-09-22T21:29:00Z">
        <w:r w:rsidRPr="00AB17C6" w:rsidDel="00B70D25">
          <w:rPr>
            <w:rFonts w:ascii="Cambria" w:hAnsi="Cambria" w:cs="Courier"/>
            <w:sz w:val="18"/>
            <w:szCs w:val="18"/>
            <w:lang w:val="en-US" w:eastAsia="es-ES"/>
          </w:rPr>
          <w:delText>-</w:delText>
        </w:r>
      </w:del>
      <w:r w:rsidRPr="00AB17C6">
        <w:rPr>
          <w:rFonts w:ascii="Cambria" w:hAnsi="Cambria" w:cs="Courier"/>
          <w:sz w:val="18"/>
          <w:szCs w:val="18"/>
          <w:lang w:val="en-US" w:eastAsia="es-ES"/>
        </w:rPr>
        <w:t>metrics" -H 'Content-Type: application/json'</w:t>
      </w:r>
    </w:p>
    <w:p w14:paraId="050D220A" w14:textId="6366850A" w:rsidR="00AB17C6" w:rsidRDefault="00AB17C6" w:rsidP="00AB17C6">
      <w:pPr>
        <w:pStyle w:val="Listenabsatz"/>
        <w:rPr>
          <w:rFonts w:ascii="Cambria" w:hAnsi="Cambria" w:cs="Courier"/>
          <w:sz w:val="18"/>
          <w:szCs w:val="18"/>
          <w:lang w:eastAsia="es-ES"/>
        </w:rPr>
      </w:pPr>
      <w:r w:rsidRPr="00AB17C6">
        <w:rPr>
          <w:rFonts w:ascii="Cambria" w:hAnsi="Cambria" w:cs="Courier"/>
          <w:sz w:val="18"/>
          <w:szCs w:val="18"/>
          <w:lang w:eastAsia="es-ES"/>
        </w:rPr>
        <w:t>-d'</w:t>
      </w:r>
      <w:r>
        <w:rPr>
          <w:rFonts w:ascii="Cambria" w:hAnsi="Cambria" w:cs="Courier"/>
          <w:sz w:val="18"/>
          <w:szCs w:val="18"/>
          <w:lang w:eastAsia="es-ES"/>
        </w:rPr>
        <w:t xml:space="preserve">    </w:t>
      </w:r>
      <w:r w:rsidRPr="00AB17C6">
        <w:rPr>
          <w:rFonts w:ascii="Cambria" w:hAnsi="Cambria" w:cs="Courier"/>
          <w:sz w:val="18"/>
          <w:szCs w:val="18"/>
          <w:lang w:eastAsia="es-ES"/>
        </w:rPr>
        <w:sym w:font="Wingdings" w:char="F0E0"/>
      </w:r>
      <w:r>
        <w:rPr>
          <w:rFonts w:ascii="Cambria" w:hAnsi="Cambria" w:cs="Courier"/>
          <w:sz w:val="18"/>
          <w:szCs w:val="18"/>
          <w:lang w:eastAsia="es-ES"/>
        </w:rPr>
        <w:t xml:space="preserve"> aquí metemos el schema.</w:t>
      </w:r>
    </w:p>
    <w:p w14:paraId="6F0ABA94" w14:textId="703A011D" w:rsidR="00AB17C6" w:rsidRDefault="00AB17C6" w:rsidP="00AB17C6">
      <w:pPr>
        <w:pStyle w:val="Listenabsatz"/>
        <w:rPr>
          <w:rFonts w:ascii="Cambria" w:hAnsi="Cambria"/>
          <w:sz w:val="18"/>
          <w:szCs w:val="18"/>
        </w:rPr>
      </w:pPr>
    </w:p>
    <w:p w14:paraId="7C499E5B" w14:textId="7453F162" w:rsidR="00AB17C6" w:rsidRPr="00AB17C6" w:rsidRDefault="00AB17C6" w:rsidP="00AB17C6">
      <w:pPr>
        <w:pStyle w:val="Listenabsatz"/>
        <w:numPr>
          <w:ilvl w:val="0"/>
          <w:numId w:val="37"/>
        </w:numPr>
        <w:rPr>
          <w:rFonts w:asciiTheme="minorHAnsi" w:hAnsiTheme="minorHAnsi" w:cstheme="minorHAnsi"/>
        </w:rPr>
      </w:pPr>
      <w:r w:rsidRPr="00AB17C6">
        <w:rPr>
          <w:rFonts w:asciiTheme="minorHAnsi" w:hAnsiTheme="minorHAnsi" w:cstheme="minorHAnsi"/>
        </w:rPr>
        <w:t xml:space="preserve">Lo siguiente que nos queda es lanzar el script de subida de datos que nos proporciona </w:t>
      </w:r>
      <w:ins w:id="4074" w:author="Jesús Carretero" w:date="2019-09-18T12:10:00Z">
        <w:r w:rsidR="00317D37">
          <w:rPr>
            <w:rFonts w:asciiTheme="minorHAnsi" w:hAnsiTheme="minorHAnsi" w:cstheme="minorHAnsi"/>
          </w:rPr>
          <w:t>E</w:t>
        </w:r>
      </w:ins>
      <w:del w:id="4075" w:author="Jesús Carretero" w:date="2019-09-18T12:10:00Z">
        <w:r w:rsidRPr="00AB17C6" w:rsidDel="00317D37">
          <w:rPr>
            <w:rFonts w:asciiTheme="minorHAnsi" w:hAnsiTheme="minorHAnsi" w:cstheme="minorHAnsi"/>
          </w:rPr>
          <w:delText>e</w:delText>
        </w:r>
      </w:del>
      <w:r w:rsidRPr="00AB17C6">
        <w:rPr>
          <w:rFonts w:asciiTheme="minorHAnsi" w:hAnsiTheme="minorHAnsi" w:cstheme="minorHAnsi"/>
        </w:rPr>
        <w:t>lastic</w:t>
      </w:r>
      <w:ins w:id="4076" w:author="Jesús Carretero" w:date="2019-09-18T12:10:00Z">
        <w:r w:rsidR="00317D37">
          <w:rPr>
            <w:rFonts w:asciiTheme="minorHAnsi" w:hAnsiTheme="minorHAnsi" w:cstheme="minorHAnsi"/>
          </w:rPr>
          <w:t>search</w:t>
        </w:r>
      </w:ins>
    </w:p>
    <w:p w14:paraId="043B8FD0" w14:textId="25A86CAF" w:rsidR="00B70D25" w:rsidRDefault="00AB17C6">
      <w:pPr>
        <w:keepNext/>
        <w:jc w:val="center"/>
        <w:rPr>
          <w:ins w:id="4077" w:author="BENITO CASADO, ENRIQUE" w:date="2019-09-22T21:30:00Z"/>
        </w:rPr>
        <w:pPrChange w:id="4078" w:author="Jesús Carretero" w:date="2019-09-23T21:41:00Z">
          <w:pPr/>
        </w:pPrChange>
      </w:pPr>
      <w:r>
        <w:rPr>
          <w:noProof/>
          <w:lang w:eastAsia="es-ES"/>
        </w:rPr>
        <w:drawing>
          <wp:inline distT="0" distB="0" distL="0" distR="0" wp14:anchorId="0BB9B4ED" wp14:editId="2D82CC5E">
            <wp:extent cx="4371340" cy="2131696"/>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544" cy="2141061"/>
                    </a:xfrm>
                    <a:prstGeom prst="rect">
                      <a:avLst/>
                    </a:prstGeom>
                  </pic:spPr>
                </pic:pic>
              </a:graphicData>
            </a:graphic>
          </wp:inline>
        </w:drawing>
      </w:r>
    </w:p>
    <w:p w14:paraId="3387F890" w14:textId="7548C114" w:rsidR="00AB17C6" w:rsidRPr="00746E0D" w:rsidDel="00B70D25" w:rsidRDefault="00B70D25">
      <w:pPr>
        <w:pStyle w:val="Beschriftung"/>
        <w:jc w:val="center"/>
        <w:rPr>
          <w:del w:id="4079" w:author="BENITO CASADO, ENRIQUE" w:date="2019-09-22T21:31:00Z"/>
          <w:rPrChange w:id="4080" w:author="BENITO CASADO, ENRIQUE" w:date="2019-09-23T22:46:00Z">
            <w:rPr>
              <w:del w:id="4081" w:author="BENITO CASADO, ENRIQUE" w:date="2019-09-22T21:31:00Z"/>
            </w:rPr>
          </w:rPrChange>
        </w:rPr>
        <w:pPrChange w:id="4082" w:author="Jesús Carretero" w:date="2019-09-23T21:41:00Z">
          <w:pPr/>
        </w:pPrChange>
      </w:pPr>
      <w:bookmarkStart w:id="4083" w:name="_Toc20171475"/>
      <w:ins w:id="4084" w:author="BENITO CASADO, ENRIQUE" w:date="2019-09-22T21:30:00Z">
        <w:r w:rsidRPr="00831F37">
          <w:t xml:space="preserve">Figura </w:t>
        </w:r>
        <w:r w:rsidRPr="00746E0D">
          <w:rPr>
            <w:rPrChange w:id="4085" w:author="BENITO CASADO, ENRIQUE" w:date="2019-09-23T22:46:00Z">
              <w:rPr/>
            </w:rPrChange>
          </w:rPr>
          <w:fldChar w:fldCharType="begin"/>
        </w:r>
        <w:r w:rsidRPr="00746E0D">
          <w:rPr>
            <w:rPrChange w:id="4086" w:author="BENITO CASADO, ENRIQUE" w:date="2019-09-23T22:46:00Z">
              <w:rPr/>
            </w:rPrChange>
          </w:rPr>
          <w:instrText xml:space="preserve"> SEQ Figura \* ARABIC </w:instrText>
        </w:r>
      </w:ins>
      <w:r w:rsidRPr="00746E0D">
        <w:rPr>
          <w:rPrChange w:id="4087" w:author="BENITO CASADO, ENRIQUE" w:date="2019-09-23T22:46:00Z">
            <w:rPr/>
          </w:rPrChange>
        </w:rPr>
        <w:fldChar w:fldCharType="separate"/>
      </w:r>
      <w:ins w:id="4088" w:author="BENITO CASADO, ENRIQUE" w:date="2019-09-23T22:45:00Z">
        <w:r w:rsidR="00746E0D" w:rsidRPr="00746E0D">
          <w:rPr>
            <w:rPrChange w:id="4089" w:author="BENITO CASADO, ENRIQUE" w:date="2019-09-23T22:46:00Z">
              <w:rPr>
                <w:noProof/>
              </w:rPr>
            </w:rPrChange>
          </w:rPr>
          <w:t>62</w:t>
        </w:r>
      </w:ins>
      <w:ins w:id="4090" w:author="BENITO CASADO, ENRIQUE" w:date="2019-09-22T21:30:00Z">
        <w:r w:rsidRPr="00746E0D">
          <w:rPr>
            <w:rPrChange w:id="4091" w:author="BENITO CASADO, ENRIQUE" w:date="2019-09-23T22:46:00Z">
              <w:rPr/>
            </w:rPrChange>
          </w:rPr>
          <w:fldChar w:fldCharType="end"/>
        </w:r>
        <w:r w:rsidRPr="00746E0D">
          <w:rPr>
            <w:rPrChange w:id="4092" w:author="BENITO CASADO, ENRIQUE" w:date="2019-09-23T22:46:00Z">
              <w:rPr/>
            </w:rPrChange>
          </w:rPr>
          <w:t>: Subiendo a elasticsearch nuestra Data</w:t>
        </w:r>
      </w:ins>
      <w:bookmarkEnd w:id="4083"/>
    </w:p>
    <w:p w14:paraId="270651FD" w14:textId="059B1CE3" w:rsidR="006529EE" w:rsidRPr="00831F37" w:rsidRDefault="00AB17C6">
      <w:pPr>
        <w:pStyle w:val="Beschriftung"/>
        <w:jc w:val="center"/>
        <w:pPrChange w:id="4093" w:author="Jesús Carretero" w:date="2019-09-23T21:41:00Z">
          <w:pPr/>
        </w:pPrChange>
      </w:pPr>
      <w:del w:id="4094" w:author="BENITO CASADO, ENRIQUE" w:date="2019-09-22T21:31:00Z">
        <w:r w:rsidRPr="00746E0D" w:rsidDel="00B70D25">
          <w:rPr>
            <w:i w:val="0"/>
            <w:color w:val="auto"/>
            <w:rPrChange w:id="4095" w:author="BENITO CASADO, ENRIQUE" w:date="2019-09-23T22:46:00Z">
              <w:rPr>
                <w:i/>
                <w:iCs/>
              </w:rPr>
            </w:rPrChange>
          </w:rPr>
          <w:delText xml:space="preserve">   </w:delText>
        </w:r>
      </w:del>
      <w:r w:rsidRPr="00746E0D">
        <w:rPr>
          <w:i w:val="0"/>
          <w:color w:val="auto"/>
          <w:rPrChange w:id="4096" w:author="BENITO CASADO, ENRIQUE" w:date="2019-09-23T22:46:00Z">
            <w:rPr>
              <w:i/>
              <w:iCs/>
            </w:rPr>
          </w:rPrChange>
        </w:rPr>
        <w:t xml:space="preserve">                                  </w:t>
      </w:r>
      <w:del w:id="4097" w:author="BENITO CASADO, ENRIQUE" w:date="2019-09-22T21:31:00Z">
        <w:r w:rsidRPr="00746E0D" w:rsidDel="00B70D25">
          <w:rPr>
            <w:i w:val="0"/>
            <w:color w:val="auto"/>
            <w:rPrChange w:id="4098" w:author="BENITO CASADO, ENRIQUE" w:date="2019-09-23T22:46:00Z">
              <w:rPr>
                <w:i/>
                <w:iCs/>
              </w:rPr>
            </w:rPrChange>
          </w:rPr>
          <w:delText xml:space="preserve">   Figura XX: Subiendo a elasticsearch nuestra data.</w:delText>
        </w:r>
      </w:del>
    </w:p>
    <w:p w14:paraId="6DA883EF" w14:textId="219B7FCD" w:rsidR="006529EE" w:rsidRDefault="006529EE" w:rsidP="00E51107">
      <w:r>
        <w:lastRenderedPageBreak/>
        <w:t xml:space="preserve">Los datos que hemos subido son peticiones a un servidor, contamos con millones de archivos, </w:t>
      </w:r>
      <w:ins w:id="4099" w:author="Jesús Carretero" w:date="2019-09-18T12:10:00Z">
        <w:r w:rsidR="00317D37">
          <w:t>hue</w:t>
        </w:r>
      </w:ins>
      <w:del w:id="4100" w:author="Jesús Carretero" w:date="2019-09-18T12:10:00Z">
        <w:r w:rsidDel="00317D37">
          <w:delText>o</w:delText>
        </w:r>
      </w:del>
      <w:r>
        <w:t xml:space="preserve">lga decir que un humano </w:t>
      </w:r>
      <w:r w:rsidR="00EE5FBF">
        <w:t>sería</w:t>
      </w:r>
      <w:r>
        <w:t xml:space="preserve"> incapaz de sacar patrones o outliers, es por eso que queremos ver si mediante Machine Learning se </w:t>
      </w:r>
      <w:r w:rsidR="00EE5FBF">
        <w:t>puede identificar</w:t>
      </w:r>
      <w:r>
        <w:t>.</w:t>
      </w:r>
    </w:p>
    <w:p w14:paraId="01918EE8" w14:textId="181F72BD" w:rsidR="006529EE" w:rsidRDefault="006529EE" w:rsidP="00E51107"/>
    <w:p w14:paraId="26D5B8D7" w14:textId="33D5BEDF" w:rsidR="006529EE" w:rsidRDefault="006529EE" w:rsidP="00E51107">
      <w:r>
        <w:t>Al creares el job empieza automáticamente a analizar los datos, y vemos que nos devuelve el siguiente resultado, indicando que ha detectado outliers.</w:t>
      </w:r>
    </w:p>
    <w:p w14:paraId="3EE6A61A" w14:textId="77777777" w:rsidR="00B70D25" w:rsidRDefault="006529EE">
      <w:pPr>
        <w:keepNext/>
        <w:jc w:val="center"/>
        <w:rPr>
          <w:ins w:id="4101" w:author="BENITO CASADO, ENRIQUE" w:date="2019-09-22T21:31:00Z"/>
        </w:rPr>
        <w:pPrChange w:id="4102" w:author="Jesús Carretero" w:date="2019-09-23T21:41:00Z">
          <w:pPr/>
        </w:pPrChange>
      </w:pPr>
      <w:r>
        <w:rPr>
          <w:noProof/>
          <w:lang w:eastAsia="es-ES"/>
        </w:rPr>
        <w:drawing>
          <wp:inline distT="0" distB="0" distL="0" distR="0" wp14:anchorId="0D131BD5" wp14:editId="3197C102">
            <wp:extent cx="5400040" cy="234442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344420"/>
                    </a:xfrm>
                    <a:prstGeom prst="rect">
                      <a:avLst/>
                    </a:prstGeom>
                  </pic:spPr>
                </pic:pic>
              </a:graphicData>
            </a:graphic>
          </wp:inline>
        </w:drawing>
      </w:r>
    </w:p>
    <w:p w14:paraId="62D7880B" w14:textId="60EEA7EC" w:rsidR="006529EE" w:rsidRPr="002B7F22" w:rsidRDefault="00B70D25">
      <w:pPr>
        <w:pStyle w:val="Beschriftung"/>
        <w:jc w:val="center"/>
        <w:pPrChange w:id="4103" w:author="Jesús Carretero" w:date="2019-09-23T21:41:00Z">
          <w:pPr/>
        </w:pPrChange>
      </w:pPr>
      <w:bookmarkStart w:id="4104" w:name="_Toc20171476"/>
      <w:ins w:id="4105" w:author="BENITO CASADO, ENRIQUE" w:date="2019-09-22T21:31:00Z">
        <w:r w:rsidRPr="00B70D25">
          <w:rPr>
            <w:i w:val="0"/>
            <w:color w:val="auto"/>
            <w:rPrChange w:id="4106" w:author="BENITO CASADO, ENRIQUE" w:date="2019-09-22T21:31:00Z">
              <w:rPr/>
            </w:rPrChange>
          </w:rPr>
          <w:t xml:space="preserve">Figura </w:t>
        </w:r>
        <w:r w:rsidRPr="00B70D25">
          <w:rPr>
            <w:i w:val="0"/>
            <w:color w:val="auto"/>
            <w:rPrChange w:id="4107" w:author="BENITO CASADO, ENRIQUE" w:date="2019-09-22T21:31:00Z">
              <w:rPr/>
            </w:rPrChange>
          </w:rPr>
          <w:fldChar w:fldCharType="begin"/>
        </w:r>
        <w:r w:rsidRPr="00B70D25">
          <w:rPr>
            <w:i w:val="0"/>
            <w:color w:val="auto"/>
            <w:rPrChange w:id="4108" w:author="BENITO CASADO, ENRIQUE" w:date="2019-09-22T21:31:00Z">
              <w:rPr/>
            </w:rPrChange>
          </w:rPr>
          <w:instrText xml:space="preserve"> SEQ Figura \* ARABIC </w:instrText>
        </w:r>
      </w:ins>
      <w:r w:rsidRPr="00B70D25">
        <w:rPr>
          <w:i w:val="0"/>
          <w:color w:val="auto"/>
          <w:rPrChange w:id="4109" w:author="BENITO CASADO, ENRIQUE" w:date="2019-09-22T21:31:00Z">
            <w:rPr/>
          </w:rPrChange>
        </w:rPr>
        <w:fldChar w:fldCharType="separate"/>
      </w:r>
      <w:ins w:id="4110" w:author="BENITO CASADO, ENRIQUE" w:date="2019-09-23T22:45:00Z">
        <w:r w:rsidR="00746E0D">
          <w:rPr>
            <w:i w:val="0"/>
            <w:noProof/>
            <w:color w:val="auto"/>
          </w:rPr>
          <w:t>63</w:t>
        </w:r>
      </w:ins>
      <w:ins w:id="4111" w:author="BENITO CASADO, ENRIQUE" w:date="2019-09-22T21:31:00Z">
        <w:r w:rsidRPr="00B70D25">
          <w:rPr>
            <w:i w:val="0"/>
            <w:color w:val="auto"/>
            <w:rPrChange w:id="4112" w:author="BENITO CASADO, ENRIQUE" w:date="2019-09-22T21:31:00Z">
              <w:rPr/>
            </w:rPrChange>
          </w:rPr>
          <w:fldChar w:fldCharType="end"/>
        </w:r>
        <w:r w:rsidRPr="00B70D25">
          <w:rPr>
            <w:i w:val="0"/>
            <w:color w:val="auto"/>
            <w:rPrChange w:id="4113" w:author="BENITO CASADO, ENRIQUE" w:date="2019-09-22T21:31:00Z">
              <w:rPr/>
            </w:rPrChange>
          </w:rPr>
          <w:t>: Aplicando ML a nuestros logs</w:t>
        </w:r>
      </w:ins>
      <w:bookmarkEnd w:id="4104"/>
    </w:p>
    <w:p w14:paraId="7199AFD0" w14:textId="53DA184E" w:rsidR="00447852" w:rsidRDefault="00447852" w:rsidP="00E51107">
      <w:r>
        <w:t xml:space="preserve">                               </w:t>
      </w:r>
      <w:del w:id="4114" w:author="BENITO CASADO, ENRIQUE" w:date="2019-09-22T21:31:00Z">
        <w:r w:rsidDel="00B70D25">
          <w:delText>Figura XX:  Aplicando ML I</w:delText>
        </w:r>
      </w:del>
    </w:p>
    <w:p w14:paraId="11082207" w14:textId="693FAEAA" w:rsidR="00BA2A3D" w:rsidRDefault="00BA2A3D">
      <w:r>
        <w:t xml:space="preserve">Haciendo zoom en la zona señalada, vemos </w:t>
      </w:r>
      <w:r w:rsidR="00EE5FBF">
        <w:t>más</w:t>
      </w:r>
      <w:r>
        <w:t xml:space="preserve"> de cerca la anomalía, mediante ML había identificado un patrón de comportamiento que </w:t>
      </w:r>
      <w:del w:id="4115" w:author="BENITO CASADO, ENRIQUE" w:date="2019-09-22T21:32:00Z">
        <w:r w:rsidDel="00B70D25">
          <w:delText xml:space="preserve"> </w:delText>
        </w:r>
      </w:del>
      <w:r>
        <w:t>no se ha dado.</w:t>
      </w:r>
    </w:p>
    <w:p w14:paraId="6E16AC68" w14:textId="77777777" w:rsidR="00B70D25" w:rsidRDefault="00BA2A3D">
      <w:pPr>
        <w:keepNext/>
        <w:jc w:val="center"/>
        <w:rPr>
          <w:ins w:id="4116" w:author="BENITO CASADO, ENRIQUE" w:date="2019-09-22T21:32:00Z"/>
        </w:rPr>
        <w:pPrChange w:id="4117" w:author="Jesús Carretero" w:date="2019-09-23T21:41:00Z">
          <w:pPr/>
        </w:pPrChange>
      </w:pPr>
      <w:r>
        <w:rPr>
          <w:noProof/>
          <w:lang w:eastAsia="es-ES"/>
        </w:rPr>
        <w:drawing>
          <wp:inline distT="0" distB="0" distL="0" distR="0" wp14:anchorId="0094B1AE" wp14:editId="1DE629A2">
            <wp:extent cx="5006340" cy="2586766"/>
            <wp:effectExtent l="0" t="0" r="3810"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7092" cy="2602656"/>
                    </a:xfrm>
                    <a:prstGeom prst="rect">
                      <a:avLst/>
                    </a:prstGeom>
                  </pic:spPr>
                </pic:pic>
              </a:graphicData>
            </a:graphic>
          </wp:inline>
        </w:drawing>
      </w:r>
    </w:p>
    <w:p w14:paraId="281E5EFA" w14:textId="6071A90F" w:rsidR="00BA2A3D" w:rsidRPr="002B7F22" w:rsidRDefault="00B70D25">
      <w:pPr>
        <w:pStyle w:val="Beschriftung"/>
        <w:jc w:val="center"/>
        <w:pPrChange w:id="4118" w:author="Jesús Carretero" w:date="2019-09-23T21:41:00Z">
          <w:pPr/>
        </w:pPrChange>
      </w:pPr>
      <w:bookmarkStart w:id="4119" w:name="_Toc20171477"/>
      <w:ins w:id="4120" w:author="BENITO CASADO, ENRIQUE" w:date="2019-09-22T21:32:00Z">
        <w:r w:rsidRPr="00B70D25">
          <w:rPr>
            <w:i w:val="0"/>
            <w:color w:val="auto"/>
            <w:rPrChange w:id="4121" w:author="BENITO CASADO, ENRIQUE" w:date="2019-09-22T21:32:00Z">
              <w:rPr/>
            </w:rPrChange>
          </w:rPr>
          <w:t xml:space="preserve">Figura </w:t>
        </w:r>
        <w:r w:rsidRPr="00B70D25">
          <w:rPr>
            <w:i w:val="0"/>
            <w:color w:val="auto"/>
            <w:rPrChange w:id="4122" w:author="BENITO CASADO, ENRIQUE" w:date="2019-09-22T21:32:00Z">
              <w:rPr/>
            </w:rPrChange>
          </w:rPr>
          <w:fldChar w:fldCharType="begin"/>
        </w:r>
        <w:r w:rsidRPr="00B70D25">
          <w:rPr>
            <w:i w:val="0"/>
            <w:color w:val="auto"/>
            <w:rPrChange w:id="4123" w:author="BENITO CASADO, ENRIQUE" w:date="2019-09-22T21:32:00Z">
              <w:rPr/>
            </w:rPrChange>
          </w:rPr>
          <w:instrText xml:space="preserve"> SEQ Figura \* ARABIC </w:instrText>
        </w:r>
      </w:ins>
      <w:r w:rsidRPr="00B70D25">
        <w:rPr>
          <w:i w:val="0"/>
          <w:color w:val="auto"/>
          <w:rPrChange w:id="4124" w:author="BENITO CASADO, ENRIQUE" w:date="2019-09-22T21:32:00Z">
            <w:rPr/>
          </w:rPrChange>
        </w:rPr>
        <w:fldChar w:fldCharType="separate"/>
      </w:r>
      <w:ins w:id="4125" w:author="BENITO CASADO, ENRIQUE" w:date="2019-09-23T22:45:00Z">
        <w:r w:rsidR="00746E0D">
          <w:rPr>
            <w:i w:val="0"/>
            <w:noProof/>
            <w:color w:val="auto"/>
          </w:rPr>
          <w:t>64</w:t>
        </w:r>
      </w:ins>
      <w:ins w:id="4126" w:author="BENITO CASADO, ENRIQUE" w:date="2019-09-22T21:32:00Z">
        <w:r w:rsidRPr="00B70D25">
          <w:rPr>
            <w:i w:val="0"/>
            <w:color w:val="auto"/>
            <w:rPrChange w:id="4127" w:author="BENITO CASADO, ENRIQUE" w:date="2019-09-22T21:32:00Z">
              <w:rPr/>
            </w:rPrChange>
          </w:rPr>
          <w:fldChar w:fldCharType="end"/>
        </w:r>
        <w:r w:rsidRPr="00B70D25">
          <w:rPr>
            <w:i w:val="0"/>
            <w:color w:val="auto"/>
            <w:rPrChange w:id="4128" w:author="BENITO CASADO, ENRIQUE" w:date="2019-09-22T21:32:00Z">
              <w:rPr/>
            </w:rPrChange>
          </w:rPr>
          <w:t>: Observando de cerca las anomalías</w:t>
        </w:r>
      </w:ins>
      <w:bookmarkEnd w:id="4119"/>
    </w:p>
    <w:p w14:paraId="7A830ED5" w14:textId="405A719B" w:rsidR="00447852" w:rsidDel="00B70D25" w:rsidRDefault="00447852" w:rsidP="00E51107">
      <w:pPr>
        <w:rPr>
          <w:del w:id="4129" w:author="BENITO CASADO, ENRIQUE" w:date="2019-09-22T21:32:00Z"/>
        </w:rPr>
      </w:pPr>
      <w:del w:id="4130" w:author="BENITO CASADO, ENRIQUE" w:date="2019-09-22T21:32:00Z">
        <w:r w:rsidDel="00B70D25">
          <w:delText xml:space="preserve">                                 Figura XX : Mirando de cerca las anomalías.</w:delText>
        </w:r>
      </w:del>
    </w:p>
    <w:p w14:paraId="0343C26A" w14:textId="0136D3A0" w:rsidR="006529EE" w:rsidRDefault="006529EE" w:rsidP="00E51107"/>
    <w:p w14:paraId="2F615C18" w14:textId="63517180" w:rsidR="00EE5FBF" w:rsidRDefault="00EE5FBF" w:rsidP="00E51107"/>
    <w:p w14:paraId="0E45E51F" w14:textId="588B9D75" w:rsidR="00BA2A3D" w:rsidRDefault="00AA41C3" w:rsidP="00AA41C3">
      <w:pPr>
        <w:pStyle w:val="berschrift2"/>
      </w:pPr>
      <w:r>
        <w:t xml:space="preserve">  </w:t>
      </w:r>
      <w:bookmarkStart w:id="4131" w:name="_Toc20170577"/>
      <w:r w:rsidR="00BA2A3D" w:rsidRPr="00485FB5">
        <w:t>ML aplicado a actividades de usuario.</w:t>
      </w:r>
      <w:bookmarkEnd w:id="4131"/>
    </w:p>
    <w:p w14:paraId="0A3C3807" w14:textId="77777777" w:rsidR="00AA41C3" w:rsidRDefault="00AA41C3" w:rsidP="00E51107">
      <w:pPr>
        <w:rPr>
          <w:b/>
        </w:rPr>
      </w:pPr>
    </w:p>
    <w:p w14:paraId="2309E7D5" w14:textId="496ABC10" w:rsidR="00C76618" w:rsidRPr="00C76618" w:rsidRDefault="00C76618" w:rsidP="00E51107">
      <w:r>
        <w:t>Vamos a aplicar ML a las actividades que los usuarios están teniendo en nuestra infraestructura.</w:t>
      </w:r>
      <w:r w:rsidR="001317DA">
        <w:t xml:space="preserve"> En este caso vamos a crear un job avanzado que nos proporcionara la posibilidad de añadir un detector.</w:t>
      </w:r>
      <w:r w:rsidR="001317DA" w:rsidRPr="001317DA">
        <w:rPr>
          <w:noProof/>
          <w:lang w:eastAsia="es-ES"/>
        </w:rPr>
        <w:t xml:space="preserve"> </w:t>
      </w:r>
    </w:p>
    <w:p w14:paraId="601AC19F" w14:textId="5A4B1330" w:rsidR="00BA2A3D" w:rsidRDefault="00BA2A3D" w:rsidP="00E51107">
      <w:r>
        <w:t>Pasos a seguir:</w:t>
      </w:r>
    </w:p>
    <w:p w14:paraId="0D2BEC10" w14:textId="2B92B810" w:rsidR="00BA2A3D" w:rsidRDefault="00BA2A3D" w:rsidP="00BA2A3D">
      <w:pPr>
        <w:pStyle w:val="Listenabsatz"/>
        <w:numPr>
          <w:ilvl w:val="0"/>
          <w:numId w:val="38"/>
        </w:numPr>
      </w:pPr>
      <w:r>
        <w:t>Volvemos a descargarnos datos que nos ofrece elastic.</w:t>
      </w:r>
    </w:p>
    <w:p w14:paraId="4CAF67A2" w14:textId="5EB5A300" w:rsidR="00AD4563" w:rsidRPr="00AD4563" w:rsidRDefault="00AD4563" w:rsidP="00AD4563">
      <w:pPr>
        <w:autoSpaceDE w:val="0"/>
        <w:autoSpaceDN w:val="0"/>
        <w:adjustRightInd w:val="0"/>
        <w:spacing w:after="0" w:line="240" w:lineRule="auto"/>
        <w:ind w:left="708"/>
        <w:rPr>
          <w:rFonts w:ascii="Cambria" w:hAnsi="Cambria" w:cs="Courier"/>
          <w:b/>
          <w:color w:val="1F497D" w:themeColor="text2"/>
          <w:sz w:val="18"/>
          <w:szCs w:val="18"/>
          <w:lang w:eastAsia="es-ES"/>
        </w:rPr>
      </w:pPr>
      <w:r>
        <w:t xml:space="preserve">Codigo: </w:t>
      </w:r>
      <w:r w:rsidRPr="00AD4563">
        <w:rPr>
          <w:rFonts w:ascii="Cambria" w:hAnsi="Cambria" w:cs="Courier"/>
          <w:b/>
          <w:color w:val="1F497D" w:themeColor="text2"/>
          <w:sz w:val="18"/>
          <w:szCs w:val="18"/>
          <w:lang w:eastAsia="es-ES"/>
        </w:rPr>
        <w:t xml:space="preserve">wget </w:t>
      </w:r>
      <w:hyperlink r:id="rId85" w:history="1">
        <w:r w:rsidRPr="00AD4563">
          <w:rPr>
            <w:rStyle w:val="Hyperlink"/>
            <w:rFonts w:ascii="Cambria" w:hAnsi="Cambria" w:cs="Courier"/>
            <w:b/>
            <w:color w:val="1F497D" w:themeColor="text2"/>
            <w:sz w:val="18"/>
            <w:szCs w:val="18"/>
            <w:u w:val="none"/>
            <w:lang w:eastAsia="es-ES"/>
          </w:rPr>
          <w:t>https://download.elasticsearch.org/demos/machine_learning/gettingstarted/user-activity.json</w:t>
        </w:r>
      </w:hyperlink>
    </w:p>
    <w:p w14:paraId="49F13011" w14:textId="77777777" w:rsidR="00AD4563" w:rsidRPr="00AD4563" w:rsidRDefault="00AD4563" w:rsidP="00AD4563">
      <w:pPr>
        <w:autoSpaceDE w:val="0"/>
        <w:autoSpaceDN w:val="0"/>
        <w:adjustRightInd w:val="0"/>
        <w:spacing w:after="0" w:line="240" w:lineRule="auto"/>
        <w:ind w:left="708"/>
        <w:rPr>
          <w:rFonts w:ascii="Courier" w:hAnsi="Courier" w:cs="Courier"/>
          <w:sz w:val="21"/>
          <w:szCs w:val="21"/>
          <w:lang w:eastAsia="es-ES"/>
        </w:rPr>
      </w:pPr>
    </w:p>
    <w:p w14:paraId="32C4FF9A" w14:textId="2CA9234A" w:rsidR="00AD4563" w:rsidRDefault="00AD4563" w:rsidP="00BA2A3D">
      <w:pPr>
        <w:pStyle w:val="Listenabsatz"/>
        <w:numPr>
          <w:ilvl w:val="0"/>
          <w:numId w:val="38"/>
        </w:numPr>
      </w:pPr>
      <w:r>
        <w:t>Indexamos en elasticsearch.</w:t>
      </w:r>
    </w:p>
    <w:p w14:paraId="5C286BB4" w14:textId="07EA678D" w:rsidR="00AD4563" w:rsidRPr="001317DA" w:rsidRDefault="00AD4563" w:rsidP="00AD4563">
      <w:pPr>
        <w:autoSpaceDE w:val="0"/>
        <w:autoSpaceDN w:val="0"/>
        <w:adjustRightInd w:val="0"/>
        <w:spacing w:after="0" w:line="240" w:lineRule="auto"/>
        <w:ind w:firstLine="708"/>
        <w:rPr>
          <w:rFonts w:ascii="Cambria" w:hAnsi="Cambria" w:cs="Courier"/>
          <w:b/>
          <w:color w:val="1F497D" w:themeColor="text2"/>
          <w:sz w:val="18"/>
          <w:szCs w:val="18"/>
          <w:lang w:val="en-US" w:eastAsia="es-ES"/>
        </w:rPr>
      </w:pPr>
      <w:r w:rsidRPr="001317DA">
        <w:rPr>
          <w:lang w:val="en-US"/>
        </w:rPr>
        <w:t xml:space="preserve">Codigo: </w:t>
      </w:r>
      <w:r w:rsidRPr="001317DA">
        <w:rPr>
          <w:rFonts w:ascii="Cambria" w:hAnsi="Cambria" w:cs="Courier"/>
          <w:b/>
          <w:color w:val="1F497D" w:themeColor="text2"/>
          <w:sz w:val="18"/>
          <w:szCs w:val="18"/>
          <w:lang w:val="en-US" w:eastAsia="es-ES"/>
        </w:rPr>
        <w:t>curl -s -X POST -H "Content-Type</w:t>
      </w:r>
      <w:r w:rsidR="001317DA" w:rsidRPr="001317DA">
        <w:rPr>
          <w:rFonts w:ascii="Cambria" w:hAnsi="Cambria" w:cs="Courier"/>
          <w:b/>
          <w:color w:val="1F497D" w:themeColor="text2"/>
          <w:sz w:val="18"/>
          <w:szCs w:val="18"/>
          <w:lang w:val="en-US" w:eastAsia="es-ES"/>
        </w:rPr>
        <w:t>: application/json" localhost</w:t>
      </w:r>
      <w:r w:rsidRPr="001317DA">
        <w:rPr>
          <w:rFonts w:ascii="Cambria" w:hAnsi="Cambria" w:cs="Courier"/>
          <w:b/>
          <w:color w:val="1F497D" w:themeColor="text2"/>
          <w:sz w:val="18"/>
          <w:szCs w:val="18"/>
          <w:lang w:val="en-US" w:eastAsia="es-ES"/>
        </w:rPr>
        <w:t>:9200/user-activit</w:t>
      </w:r>
    </w:p>
    <w:p w14:paraId="6FBB9FC7" w14:textId="0098035F" w:rsidR="00AD4563" w:rsidRPr="00DE4141" w:rsidRDefault="00AD4563" w:rsidP="00AD4563">
      <w:pPr>
        <w:ind w:left="708"/>
        <w:rPr>
          <w:rFonts w:ascii="Cambria" w:hAnsi="Cambria" w:cs="Courier"/>
          <w:b/>
          <w:color w:val="1F497D" w:themeColor="text2"/>
          <w:sz w:val="18"/>
          <w:szCs w:val="18"/>
          <w:lang w:val="en-US" w:eastAsia="es-ES"/>
        </w:rPr>
      </w:pPr>
      <w:r w:rsidRPr="00DE4141">
        <w:rPr>
          <w:rFonts w:ascii="Cambria" w:hAnsi="Cambria" w:cs="Courier"/>
          <w:b/>
          <w:color w:val="1F497D" w:themeColor="text2"/>
          <w:sz w:val="18"/>
          <w:szCs w:val="18"/>
          <w:lang w:val="en-US" w:eastAsia="es-ES"/>
        </w:rPr>
        <w:t>y/_bulk --data-binary "@user-activity.json"</w:t>
      </w:r>
    </w:p>
    <w:p w14:paraId="62C6044A" w14:textId="7C47D54E" w:rsidR="00AD4563" w:rsidDel="000B0006" w:rsidRDefault="006C6BD2" w:rsidP="00AD4563">
      <w:pPr>
        <w:rPr>
          <w:del w:id="4132" w:author="Jesús Carretero" w:date="2019-09-23T21:41:00Z"/>
          <w:rFonts w:asciiTheme="minorHAnsi" w:hAnsiTheme="minorHAnsi" w:cstheme="minorHAnsi"/>
        </w:rPr>
      </w:pPr>
      <w:r>
        <w:rPr>
          <w:rFonts w:asciiTheme="minorHAnsi" w:hAnsiTheme="minorHAnsi" w:cstheme="minorHAnsi"/>
        </w:rPr>
        <w:t>Los datos representan la cantidad de Bytes que los usuarios están enviando, por tanto en este caso</w:t>
      </w:r>
      <w:r w:rsidR="001317DA">
        <w:rPr>
          <w:rFonts w:asciiTheme="minorHAnsi" w:hAnsiTheme="minorHAnsi" w:cstheme="minorHAnsi"/>
        </w:rPr>
        <w:t xml:space="preserve"> el </w:t>
      </w:r>
      <w:r w:rsidR="004D03CF">
        <w:rPr>
          <w:rFonts w:asciiTheme="minorHAnsi" w:hAnsiTheme="minorHAnsi" w:cstheme="minorHAnsi"/>
        </w:rPr>
        <w:t xml:space="preserve">detector </w:t>
      </w:r>
      <w:r>
        <w:rPr>
          <w:rFonts w:asciiTheme="minorHAnsi" w:hAnsiTheme="minorHAnsi" w:cstheme="minorHAnsi"/>
        </w:rPr>
        <w:t>que va</w:t>
      </w:r>
      <w:r w:rsidR="00EE5FBF">
        <w:rPr>
          <w:rFonts w:asciiTheme="minorHAnsi" w:hAnsiTheme="minorHAnsi" w:cstheme="minorHAnsi"/>
        </w:rPr>
        <w:t>mos a crear le diremos que actúe</w:t>
      </w:r>
      <w:r>
        <w:rPr>
          <w:rFonts w:asciiTheme="minorHAnsi" w:hAnsiTheme="minorHAnsi" w:cstheme="minorHAnsi"/>
        </w:rPr>
        <w:t xml:space="preserve"> sobre la media de los bytes </w:t>
      </w:r>
      <w:r w:rsidR="001317DA">
        <w:rPr>
          <w:rFonts w:asciiTheme="minorHAnsi" w:hAnsiTheme="minorHAnsi" w:cstheme="minorHAnsi"/>
        </w:rPr>
        <w:t>que los usuarios envían a nuestro servidor</w:t>
      </w:r>
      <w:r>
        <w:rPr>
          <w:rFonts w:asciiTheme="minorHAnsi" w:hAnsiTheme="minorHAnsi" w:cstheme="minorHAnsi"/>
        </w:rPr>
        <w:t xml:space="preserve"> y vamos a buscar alguna anomalía, el cual sigue un comportamiento habitual, de repente tenga un comportamiento inusual.</w:t>
      </w:r>
    </w:p>
    <w:p w14:paraId="3FB380D7" w14:textId="22F8DD6A" w:rsidR="001317DA" w:rsidRDefault="00447852" w:rsidP="00AD4563">
      <w:pPr>
        <w:rPr>
          <w:rFonts w:asciiTheme="minorHAnsi" w:hAnsiTheme="minorHAnsi" w:cstheme="minorHAnsi"/>
        </w:rPr>
      </w:pPr>
      <w:del w:id="4133" w:author="Jesús Carretero" w:date="2019-09-23T21:41:00Z">
        <w:r w:rsidDel="000B0006">
          <w:rPr>
            <w:rFonts w:asciiTheme="minorHAnsi" w:hAnsiTheme="minorHAnsi" w:cstheme="minorHAnsi"/>
          </w:rPr>
          <w:delText xml:space="preserve">           </w:delText>
        </w:r>
        <w:r w:rsidR="001317DA" w:rsidDel="000B0006">
          <w:rPr>
            <w:rFonts w:asciiTheme="minorHAnsi" w:hAnsiTheme="minorHAnsi" w:cstheme="minorHAnsi"/>
          </w:rPr>
          <w:delText xml:space="preserve">              </w:delText>
        </w:r>
      </w:del>
    </w:p>
    <w:p w14:paraId="09AC1D83" w14:textId="77777777" w:rsidR="00B70D25" w:rsidRDefault="001317DA">
      <w:pPr>
        <w:keepNext/>
        <w:rPr>
          <w:ins w:id="4134" w:author="BENITO CASADO, ENRIQUE" w:date="2019-09-22T21:33:00Z"/>
        </w:rPr>
        <w:pPrChange w:id="4135" w:author="BENITO CASADO, ENRIQUE" w:date="2019-09-22T21:33:00Z">
          <w:pPr/>
        </w:pPrChange>
      </w:pPr>
      <w:r>
        <w:rPr>
          <w:noProof/>
          <w:lang w:eastAsia="es-ES"/>
        </w:rPr>
        <w:drawing>
          <wp:inline distT="0" distB="0" distL="0" distR="0" wp14:anchorId="381811C1" wp14:editId="2C1DC873">
            <wp:extent cx="5733415" cy="3390900"/>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2167" cy="3396076"/>
                    </a:xfrm>
                    <a:prstGeom prst="rect">
                      <a:avLst/>
                    </a:prstGeom>
                  </pic:spPr>
                </pic:pic>
              </a:graphicData>
            </a:graphic>
          </wp:inline>
        </w:drawing>
      </w:r>
    </w:p>
    <w:p w14:paraId="35948141" w14:textId="2475F303" w:rsidR="001317DA" w:rsidRPr="00746E0D" w:rsidDel="000B0006" w:rsidRDefault="00B70D25">
      <w:pPr>
        <w:pStyle w:val="Beschriftung"/>
        <w:jc w:val="center"/>
        <w:rPr>
          <w:ins w:id="4136" w:author="BENITO CASADO, ENRIQUE" w:date="2019-09-23T11:30:00Z"/>
          <w:del w:id="4137" w:author="Jesús Carretero" w:date="2019-09-23T21:41:00Z"/>
          <w:rPrChange w:id="4138" w:author="BENITO CASADO, ENRIQUE" w:date="2019-09-23T22:46:00Z">
            <w:rPr>
              <w:ins w:id="4139" w:author="BENITO CASADO, ENRIQUE" w:date="2019-09-23T11:30:00Z"/>
              <w:del w:id="4140" w:author="Jesús Carretero" w:date="2019-09-23T21:41:00Z"/>
            </w:rPr>
          </w:rPrChange>
        </w:rPr>
        <w:pPrChange w:id="4141" w:author="Jesús Carretero" w:date="2019-09-23T21:41:00Z">
          <w:pPr/>
        </w:pPrChange>
      </w:pPr>
      <w:bookmarkStart w:id="4142" w:name="_Toc20171478"/>
      <w:ins w:id="4143" w:author="BENITO CASADO, ENRIQUE" w:date="2019-09-22T21:33:00Z">
        <w:r w:rsidRPr="00831F37">
          <w:t xml:space="preserve">Figura </w:t>
        </w:r>
        <w:r w:rsidRPr="00746E0D">
          <w:rPr>
            <w:rPrChange w:id="4144" w:author="BENITO CASADO, ENRIQUE" w:date="2019-09-23T22:46:00Z">
              <w:rPr/>
            </w:rPrChange>
          </w:rPr>
          <w:fldChar w:fldCharType="begin"/>
        </w:r>
        <w:r w:rsidRPr="00746E0D">
          <w:rPr>
            <w:rPrChange w:id="4145" w:author="BENITO CASADO, ENRIQUE" w:date="2019-09-23T22:46:00Z">
              <w:rPr/>
            </w:rPrChange>
          </w:rPr>
          <w:instrText xml:space="preserve"> SEQ Figura \* ARABIC </w:instrText>
        </w:r>
      </w:ins>
      <w:r w:rsidRPr="00746E0D">
        <w:rPr>
          <w:rPrChange w:id="4146" w:author="BENITO CASADO, ENRIQUE" w:date="2019-09-23T22:46:00Z">
            <w:rPr/>
          </w:rPrChange>
        </w:rPr>
        <w:fldChar w:fldCharType="separate"/>
      </w:r>
      <w:ins w:id="4147" w:author="BENITO CASADO, ENRIQUE" w:date="2019-09-23T22:45:00Z">
        <w:r w:rsidR="00746E0D" w:rsidRPr="00746E0D">
          <w:rPr>
            <w:rPrChange w:id="4148" w:author="BENITO CASADO, ENRIQUE" w:date="2019-09-23T22:46:00Z">
              <w:rPr>
                <w:noProof/>
              </w:rPr>
            </w:rPrChange>
          </w:rPr>
          <w:t>65</w:t>
        </w:r>
      </w:ins>
      <w:ins w:id="4149" w:author="BENITO CASADO, ENRIQUE" w:date="2019-09-22T21:33:00Z">
        <w:r w:rsidRPr="00746E0D">
          <w:rPr>
            <w:rPrChange w:id="4150" w:author="BENITO CASADO, ENRIQUE" w:date="2019-09-23T22:46:00Z">
              <w:rPr/>
            </w:rPrChange>
          </w:rPr>
          <w:fldChar w:fldCharType="end"/>
        </w:r>
        <w:r w:rsidRPr="00746E0D">
          <w:rPr>
            <w:rPrChange w:id="4151" w:author="BENITO CASADO, ENRIQUE" w:date="2019-09-23T22:46:00Z">
              <w:rPr/>
            </w:rPrChange>
          </w:rPr>
          <w:t>: Aplicando ML a métricas de usuarios</w:t>
        </w:r>
      </w:ins>
      <w:bookmarkEnd w:id="4142"/>
    </w:p>
    <w:p w14:paraId="493EE0BB" w14:textId="3C252BE3" w:rsidR="003E3225" w:rsidDel="000B0006" w:rsidRDefault="003E3225">
      <w:pPr>
        <w:rPr>
          <w:ins w:id="4152" w:author="BENITO CASADO, ENRIQUE" w:date="2019-09-23T11:30:00Z"/>
          <w:del w:id="4153" w:author="Jesús Carretero" w:date="2019-09-23T21:41:00Z"/>
        </w:rPr>
      </w:pPr>
    </w:p>
    <w:p w14:paraId="79117402" w14:textId="495E394F" w:rsidR="003E3225" w:rsidRPr="003E3225" w:rsidDel="000B0006" w:rsidRDefault="003E3225">
      <w:pPr>
        <w:rPr>
          <w:del w:id="4154" w:author="Jesús Carretero" w:date="2019-09-23T21:41:00Z"/>
          <w:rPrChange w:id="4155" w:author="BENITO CASADO, ENRIQUE" w:date="2019-09-23T11:30:00Z">
            <w:rPr>
              <w:del w:id="4156" w:author="Jesús Carretero" w:date="2019-09-23T21:41:00Z"/>
              <w:rFonts w:asciiTheme="minorHAnsi" w:hAnsiTheme="minorHAnsi" w:cstheme="minorHAnsi"/>
              <w:iCs/>
              <w:sz w:val="18"/>
              <w:szCs w:val="18"/>
            </w:rPr>
          </w:rPrChange>
        </w:rPr>
      </w:pPr>
    </w:p>
    <w:p w14:paraId="61902170" w14:textId="67E6E823" w:rsidR="006C6BD2" w:rsidRPr="004D03CF" w:rsidDel="000B0006" w:rsidRDefault="006C6BD2" w:rsidP="00AD4563">
      <w:pPr>
        <w:rPr>
          <w:del w:id="4157" w:author="Jesús Carretero" w:date="2019-09-23T21:41:00Z"/>
          <w:rFonts w:asciiTheme="minorHAnsi" w:hAnsiTheme="minorHAnsi" w:cstheme="minorHAnsi"/>
        </w:rPr>
      </w:pPr>
      <w:del w:id="4158" w:author="Jesús Carretero" w:date="2019-09-23T21:41:00Z">
        <w:r w:rsidDel="000B0006">
          <w:rPr>
            <w:rFonts w:asciiTheme="minorHAnsi" w:hAnsiTheme="minorHAnsi" w:cstheme="minorHAnsi"/>
          </w:rPr>
          <w:delText xml:space="preserve">                         </w:delText>
        </w:r>
        <w:r w:rsidR="00447852" w:rsidDel="000B0006">
          <w:rPr>
            <w:rFonts w:asciiTheme="minorHAnsi" w:hAnsiTheme="minorHAnsi" w:cstheme="minorHAnsi"/>
          </w:rPr>
          <w:delText xml:space="preserve">         </w:delText>
        </w:r>
        <w:r w:rsidR="00EE5FBF" w:rsidDel="000B0006">
          <w:rPr>
            <w:rFonts w:asciiTheme="minorHAnsi" w:hAnsiTheme="minorHAnsi" w:cstheme="minorHAnsi"/>
          </w:rPr>
          <w:delText xml:space="preserve">   </w:delText>
        </w:r>
        <w:r w:rsidR="00447852" w:rsidDel="000B0006">
          <w:rPr>
            <w:rFonts w:asciiTheme="minorHAnsi" w:hAnsiTheme="minorHAnsi" w:cstheme="minorHAnsi"/>
          </w:rPr>
          <w:delText xml:space="preserve">  </w:delText>
        </w:r>
        <w:r w:rsidDel="000B0006">
          <w:rPr>
            <w:rFonts w:asciiTheme="minorHAnsi" w:hAnsiTheme="minorHAnsi" w:cstheme="minorHAnsi"/>
          </w:rPr>
          <w:delText xml:space="preserve">Figura XX: </w:delText>
        </w:r>
        <w:r w:rsidR="00EE5FBF" w:rsidDel="000B0006">
          <w:rPr>
            <w:rFonts w:asciiTheme="minorHAnsi" w:hAnsiTheme="minorHAnsi" w:cstheme="minorHAnsi"/>
          </w:rPr>
          <w:delText xml:space="preserve"> ML aplicado a métricas de</w:delText>
        </w:r>
        <w:r w:rsidR="00447852" w:rsidDel="000B0006">
          <w:rPr>
            <w:rFonts w:asciiTheme="minorHAnsi" w:hAnsiTheme="minorHAnsi" w:cstheme="minorHAnsi"/>
          </w:rPr>
          <w:delText xml:space="preserve"> usuarios.</w:delText>
        </w:r>
      </w:del>
    </w:p>
    <w:p w14:paraId="29B48910" w14:textId="20647922" w:rsidR="00C76618" w:rsidDel="000B0006" w:rsidRDefault="00C76618" w:rsidP="00AD4563">
      <w:pPr>
        <w:rPr>
          <w:del w:id="4159" w:author="Jesús Carretero" w:date="2019-09-23T21:41:00Z"/>
          <w:rFonts w:asciiTheme="minorHAnsi" w:hAnsiTheme="minorHAnsi" w:cstheme="minorHAnsi"/>
          <w:sz w:val="18"/>
          <w:szCs w:val="18"/>
        </w:rPr>
      </w:pPr>
    </w:p>
    <w:p w14:paraId="687AF385" w14:textId="4987CED7" w:rsidR="006C6BD2" w:rsidDel="000B0006" w:rsidRDefault="006C6BD2" w:rsidP="00AD4563">
      <w:pPr>
        <w:rPr>
          <w:del w:id="4160" w:author="Jesús Carretero" w:date="2019-09-23T21:41:00Z"/>
          <w:rFonts w:asciiTheme="minorHAnsi" w:hAnsiTheme="minorHAnsi" w:cstheme="minorHAnsi"/>
          <w:sz w:val="18"/>
          <w:szCs w:val="18"/>
        </w:rPr>
      </w:pPr>
    </w:p>
    <w:p w14:paraId="61E28641" w14:textId="7A16DE80" w:rsidR="006C6BD2" w:rsidDel="000B0006" w:rsidRDefault="006C6BD2" w:rsidP="00AD4563">
      <w:pPr>
        <w:rPr>
          <w:ins w:id="4161" w:author="BENITO CASADO, ENRIQUE" w:date="2019-09-23T11:29:00Z"/>
          <w:del w:id="4162" w:author="Jesús Carretero" w:date="2019-09-23T21:41:00Z"/>
          <w:rFonts w:asciiTheme="minorHAnsi" w:hAnsiTheme="minorHAnsi" w:cstheme="minorHAnsi"/>
          <w:sz w:val="18"/>
          <w:szCs w:val="18"/>
        </w:rPr>
      </w:pPr>
    </w:p>
    <w:p w14:paraId="05787257" w14:textId="5A62D0E1" w:rsidR="003E3225" w:rsidDel="000B0006" w:rsidRDefault="003E3225" w:rsidP="00AD4563">
      <w:pPr>
        <w:rPr>
          <w:ins w:id="4163" w:author="BENITO CASADO, ENRIQUE" w:date="2019-09-23T11:29:00Z"/>
          <w:del w:id="4164" w:author="Jesús Carretero" w:date="2019-09-23T21:41:00Z"/>
          <w:rFonts w:asciiTheme="minorHAnsi" w:hAnsiTheme="minorHAnsi" w:cstheme="minorHAnsi"/>
          <w:sz w:val="18"/>
          <w:szCs w:val="18"/>
        </w:rPr>
      </w:pPr>
    </w:p>
    <w:p w14:paraId="42681C3D" w14:textId="1BF435A9" w:rsidR="003E3225" w:rsidDel="000B0006" w:rsidRDefault="003E3225" w:rsidP="00AD4563">
      <w:pPr>
        <w:rPr>
          <w:ins w:id="4165" w:author="BENITO CASADO, ENRIQUE" w:date="2019-09-23T11:29:00Z"/>
          <w:del w:id="4166" w:author="Jesús Carretero" w:date="2019-09-23T21:41:00Z"/>
          <w:rFonts w:asciiTheme="minorHAnsi" w:hAnsiTheme="minorHAnsi" w:cstheme="minorHAnsi"/>
          <w:sz w:val="18"/>
          <w:szCs w:val="18"/>
        </w:rPr>
      </w:pPr>
    </w:p>
    <w:p w14:paraId="4D631004" w14:textId="02BB59C8" w:rsidR="003E3225" w:rsidDel="000B0006" w:rsidRDefault="003E3225" w:rsidP="00AD4563">
      <w:pPr>
        <w:rPr>
          <w:ins w:id="4167" w:author="BENITO CASADO, ENRIQUE" w:date="2019-09-23T11:29:00Z"/>
          <w:del w:id="4168" w:author="Jesús Carretero" w:date="2019-09-23T21:41:00Z"/>
          <w:rFonts w:asciiTheme="minorHAnsi" w:hAnsiTheme="minorHAnsi" w:cstheme="minorHAnsi"/>
          <w:sz w:val="18"/>
          <w:szCs w:val="18"/>
        </w:rPr>
      </w:pPr>
    </w:p>
    <w:p w14:paraId="6E056093" w14:textId="687008C6" w:rsidR="003E3225" w:rsidDel="000B0006" w:rsidRDefault="003E3225" w:rsidP="00AD4563">
      <w:pPr>
        <w:rPr>
          <w:ins w:id="4169" w:author="BENITO CASADO, ENRIQUE" w:date="2019-09-23T11:29:00Z"/>
          <w:del w:id="4170" w:author="Jesús Carretero" w:date="2019-09-23T21:41:00Z"/>
          <w:rFonts w:asciiTheme="minorHAnsi" w:hAnsiTheme="minorHAnsi" w:cstheme="minorHAnsi"/>
          <w:sz w:val="18"/>
          <w:szCs w:val="18"/>
        </w:rPr>
      </w:pPr>
    </w:p>
    <w:p w14:paraId="01215079" w14:textId="2D0D79D6" w:rsidR="003E3225" w:rsidDel="000B0006" w:rsidRDefault="003E3225" w:rsidP="00AD4563">
      <w:pPr>
        <w:rPr>
          <w:ins w:id="4171" w:author="BENITO CASADO, ENRIQUE" w:date="2019-09-23T11:29:00Z"/>
          <w:del w:id="4172" w:author="Jesús Carretero" w:date="2019-09-23T21:41:00Z"/>
          <w:rFonts w:asciiTheme="minorHAnsi" w:hAnsiTheme="minorHAnsi" w:cstheme="minorHAnsi"/>
          <w:sz w:val="18"/>
          <w:szCs w:val="18"/>
        </w:rPr>
      </w:pPr>
    </w:p>
    <w:p w14:paraId="0B5A1B41" w14:textId="7907D26B" w:rsidR="003E3225" w:rsidDel="000B0006" w:rsidRDefault="003E3225" w:rsidP="00AD4563">
      <w:pPr>
        <w:rPr>
          <w:ins w:id="4173" w:author="BENITO CASADO, ENRIQUE" w:date="2019-09-23T11:29:00Z"/>
          <w:del w:id="4174" w:author="Jesús Carretero" w:date="2019-09-23T21:41:00Z"/>
          <w:rFonts w:asciiTheme="minorHAnsi" w:hAnsiTheme="minorHAnsi" w:cstheme="minorHAnsi"/>
          <w:sz w:val="18"/>
          <w:szCs w:val="18"/>
        </w:rPr>
      </w:pPr>
    </w:p>
    <w:p w14:paraId="70E597DC" w14:textId="3C203E3E" w:rsidR="003E3225" w:rsidDel="000B0006" w:rsidRDefault="003E3225" w:rsidP="00AD4563">
      <w:pPr>
        <w:rPr>
          <w:ins w:id="4175" w:author="BENITO CASADO, ENRIQUE" w:date="2019-09-23T11:29:00Z"/>
          <w:del w:id="4176" w:author="Jesús Carretero" w:date="2019-09-23T21:41:00Z"/>
          <w:rFonts w:asciiTheme="minorHAnsi" w:hAnsiTheme="minorHAnsi" w:cstheme="minorHAnsi"/>
          <w:sz w:val="18"/>
          <w:szCs w:val="18"/>
        </w:rPr>
      </w:pPr>
    </w:p>
    <w:p w14:paraId="4C34A788" w14:textId="3C00B59A" w:rsidR="003E3225" w:rsidDel="000B0006" w:rsidRDefault="003E3225" w:rsidP="00AD4563">
      <w:pPr>
        <w:rPr>
          <w:ins w:id="4177" w:author="BENITO CASADO, ENRIQUE" w:date="2019-09-23T11:29:00Z"/>
          <w:del w:id="4178" w:author="Jesús Carretero" w:date="2019-09-23T21:41:00Z"/>
          <w:rFonts w:asciiTheme="minorHAnsi" w:hAnsiTheme="minorHAnsi" w:cstheme="minorHAnsi"/>
          <w:sz w:val="18"/>
          <w:szCs w:val="18"/>
        </w:rPr>
      </w:pPr>
    </w:p>
    <w:p w14:paraId="4734133C" w14:textId="0243B010" w:rsidR="003E3225" w:rsidDel="000B0006" w:rsidRDefault="003E3225" w:rsidP="00AD4563">
      <w:pPr>
        <w:rPr>
          <w:ins w:id="4179" w:author="BENITO CASADO, ENRIQUE" w:date="2019-09-23T11:29:00Z"/>
          <w:del w:id="4180" w:author="Jesús Carretero" w:date="2019-09-23T21:41:00Z"/>
          <w:rFonts w:asciiTheme="minorHAnsi" w:hAnsiTheme="minorHAnsi" w:cstheme="minorHAnsi"/>
          <w:sz w:val="18"/>
          <w:szCs w:val="18"/>
        </w:rPr>
      </w:pPr>
    </w:p>
    <w:p w14:paraId="042FFEDE" w14:textId="1A6D5A74" w:rsidR="003E3225" w:rsidRDefault="003E3225">
      <w:pPr>
        <w:pStyle w:val="Beschriftung"/>
        <w:jc w:val="center"/>
        <w:rPr>
          <w:ins w:id="4181" w:author="BENITO CASADO, ENRIQUE" w:date="2019-09-23T11:29:00Z"/>
        </w:rPr>
        <w:pPrChange w:id="4182" w:author="Jesús Carretero" w:date="2019-09-23T21:41:00Z">
          <w:pPr/>
        </w:pPrChange>
      </w:pPr>
    </w:p>
    <w:p w14:paraId="27EE0C3D" w14:textId="183A220F" w:rsidR="003E3225" w:rsidRDefault="003E3225" w:rsidP="00AD4563">
      <w:pPr>
        <w:rPr>
          <w:rFonts w:asciiTheme="minorHAnsi" w:hAnsiTheme="minorHAnsi" w:cstheme="minorHAnsi"/>
          <w:sz w:val="18"/>
          <w:szCs w:val="18"/>
        </w:rPr>
      </w:pPr>
    </w:p>
    <w:p w14:paraId="3A03B67D" w14:textId="70D58C6A" w:rsidR="009A2C9B" w:rsidRPr="00E07D48" w:rsidRDefault="009A2C9B" w:rsidP="000221B2">
      <w:pPr>
        <w:autoSpaceDE w:val="0"/>
        <w:autoSpaceDN w:val="0"/>
        <w:adjustRightInd w:val="0"/>
        <w:spacing w:after="0" w:line="240" w:lineRule="auto"/>
        <w:rPr>
          <w:rFonts w:asciiTheme="minorHAnsi" w:hAnsiTheme="minorHAnsi" w:cstheme="minorHAnsi"/>
          <w:color w:val="FF0000"/>
          <w:sz w:val="24"/>
          <w:szCs w:val="24"/>
          <w:lang w:eastAsia="es-ES"/>
        </w:rPr>
      </w:pPr>
    </w:p>
    <w:p w14:paraId="3B7CBC17" w14:textId="77777777" w:rsidR="00CB3987" w:rsidRPr="0078482B" w:rsidRDefault="00CB3987" w:rsidP="00942C98">
      <w:pPr>
        <w:pStyle w:val="berschrift1"/>
        <w:rPr>
          <w:rFonts w:asciiTheme="minorHAnsi" w:hAnsiTheme="minorHAnsi" w:cstheme="minorHAnsi"/>
        </w:rPr>
      </w:pPr>
      <w:bookmarkStart w:id="4183" w:name="_Toc20170578"/>
      <w:r w:rsidRPr="0078482B">
        <w:rPr>
          <w:rFonts w:asciiTheme="minorHAnsi" w:hAnsiTheme="minorHAnsi" w:cstheme="minorHAnsi"/>
        </w:rPr>
        <w:t>CONCLUSIONES</w:t>
      </w:r>
      <w:r w:rsidR="00D35BDF" w:rsidRPr="0078482B">
        <w:rPr>
          <w:rFonts w:asciiTheme="minorHAnsi" w:hAnsiTheme="minorHAnsi" w:cstheme="minorHAnsi"/>
        </w:rPr>
        <w:t xml:space="preserve"> Y FUTURAS LÍNEAS DE TRABAJO</w:t>
      </w:r>
      <w:bookmarkEnd w:id="4183"/>
    </w:p>
    <w:p w14:paraId="3B48A0A9" w14:textId="31691E88" w:rsidR="00CB3987" w:rsidRDefault="00CB3987" w:rsidP="000E2725">
      <w:pPr>
        <w:pStyle w:val="KeinLeerraum"/>
        <w:jc w:val="both"/>
        <w:rPr>
          <w:rFonts w:asciiTheme="minorHAnsi" w:hAnsiTheme="minorHAnsi" w:cstheme="minorHAnsi"/>
        </w:rPr>
      </w:pPr>
    </w:p>
    <w:p w14:paraId="28C50DEA" w14:textId="38287CA3" w:rsidR="009D037F" w:rsidRPr="00474875" w:rsidRDefault="009D037F" w:rsidP="000E2725">
      <w:pPr>
        <w:pStyle w:val="KeinLeerraum"/>
        <w:jc w:val="both"/>
        <w:rPr>
          <w:rFonts w:asciiTheme="minorHAnsi" w:hAnsiTheme="minorHAnsi" w:cstheme="minorHAnsi"/>
          <w:b/>
          <w:sz w:val="32"/>
        </w:rPr>
      </w:pPr>
      <w:r w:rsidRPr="00474875">
        <w:rPr>
          <w:rFonts w:asciiTheme="minorHAnsi" w:hAnsiTheme="minorHAnsi" w:cstheme="minorHAnsi"/>
          <w:b/>
          <w:sz w:val="32"/>
        </w:rPr>
        <w:t>Infraestructura</w:t>
      </w:r>
    </w:p>
    <w:p w14:paraId="04424280" w14:textId="77777777" w:rsidR="009D037F" w:rsidRPr="0078482B" w:rsidRDefault="009D037F" w:rsidP="000E2725">
      <w:pPr>
        <w:pStyle w:val="KeinLeerraum"/>
        <w:jc w:val="both"/>
        <w:rPr>
          <w:rFonts w:asciiTheme="minorHAnsi" w:hAnsiTheme="minorHAnsi" w:cstheme="minorHAnsi"/>
        </w:rPr>
      </w:pPr>
    </w:p>
    <w:p w14:paraId="78197DF4" w14:textId="7DB2B8B0" w:rsidR="00CB3987" w:rsidRDefault="0078482B" w:rsidP="009D037F">
      <w:r w:rsidRPr="00474875">
        <w:rPr>
          <w:b/>
          <w:sz w:val="28"/>
        </w:rPr>
        <w:t>Migración a la nube:</w:t>
      </w:r>
      <w:r w:rsidRPr="00474875">
        <w:rPr>
          <w:sz w:val="28"/>
        </w:rPr>
        <w:t xml:space="preserve">  </w:t>
      </w:r>
      <w:r>
        <w:t>Nuestro proyecto ha sido montado mediante un ordenador y la ayuda de diferentes máquinas virtuales, se ha pretendido hacer una simulación de una infraestructura Big Data On-Premise, el siguiente paso lógico es migrar toda nuestra infraestructura de On-Premise a la nube, virtualizando nues</w:t>
      </w:r>
      <w:r w:rsidR="009D037F">
        <w:t>tros servicios mediante contenedores D</w:t>
      </w:r>
      <w:r>
        <w:t>ocker y orquestándolos mediante Kubernetes.</w:t>
      </w:r>
    </w:p>
    <w:p w14:paraId="4C642EEC" w14:textId="25F3425A" w:rsidR="009D037F" w:rsidRDefault="009D037F" w:rsidP="009D037F">
      <w:r w:rsidRPr="00474875">
        <w:rPr>
          <w:b/>
          <w:sz w:val="28"/>
        </w:rPr>
        <w:t>Jobs-Scheluder/Orquestador:</w:t>
      </w:r>
      <w:r w:rsidRPr="00474875">
        <w:rPr>
          <w:sz w:val="28"/>
        </w:rPr>
        <w:t xml:space="preserve"> </w:t>
      </w:r>
      <w:r>
        <w:t>Sin duda es un punto muy importante que le falta a este TFM la falta de un orquestador general o un software que programe que Jobs van a ser lanzados, y en qué orden. Existen diferentes programas de orquestación como Uc4, Autosys o incluso Apache Airflow que es opensource, por temas de tiempo no ha sido posible contar con estas herramientas.</w:t>
      </w:r>
    </w:p>
    <w:p w14:paraId="69329235" w14:textId="55DE1561" w:rsidR="009D037F" w:rsidRDefault="009D037F" w:rsidP="009D037F">
      <w:r w:rsidRPr="00474875">
        <w:rPr>
          <w:b/>
          <w:sz w:val="28"/>
        </w:rPr>
        <w:t>Data Streaming:</w:t>
      </w:r>
      <w:r w:rsidRPr="00474875">
        <w:rPr>
          <w:sz w:val="28"/>
        </w:rPr>
        <w:t xml:space="preserve"> </w:t>
      </w:r>
      <w:r>
        <w:t xml:space="preserve">Sin duda, </w:t>
      </w:r>
      <w:r w:rsidR="008907AE">
        <w:t>un tema muy interesante donde se puede profundizar mucho, especialmente interesante aplicado a plataformas como twitter. Apache-Stream o Apache Flink son dos de las herramientas más interesantes en este campo.</w:t>
      </w:r>
    </w:p>
    <w:p w14:paraId="43E70760" w14:textId="1691D831" w:rsidR="008907AE" w:rsidRDefault="008907AE" w:rsidP="009D037F"/>
    <w:p w14:paraId="741F946F" w14:textId="73AFBD29" w:rsidR="008907AE" w:rsidRPr="00474875" w:rsidRDefault="008907AE" w:rsidP="009D037F">
      <w:pPr>
        <w:rPr>
          <w:b/>
          <w:sz w:val="32"/>
        </w:rPr>
      </w:pPr>
      <w:r w:rsidRPr="00474875">
        <w:rPr>
          <w:b/>
          <w:sz w:val="32"/>
        </w:rPr>
        <w:t>Data Science</w:t>
      </w:r>
    </w:p>
    <w:p w14:paraId="37F8C182" w14:textId="3061220E" w:rsidR="008907AE" w:rsidRDefault="008907AE" w:rsidP="009D037F">
      <w:r w:rsidRPr="00474875">
        <w:rPr>
          <w:b/>
          <w:sz w:val="28"/>
        </w:rPr>
        <w:t>NLP</w:t>
      </w:r>
      <w:r>
        <w:t xml:space="preserve">: </w:t>
      </w:r>
      <w:r w:rsidR="00474875">
        <w:t>Análisis</w:t>
      </w:r>
      <w:r>
        <w:t xml:space="preserve"> de sentimiento sobre el texto. Para poder comparar predicciones, producto y bolsa.</w:t>
      </w:r>
    </w:p>
    <w:p w14:paraId="5C2288A1" w14:textId="270E172C" w:rsidR="008907AE" w:rsidRDefault="008907AE" w:rsidP="009D037F">
      <w:r w:rsidRPr="00474875">
        <w:rPr>
          <w:b/>
          <w:sz w:val="28"/>
        </w:rPr>
        <w:t>Evitar fraude</w:t>
      </w:r>
      <w:r>
        <w:t xml:space="preserve">: Los autores “actualizan” sus textos, esto puede provocar que un autor </w:t>
      </w:r>
      <w:r w:rsidR="00C20C51">
        <w:t>que había</w:t>
      </w:r>
      <w:r>
        <w:t xml:space="preserve"> hablado negativamente sobre un producto cambie su texto en función de </w:t>
      </w:r>
      <w:r w:rsidR="00C20C51">
        <w:t>cómo</w:t>
      </w:r>
      <w:r>
        <w:t xml:space="preserve"> evoluciona el mercado.</w:t>
      </w:r>
    </w:p>
    <w:p w14:paraId="22C007B3" w14:textId="77777777" w:rsidR="0078482B" w:rsidRPr="00E07D48" w:rsidRDefault="0078482B" w:rsidP="000E2725">
      <w:pPr>
        <w:pStyle w:val="KeinLeerraum"/>
        <w:jc w:val="both"/>
        <w:rPr>
          <w:rFonts w:asciiTheme="minorHAnsi" w:hAnsiTheme="minorHAnsi" w:cstheme="minorHAnsi"/>
          <w:color w:val="FF0000"/>
        </w:rPr>
      </w:pPr>
    </w:p>
    <w:p w14:paraId="0501EFA8" w14:textId="77777777" w:rsidR="00872F3C" w:rsidRPr="00E07D48" w:rsidRDefault="00872F3C">
      <w:pPr>
        <w:spacing w:after="0" w:line="240" w:lineRule="auto"/>
        <w:rPr>
          <w:rFonts w:asciiTheme="minorHAnsi" w:hAnsiTheme="minorHAnsi" w:cstheme="minorHAnsi"/>
          <w:color w:val="FF0000"/>
        </w:rPr>
      </w:pPr>
      <w:r w:rsidRPr="00E07D48">
        <w:rPr>
          <w:rFonts w:asciiTheme="minorHAnsi" w:hAnsiTheme="minorHAnsi" w:cstheme="minorHAnsi"/>
          <w:color w:val="FF0000"/>
        </w:rPr>
        <w:br w:type="page"/>
      </w:r>
    </w:p>
    <w:p w14:paraId="48257E28" w14:textId="062C8335" w:rsidR="00317D37" w:rsidRDefault="00317D37">
      <w:pPr>
        <w:pStyle w:val="berschrift1"/>
        <w:rPr>
          <w:ins w:id="4184" w:author="Jesús Carretero" w:date="2019-09-18T12:11:00Z"/>
        </w:rPr>
        <w:pPrChange w:id="4185" w:author="Jesús Carretero" w:date="2019-09-18T12:11:00Z">
          <w:pPr>
            <w:pStyle w:val="berschrift1"/>
            <w:numPr>
              <w:numId w:val="0"/>
            </w:numPr>
            <w:tabs>
              <w:tab w:val="clear" w:pos="397"/>
            </w:tabs>
          </w:pPr>
        </w:pPrChange>
      </w:pPr>
      <w:bookmarkStart w:id="4186" w:name="_Toc20170579"/>
      <w:ins w:id="4187" w:author="Jesús Carretero" w:date="2019-09-18T12:11:00Z">
        <w:r>
          <w:lastRenderedPageBreak/>
          <w:t>Referencias</w:t>
        </w:r>
        <w:bookmarkEnd w:id="4186"/>
      </w:ins>
    </w:p>
    <w:p w14:paraId="041B7FF2" w14:textId="5DC67A16" w:rsidR="00317D37" w:rsidRDefault="00317D37" w:rsidP="00942C98">
      <w:pPr>
        <w:pStyle w:val="berschrift1"/>
        <w:numPr>
          <w:ilvl w:val="0"/>
          <w:numId w:val="0"/>
        </w:numPr>
        <w:rPr>
          <w:ins w:id="4188" w:author="BENITO CASADO, ENRIQUE" w:date="2019-09-22T21:39:00Z"/>
          <w:rFonts w:asciiTheme="minorHAnsi" w:hAnsiTheme="minorHAnsi" w:cstheme="minorHAnsi"/>
          <w:color w:val="FF0000"/>
        </w:rPr>
      </w:pPr>
    </w:p>
    <w:p w14:paraId="22468206" w14:textId="267EACC4" w:rsidR="00B70D25" w:rsidRPr="00B70D25" w:rsidRDefault="00B70D25">
      <w:pPr>
        <w:rPr>
          <w:ins w:id="4189" w:author="Jesús Carretero" w:date="2019-09-18T12:11:00Z"/>
          <w:sz w:val="24"/>
          <w:szCs w:val="24"/>
          <w:rPrChange w:id="4190" w:author="BENITO CASADO, ENRIQUE" w:date="2019-09-22T21:39:00Z">
            <w:rPr>
              <w:ins w:id="4191" w:author="Jesús Carretero" w:date="2019-09-18T12:11:00Z"/>
              <w:rFonts w:asciiTheme="minorHAnsi" w:hAnsiTheme="minorHAnsi" w:cstheme="minorHAnsi"/>
              <w:color w:val="FF0000"/>
            </w:rPr>
          </w:rPrChange>
        </w:rPr>
        <w:pPrChange w:id="4192" w:author="BENITO CASADO, ENRIQUE" w:date="2019-09-22T21:39:00Z">
          <w:pPr>
            <w:pStyle w:val="berschrift1"/>
            <w:numPr>
              <w:numId w:val="0"/>
            </w:numPr>
            <w:tabs>
              <w:tab w:val="clear" w:pos="397"/>
            </w:tabs>
          </w:pPr>
        </w:pPrChange>
      </w:pPr>
      <w:ins w:id="4193" w:author="BENITO CASADO, ENRIQUE" w:date="2019-09-22T21:39:00Z">
        <w:r w:rsidRPr="00B70D25">
          <w:rPr>
            <w:b/>
            <w:sz w:val="24"/>
            <w:szCs w:val="24"/>
            <w:rPrChange w:id="4194" w:author="BENITO CASADO, ENRIQUE" w:date="2019-09-22T21:39:00Z">
              <w:rPr/>
            </w:rPrChange>
          </w:rPr>
          <w:t xml:space="preserve">Herramientas </w:t>
        </w:r>
      </w:ins>
      <w:ins w:id="4195" w:author="BENITO CASADO, ENRIQUE" w:date="2019-09-22T21:41:00Z">
        <w:r w:rsidR="00332FDE">
          <w:rPr>
            <w:b/>
            <w:sz w:val="24"/>
            <w:szCs w:val="24"/>
          </w:rPr>
          <w:t xml:space="preserve">y programas </w:t>
        </w:r>
      </w:ins>
      <w:ins w:id="4196" w:author="BENITO CASADO, ENRIQUE" w:date="2019-09-22T21:39:00Z">
        <w:r w:rsidR="00332FDE">
          <w:rPr>
            <w:b/>
            <w:sz w:val="24"/>
            <w:szCs w:val="24"/>
          </w:rPr>
          <w:t>utilizaddos</w:t>
        </w:r>
      </w:ins>
    </w:p>
    <w:p w14:paraId="313E3323" w14:textId="3597BE8C" w:rsidR="00317D37" w:rsidRPr="00831F37" w:rsidDel="00B70D25" w:rsidRDefault="00B70D25">
      <w:pPr>
        <w:spacing w:after="0" w:line="240" w:lineRule="auto"/>
        <w:jc w:val="left"/>
        <w:rPr>
          <w:del w:id="4197" w:author="BENITO CASADO, ENRIQUE" w:date="2019-09-22T21:33:00Z"/>
          <w:lang w:val="en-US"/>
          <w:rPrChange w:id="4198" w:author="BENITO CASADO, ENRIQUE" w:date="2019-10-03T16:54:00Z">
            <w:rPr>
              <w:del w:id="4199" w:author="BENITO CASADO, ENRIQUE" w:date="2019-09-22T21:33:00Z"/>
            </w:rPr>
          </w:rPrChange>
        </w:rPr>
      </w:pPr>
      <w:ins w:id="4200" w:author="BENITO CASADO, ENRIQUE" w:date="2019-09-22T21:33:00Z">
        <w:r w:rsidRPr="00831F37">
          <w:rPr>
            <w:lang w:val="en-US"/>
            <w:rPrChange w:id="4201" w:author="BENITO CASADO, ENRIQUE" w:date="2019-10-03T16:54:00Z">
              <w:rPr/>
            </w:rPrChange>
          </w:rPr>
          <w:t>Scrapy:</w:t>
        </w:r>
      </w:ins>
      <w:ins w:id="4202" w:author="BENITO CASADO, ENRIQUE" w:date="2019-09-22T21:36:00Z">
        <w:r w:rsidRPr="00831F37">
          <w:rPr>
            <w:lang w:val="en-US"/>
            <w:rPrChange w:id="4203" w:author="BENITO CASADO, ENRIQUE" w:date="2019-10-03T16:54:00Z">
              <w:rPr/>
            </w:rPrChange>
          </w:rPr>
          <w:t xml:space="preserve"> </w:t>
        </w:r>
        <w:r>
          <w:fldChar w:fldCharType="begin"/>
        </w:r>
        <w:r w:rsidRPr="00831F37">
          <w:rPr>
            <w:lang w:val="en-US"/>
            <w:rPrChange w:id="4204" w:author="BENITO CASADO, ENRIQUE" w:date="2019-10-03T16:54:00Z">
              <w:rPr/>
            </w:rPrChange>
          </w:rPr>
          <w:instrText xml:space="preserve"> HYPERLINK "https://scrapy.org/" </w:instrText>
        </w:r>
        <w:r>
          <w:fldChar w:fldCharType="separate"/>
        </w:r>
        <w:r w:rsidRPr="00831F37">
          <w:rPr>
            <w:rStyle w:val="Hyperlink"/>
            <w:lang w:val="en-US"/>
            <w:rPrChange w:id="4205" w:author="BENITO CASADO, ENRIQUE" w:date="2019-10-03T16:54:00Z">
              <w:rPr>
                <w:rStyle w:val="Hyperlink"/>
              </w:rPr>
            </w:rPrChange>
          </w:rPr>
          <w:t>https://scrapy.org/</w:t>
        </w:r>
        <w:r>
          <w:fldChar w:fldCharType="end"/>
        </w:r>
      </w:ins>
    </w:p>
    <w:p w14:paraId="4FE0DF5D" w14:textId="774E5DAC" w:rsidR="00B70D25" w:rsidRPr="00831F37" w:rsidRDefault="00B70D25" w:rsidP="00317D37">
      <w:pPr>
        <w:rPr>
          <w:ins w:id="4206" w:author="BENITO CASADO, ENRIQUE" w:date="2019-09-22T21:33:00Z"/>
          <w:lang w:val="en-US"/>
          <w:rPrChange w:id="4207" w:author="BENITO CASADO, ENRIQUE" w:date="2019-10-03T16:54:00Z">
            <w:rPr>
              <w:ins w:id="4208" w:author="BENITO CASADO, ENRIQUE" w:date="2019-09-22T21:33:00Z"/>
            </w:rPr>
          </w:rPrChange>
        </w:rPr>
      </w:pPr>
    </w:p>
    <w:p w14:paraId="146C94A3" w14:textId="1975E3B1" w:rsidR="00B70D25" w:rsidRPr="00B70D25" w:rsidRDefault="00B70D25" w:rsidP="00317D37">
      <w:pPr>
        <w:rPr>
          <w:ins w:id="4209" w:author="BENITO CASADO, ENRIQUE" w:date="2019-09-22T21:33:00Z"/>
          <w:lang w:val="en-US"/>
          <w:rPrChange w:id="4210" w:author="BENITO CASADO, ENRIQUE" w:date="2019-09-22T21:34:00Z">
            <w:rPr>
              <w:ins w:id="4211" w:author="BENITO CASADO, ENRIQUE" w:date="2019-09-22T21:33:00Z"/>
            </w:rPr>
          </w:rPrChange>
        </w:rPr>
      </w:pPr>
      <w:ins w:id="4212" w:author="BENITO CASADO, ENRIQUE" w:date="2019-09-22T21:33:00Z">
        <w:r w:rsidRPr="00B70D25">
          <w:rPr>
            <w:lang w:val="en-US"/>
            <w:rPrChange w:id="4213" w:author="BENITO CASADO, ENRIQUE" w:date="2019-09-22T21:34:00Z">
              <w:rPr/>
            </w:rPrChange>
          </w:rPr>
          <w:t>MongoDB</w:t>
        </w:r>
      </w:ins>
      <w:ins w:id="4214" w:author="BENITO CASADO, ENRIQUE" w:date="2019-09-22T21:35:00Z">
        <w:r>
          <w:rPr>
            <w:lang w:val="en-US"/>
          </w:rPr>
          <w:t>:</w:t>
        </w:r>
      </w:ins>
      <w:ins w:id="4215" w:author="BENITO CASADO, ENRIQUE" w:date="2019-09-22T21:36:00Z">
        <w:r w:rsidRPr="00B70D25">
          <w:rPr>
            <w:lang w:val="en-US"/>
            <w:rPrChange w:id="4216" w:author="BENITO CASADO, ENRIQUE" w:date="2019-09-22T21:36:00Z">
              <w:rPr/>
            </w:rPrChange>
          </w:rPr>
          <w:t xml:space="preserve"> </w:t>
        </w:r>
        <w:r>
          <w:fldChar w:fldCharType="begin"/>
        </w:r>
        <w:r w:rsidRPr="00B70D25">
          <w:rPr>
            <w:lang w:val="en-US"/>
            <w:rPrChange w:id="4217" w:author="BENITO CASADO, ENRIQUE" w:date="2019-09-22T21:36:00Z">
              <w:rPr/>
            </w:rPrChange>
          </w:rPr>
          <w:instrText xml:space="preserve"> HYPERLINK "https://www.mongodb.com/download-center/community" </w:instrText>
        </w:r>
        <w:r>
          <w:fldChar w:fldCharType="separate"/>
        </w:r>
        <w:r w:rsidRPr="00B70D25">
          <w:rPr>
            <w:rStyle w:val="Hyperlink"/>
            <w:lang w:val="en-US"/>
            <w:rPrChange w:id="4218" w:author="BENITO CASADO, ENRIQUE" w:date="2019-09-22T21:36:00Z">
              <w:rPr>
                <w:rStyle w:val="Hyperlink"/>
              </w:rPr>
            </w:rPrChange>
          </w:rPr>
          <w:t>https://www.mongodb.com/download-center/community</w:t>
        </w:r>
        <w:r>
          <w:fldChar w:fldCharType="end"/>
        </w:r>
      </w:ins>
    </w:p>
    <w:p w14:paraId="59EEAFA7" w14:textId="5AACC72E" w:rsidR="00B70D25" w:rsidRPr="00B70D25" w:rsidRDefault="00B70D25" w:rsidP="00317D37">
      <w:pPr>
        <w:rPr>
          <w:ins w:id="4219" w:author="BENITO CASADO, ENRIQUE" w:date="2019-09-22T21:33:00Z"/>
          <w:lang w:val="en-US"/>
          <w:rPrChange w:id="4220" w:author="BENITO CASADO, ENRIQUE" w:date="2019-09-22T21:34:00Z">
            <w:rPr>
              <w:ins w:id="4221" w:author="BENITO CASADO, ENRIQUE" w:date="2019-09-22T21:33:00Z"/>
            </w:rPr>
          </w:rPrChange>
        </w:rPr>
      </w:pPr>
      <w:ins w:id="4222" w:author="BENITO CASADO, ENRIQUE" w:date="2019-09-22T21:33:00Z">
        <w:r w:rsidRPr="00B70D25">
          <w:rPr>
            <w:lang w:val="en-US"/>
            <w:rPrChange w:id="4223" w:author="BENITO CASADO, ENRIQUE" w:date="2019-09-22T21:34:00Z">
              <w:rPr/>
            </w:rPrChange>
          </w:rPr>
          <w:t>Pymongo</w:t>
        </w:r>
      </w:ins>
      <w:ins w:id="4224" w:author="BENITO CASADO, ENRIQUE" w:date="2019-09-22T21:35:00Z">
        <w:r>
          <w:rPr>
            <w:lang w:val="en-US"/>
          </w:rPr>
          <w:t>:</w:t>
        </w:r>
      </w:ins>
      <w:ins w:id="4225" w:author="BENITO CASADO, ENRIQUE" w:date="2019-09-22T21:36:00Z">
        <w:r w:rsidRPr="00B70D25">
          <w:rPr>
            <w:lang w:val="en-US"/>
            <w:rPrChange w:id="4226" w:author="BENITO CASADO, ENRIQUE" w:date="2019-09-22T21:36:00Z">
              <w:rPr/>
            </w:rPrChange>
          </w:rPr>
          <w:t xml:space="preserve"> </w:t>
        </w:r>
        <w:r>
          <w:fldChar w:fldCharType="begin"/>
        </w:r>
        <w:r w:rsidRPr="00B70D25">
          <w:rPr>
            <w:lang w:val="en-US"/>
            <w:rPrChange w:id="4227" w:author="BENITO CASADO, ENRIQUE" w:date="2019-09-22T21:36:00Z">
              <w:rPr/>
            </w:rPrChange>
          </w:rPr>
          <w:instrText xml:space="preserve"> HYPERLINK "https://api.mongodb.com/python/current/" </w:instrText>
        </w:r>
        <w:r>
          <w:fldChar w:fldCharType="separate"/>
        </w:r>
        <w:r w:rsidRPr="00B70D25">
          <w:rPr>
            <w:rStyle w:val="Hyperlink"/>
            <w:lang w:val="en-US"/>
            <w:rPrChange w:id="4228" w:author="BENITO CASADO, ENRIQUE" w:date="2019-09-22T21:36:00Z">
              <w:rPr>
                <w:rStyle w:val="Hyperlink"/>
              </w:rPr>
            </w:rPrChange>
          </w:rPr>
          <w:t>https://api.mongodb.com/python/current/</w:t>
        </w:r>
        <w:r>
          <w:fldChar w:fldCharType="end"/>
        </w:r>
      </w:ins>
    </w:p>
    <w:p w14:paraId="1E715103" w14:textId="31620D4C" w:rsidR="00B70D25" w:rsidRPr="00B70D25" w:rsidRDefault="00B70D25" w:rsidP="00317D37">
      <w:pPr>
        <w:rPr>
          <w:ins w:id="4229" w:author="BENITO CASADO, ENRIQUE" w:date="2019-09-22T21:33:00Z"/>
          <w:lang w:val="de-DE"/>
          <w:rPrChange w:id="4230" w:author="BENITO CASADO, ENRIQUE" w:date="2019-09-22T21:37:00Z">
            <w:rPr>
              <w:ins w:id="4231" w:author="BENITO CASADO, ENRIQUE" w:date="2019-09-22T21:33:00Z"/>
            </w:rPr>
          </w:rPrChange>
        </w:rPr>
      </w:pPr>
      <w:ins w:id="4232" w:author="BENITO CASADO, ENRIQUE" w:date="2019-09-22T21:37:00Z">
        <w:r w:rsidRPr="00B70D25">
          <w:rPr>
            <w:lang w:val="de-DE"/>
            <w:rPrChange w:id="4233" w:author="BENITO CASADO, ENRIQUE" w:date="2019-09-22T21:37:00Z">
              <w:rPr>
                <w:lang w:val="en-US"/>
              </w:rPr>
            </w:rPrChange>
          </w:rPr>
          <w:t xml:space="preserve">Apache </w:t>
        </w:r>
      </w:ins>
      <w:ins w:id="4234" w:author="BENITO CASADO, ENRIQUE" w:date="2019-09-22T21:33:00Z">
        <w:r w:rsidRPr="00B70D25">
          <w:rPr>
            <w:lang w:val="de-DE"/>
            <w:rPrChange w:id="4235" w:author="BENITO CASADO, ENRIQUE" w:date="2019-09-22T21:37:00Z">
              <w:rPr/>
            </w:rPrChange>
          </w:rPr>
          <w:t>Kafka</w:t>
        </w:r>
      </w:ins>
      <w:ins w:id="4236" w:author="BENITO CASADO, ENRIQUE" w:date="2019-09-22T21:35:00Z">
        <w:r w:rsidRPr="00B70D25">
          <w:rPr>
            <w:lang w:val="de-DE"/>
            <w:rPrChange w:id="4237" w:author="BENITO CASADO, ENRIQUE" w:date="2019-09-22T21:37:00Z">
              <w:rPr>
                <w:lang w:val="en-US"/>
              </w:rPr>
            </w:rPrChange>
          </w:rPr>
          <w:t>:</w:t>
        </w:r>
      </w:ins>
      <w:ins w:id="4238" w:author="BENITO CASADO, ENRIQUE" w:date="2019-09-22T21:37:00Z">
        <w:r w:rsidRPr="00B70D25">
          <w:rPr>
            <w:lang w:val="de-DE"/>
            <w:rPrChange w:id="4239" w:author="BENITO CASADO, ENRIQUE" w:date="2019-09-22T21:37:00Z">
              <w:rPr/>
            </w:rPrChange>
          </w:rPr>
          <w:t xml:space="preserve"> </w:t>
        </w:r>
        <w:r>
          <w:fldChar w:fldCharType="begin"/>
        </w:r>
        <w:r w:rsidRPr="00B70D25">
          <w:rPr>
            <w:lang w:val="de-DE"/>
            <w:rPrChange w:id="4240" w:author="BENITO CASADO, ENRIQUE" w:date="2019-09-22T21:37:00Z">
              <w:rPr/>
            </w:rPrChange>
          </w:rPr>
          <w:instrText xml:space="preserve"> HYPERLINK "https://kafka.apache.org/downloads" </w:instrText>
        </w:r>
        <w:r>
          <w:fldChar w:fldCharType="separate"/>
        </w:r>
        <w:r w:rsidRPr="00B70D25">
          <w:rPr>
            <w:rStyle w:val="Hyperlink"/>
            <w:lang w:val="de-DE"/>
            <w:rPrChange w:id="4241" w:author="BENITO CASADO, ENRIQUE" w:date="2019-09-22T21:37:00Z">
              <w:rPr>
                <w:rStyle w:val="Hyperlink"/>
              </w:rPr>
            </w:rPrChange>
          </w:rPr>
          <w:t>https://kafka.apache.org/downloads</w:t>
        </w:r>
        <w:r>
          <w:fldChar w:fldCharType="end"/>
        </w:r>
      </w:ins>
    </w:p>
    <w:p w14:paraId="04B427C5" w14:textId="19A4F16E" w:rsidR="00B70D25" w:rsidRPr="00B70D25" w:rsidRDefault="00B70D25" w:rsidP="00317D37">
      <w:pPr>
        <w:rPr>
          <w:ins w:id="4242" w:author="BENITO CASADO, ENRIQUE" w:date="2019-09-22T21:34:00Z"/>
          <w:lang w:val="en-US"/>
          <w:rPrChange w:id="4243" w:author="BENITO CASADO, ENRIQUE" w:date="2019-09-22T21:34:00Z">
            <w:rPr>
              <w:ins w:id="4244" w:author="BENITO CASADO, ENRIQUE" w:date="2019-09-22T21:34:00Z"/>
            </w:rPr>
          </w:rPrChange>
        </w:rPr>
      </w:pPr>
      <w:ins w:id="4245" w:author="BENITO CASADO, ENRIQUE" w:date="2019-09-22T21:34:00Z">
        <w:r w:rsidRPr="00B70D25">
          <w:rPr>
            <w:lang w:val="en-US"/>
            <w:rPrChange w:id="4246" w:author="BENITO CASADO, ENRIQUE" w:date="2019-09-22T21:34:00Z">
              <w:rPr/>
            </w:rPrChange>
          </w:rPr>
          <w:t>Elasticsearch</w:t>
        </w:r>
      </w:ins>
      <w:ins w:id="4247" w:author="BENITO CASADO, ENRIQUE" w:date="2019-09-22T21:37:00Z">
        <w:r>
          <w:rPr>
            <w:lang w:val="en-US"/>
          </w:rPr>
          <w:t>:</w:t>
        </w:r>
        <w:r w:rsidRPr="00B70D25">
          <w:rPr>
            <w:lang w:val="en-US"/>
            <w:rPrChange w:id="4248" w:author="BENITO CASADO, ENRIQUE" w:date="2019-09-22T21:37:00Z">
              <w:rPr/>
            </w:rPrChange>
          </w:rPr>
          <w:t xml:space="preserve"> </w:t>
        </w:r>
        <w:r>
          <w:fldChar w:fldCharType="begin"/>
        </w:r>
        <w:r w:rsidRPr="00B70D25">
          <w:rPr>
            <w:lang w:val="en-US"/>
            <w:rPrChange w:id="4249" w:author="BENITO CASADO, ENRIQUE" w:date="2019-09-22T21:37:00Z">
              <w:rPr/>
            </w:rPrChange>
          </w:rPr>
          <w:instrText xml:space="preserve"> HYPERLINK "https://www.elastic.co/de/downloads/elasticsearch" </w:instrText>
        </w:r>
        <w:r>
          <w:fldChar w:fldCharType="separate"/>
        </w:r>
        <w:r w:rsidRPr="00B70D25">
          <w:rPr>
            <w:rStyle w:val="Hyperlink"/>
            <w:lang w:val="en-US"/>
            <w:rPrChange w:id="4250" w:author="BENITO CASADO, ENRIQUE" w:date="2019-09-22T21:37:00Z">
              <w:rPr>
                <w:rStyle w:val="Hyperlink"/>
              </w:rPr>
            </w:rPrChange>
          </w:rPr>
          <w:t>https://www.elastic.co/de/downloads/elasticsearch</w:t>
        </w:r>
        <w:r>
          <w:fldChar w:fldCharType="end"/>
        </w:r>
      </w:ins>
    </w:p>
    <w:p w14:paraId="251C095D" w14:textId="67CED41D" w:rsidR="00B70D25" w:rsidRPr="00657E26" w:rsidRDefault="00B70D25" w:rsidP="00317D37">
      <w:pPr>
        <w:rPr>
          <w:ins w:id="4251" w:author="BENITO CASADO, ENRIQUE" w:date="2019-09-22T21:34:00Z"/>
        </w:rPr>
      </w:pPr>
      <w:ins w:id="4252" w:author="BENITO CASADO, ENRIQUE" w:date="2019-09-22T21:34:00Z">
        <w:r w:rsidRPr="00657E26">
          <w:t>Logtash</w:t>
        </w:r>
      </w:ins>
      <w:ins w:id="4253" w:author="BENITO CASADO, ENRIQUE" w:date="2019-09-22T21:37:00Z">
        <w:r w:rsidRPr="00657E26">
          <w:rPr>
            <w:rPrChange w:id="4254" w:author="BENITO CASADO, ENRIQUE" w:date="2019-09-23T22:22:00Z">
              <w:rPr>
                <w:lang w:val="en-US"/>
              </w:rPr>
            </w:rPrChange>
          </w:rPr>
          <w:t>:</w:t>
        </w:r>
      </w:ins>
      <w:ins w:id="4255" w:author="BENITO CASADO, ENRIQUE" w:date="2019-09-22T21:38:00Z">
        <w:r w:rsidRPr="00657E26">
          <w:t xml:space="preserve"> </w:t>
        </w:r>
        <w:r>
          <w:fldChar w:fldCharType="begin"/>
        </w:r>
        <w:r w:rsidRPr="00657E26">
          <w:instrText xml:space="preserve"> HYPERLINK "https://www.elastic.co/de/downloads/logstash" </w:instrText>
        </w:r>
        <w:r>
          <w:fldChar w:fldCharType="separate"/>
        </w:r>
        <w:r w:rsidRPr="00657E26">
          <w:rPr>
            <w:rStyle w:val="Hyperlink"/>
          </w:rPr>
          <w:t>https://www.elastic.co/de/downloads/logstash</w:t>
        </w:r>
        <w:r>
          <w:fldChar w:fldCharType="end"/>
        </w:r>
      </w:ins>
    </w:p>
    <w:p w14:paraId="1DB1A3D7" w14:textId="04AC3D7F" w:rsidR="00B70D25" w:rsidRPr="00A332F4" w:rsidRDefault="00B70D25" w:rsidP="00317D37">
      <w:pPr>
        <w:rPr>
          <w:ins w:id="4256" w:author="BENITO CASADO, ENRIQUE" w:date="2019-09-23T11:25:00Z"/>
          <w:lang w:val="en-US"/>
          <w:rPrChange w:id="4257" w:author="Jesús Carretero" w:date="2019-09-23T21:13:00Z">
            <w:rPr>
              <w:ins w:id="4258" w:author="BENITO CASADO, ENRIQUE" w:date="2019-09-23T11:25:00Z"/>
            </w:rPr>
          </w:rPrChange>
        </w:rPr>
      </w:pPr>
      <w:ins w:id="4259" w:author="BENITO CASADO, ENRIQUE" w:date="2019-09-22T21:34:00Z">
        <w:r w:rsidRPr="00B70D25">
          <w:rPr>
            <w:lang w:val="en-US"/>
            <w:rPrChange w:id="4260" w:author="BENITO CASADO, ENRIQUE" w:date="2019-09-22T21:34:00Z">
              <w:rPr/>
            </w:rPrChange>
          </w:rPr>
          <w:t>Beats</w:t>
        </w:r>
      </w:ins>
      <w:ins w:id="4261" w:author="BENITO CASADO, ENRIQUE" w:date="2019-09-22T21:38:00Z">
        <w:r>
          <w:rPr>
            <w:lang w:val="en-US"/>
          </w:rPr>
          <w:t xml:space="preserve">: </w:t>
        </w:r>
        <w:r>
          <w:fldChar w:fldCharType="begin"/>
        </w:r>
        <w:r w:rsidRPr="00B70D25">
          <w:rPr>
            <w:lang w:val="en-US"/>
            <w:rPrChange w:id="4262" w:author="BENITO CASADO, ENRIQUE" w:date="2019-09-22T21:38:00Z">
              <w:rPr/>
            </w:rPrChange>
          </w:rPr>
          <w:instrText xml:space="preserve"> HYPERLINK "https://www.elastic.co/de/products/beats" </w:instrText>
        </w:r>
        <w:r>
          <w:fldChar w:fldCharType="separate"/>
        </w:r>
        <w:r w:rsidRPr="00B70D25">
          <w:rPr>
            <w:rStyle w:val="Hyperlink"/>
            <w:lang w:val="en-US"/>
            <w:rPrChange w:id="4263" w:author="BENITO CASADO, ENRIQUE" w:date="2019-09-22T21:38:00Z">
              <w:rPr>
                <w:rStyle w:val="Hyperlink"/>
              </w:rPr>
            </w:rPrChange>
          </w:rPr>
          <w:t>https://www.elastic.co/de/products/beats</w:t>
        </w:r>
        <w:r>
          <w:fldChar w:fldCharType="end"/>
        </w:r>
      </w:ins>
    </w:p>
    <w:p w14:paraId="41BAD5D3" w14:textId="5EBFE642" w:rsidR="00035B73" w:rsidRPr="00A332F4" w:rsidRDefault="00035B73" w:rsidP="00317D37">
      <w:pPr>
        <w:rPr>
          <w:ins w:id="4264" w:author="BENITO CASADO, ENRIQUE" w:date="2019-09-23T11:26:00Z"/>
          <w:lang w:val="en-US"/>
          <w:rPrChange w:id="4265" w:author="Jesús Carretero" w:date="2019-09-23T21:13:00Z">
            <w:rPr>
              <w:ins w:id="4266" w:author="BENITO CASADO, ENRIQUE" w:date="2019-09-23T11:26:00Z"/>
            </w:rPr>
          </w:rPrChange>
        </w:rPr>
      </w:pPr>
      <w:ins w:id="4267" w:author="BENITO CASADO, ENRIQUE" w:date="2019-09-23T11:25:00Z">
        <w:r w:rsidRPr="00035B73">
          <w:rPr>
            <w:lang w:val="en-US"/>
            <w:rPrChange w:id="4268" w:author="BENITO CASADO, ENRIQUE" w:date="2019-09-23T11:25:00Z">
              <w:rPr/>
            </w:rPrChange>
          </w:rPr>
          <w:t xml:space="preserve">Filebeat: </w:t>
        </w:r>
        <w:r>
          <w:fldChar w:fldCharType="begin"/>
        </w:r>
        <w:r w:rsidRPr="00035B73">
          <w:rPr>
            <w:lang w:val="en-US"/>
            <w:rPrChange w:id="4269" w:author="BENITO CASADO, ENRIQUE" w:date="2019-09-23T11:25:00Z">
              <w:rPr/>
            </w:rPrChange>
          </w:rPr>
          <w:instrText xml:space="preserve"> HYPERLINK "https://www.elastic.co/guide/en/beats/filebeat/master/filebeat-getting-started.html" </w:instrText>
        </w:r>
        <w:r>
          <w:fldChar w:fldCharType="separate"/>
        </w:r>
        <w:r w:rsidRPr="00035B73">
          <w:rPr>
            <w:rStyle w:val="Hyperlink"/>
            <w:lang w:val="en-US"/>
            <w:rPrChange w:id="4270" w:author="BENITO CASADO, ENRIQUE" w:date="2019-09-23T11:25:00Z">
              <w:rPr>
                <w:rStyle w:val="Hyperlink"/>
              </w:rPr>
            </w:rPrChange>
          </w:rPr>
          <w:t>https://www.elastic.co/guide/en/beats/filebeat/master/filebeat-getting-started.html</w:t>
        </w:r>
        <w:r>
          <w:fldChar w:fldCharType="end"/>
        </w:r>
      </w:ins>
    </w:p>
    <w:p w14:paraId="397B2497" w14:textId="02F169DE" w:rsidR="00035B73" w:rsidRPr="00A332F4" w:rsidRDefault="00035B73" w:rsidP="00317D37">
      <w:pPr>
        <w:rPr>
          <w:ins w:id="4271" w:author="BENITO CASADO, ENRIQUE" w:date="2019-09-23T11:26:00Z"/>
          <w:lang w:val="en-US"/>
          <w:rPrChange w:id="4272" w:author="Jesús Carretero" w:date="2019-09-23T21:13:00Z">
            <w:rPr>
              <w:ins w:id="4273" w:author="BENITO CASADO, ENRIQUE" w:date="2019-09-23T11:26:00Z"/>
            </w:rPr>
          </w:rPrChange>
        </w:rPr>
      </w:pPr>
      <w:ins w:id="4274" w:author="BENITO CASADO, ENRIQUE" w:date="2019-09-23T11:26:00Z">
        <w:r w:rsidRPr="00A332F4">
          <w:rPr>
            <w:lang w:val="en-US"/>
            <w:rPrChange w:id="4275" w:author="Jesús Carretero" w:date="2019-09-23T21:13:00Z">
              <w:rPr/>
            </w:rPrChange>
          </w:rPr>
          <w:t>Auditbeat:</w:t>
        </w:r>
        <w:r>
          <w:fldChar w:fldCharType="begin"/>
        </w:r>
        <w:r w:rsidRPr="00A332F4">
          <w:rPr>
            <w:lang w:val="en-US"/>
            <w:rPrChange w:id="4276" w:author="Jesús Carretero" w:date="2019-09-23T21:13:00Z">
              <w:rPr/>
            </w:rPrChange>
          </w:rPr>
          <w:instrText xml:space="preserve"> HYPERLINK "https://www.elastic.co/guide/en/beats/auditbeat/current/auditbeat-installation.html" </w:instrText>
        </w:r>
        <w:r>
          <w:fldChar w:fldCharType="separate"/>
        </w:r>
        <w:r w:rsidRPr="00A332F4">
          <w:rPr>
            <w:rStyle w:val="Hyperlink"/>
            <w:lang w:val="en-US"/>
            <w:rPrChange w:id="4277" w:author="Jesús Carretero" w:date="2019-09-23T21:13:00Z">
              <w:rPr>
                <w:rStyle w:val="Hyperlink"/>
              </w:rPr>
            </w:rPrChange>
          </w:rPr>
          <w:t>https://www.elastic.co/guide/en/beats/auditbeat/current/auditbeat-installation.html</w:t>
        </w:r>
        <w:r>
          <w:fldChar w:fldCharType="end"/>
        </w:r>
      </w:ins>
    </w:p>
    <w:p w14:paraId="469A7B05" w14:textId="02770EBE" w:rsidR="00035B73" w:rsidRPr="00035B73" w:rsidRDefault="00035B73" w:rsidP="00317D37">
      <w:pPr>
        <w:rPr>
          <w:ins w:id="4278" w:author="BENITO CASADO, ENRIQUE" w:date="2019-09-22T21:34:00Z"/>
          <w:lang w:val="en-US"/>
          <w:rPrChange w:id="4279" w:author="BENITO CASADO, ENRIQUE" w:date="2019-09-23T11:26:00Z">
            <w:rPr>
              <w:ins w:id="4280" w:author="BENITO CASADO, ENRIQUE" w:date="2019-09-22T21:34:00Z"/>
            </w:rPr>
          </w:rPrChange>
        </w:rPr>
      </w:pPr>
      <w:ins w:id="4281" w:author="BENITO CASADO, ENRIQUE" w:date="2019-09-23T11:26:00Z">
        <w:r w:rsidRPr="00035B73">
          <w:rPr>
            <w:lang w:val="en-US"/>
            <w:rPrChange w:id="4282" w:author="BENITO CASADO, ENRIQUE" w:date="2019-09-23T11:26:00Z">
              <w:rPr/>
            </w:rPrChange>
          </w:rPr>
          <w:t>Metricbeat:</w:t>
        </w:r>
        <w:r>
          <w:fldChar w:fldCharType="begin"/>
        </w:r>
        <w:r w:rsidRPr="00035B73">
          <w:rPr>
            <w:lang w:val="en-US"/>
            <w:rPrChange w:id="4283" w:author="BENITO CASADO, ENRIQUE" w:date="2019-09-23T11:26:00Z">
              <w:rPr/>
            </w:rPrChange>
          </w:rPr>
          <w:instrText xml:space="preserve"> HYPERLINK "https://www.elastic.co/guide/en/beats/metricbeat/current/metricbeat-installation.html" </w:instrText>
        </w:r>
        <w:r>
          <w:fldChar w:fldCharType="separate"/>
        </w:r>
        <w:r w:rsidRPr="00035B73">
          <w:rPr>
            <w:rStyle w:val="Hyperlink"/>
            <w:lang w:val="en-US"/>
            <w:rPrChange w:id="4284" w:author="BENITO CASADO, ENRIQUE" w:date="2019-09-23T11:26:00Z">
              <w:rPr>
                <w:rStyle w:val="Hyperlink"/>
              </w:rPr>
            </w:rPrChange>
          </w:rPr>
          <w:t>https://www.elastic.co/guide/en/beats/metricbeat/current/metricbeat-installation.html</w:t>
        </w:r>
        <w:r>
          <w:fldChar w:fldCharType="end"/>
        </w:r>
      </w:ins>
    </w:p>
    <w:p w14:paraId="23310404" w14:textId="2C7D3F22" w:rsidR="00B70D25" w:rsidRPr="00B70D25" w:rsidRDefault="00B70D25" w:rsidP="00317D37">
      <w:pPr>
        <w:rPr>
          <w:ins w:id="4285" w:author="BENITO CASADO, ENRIQUE" w:date="2019-09-22T21:35:00Z"/>
          <w:rPrChange w:id="4286" w:author="BENITO CASADO, ENRIQUE" w:date="2019-09-22T21:38:00Z">
            <w:rPr>
              <w:ins w:id="4287" w:author="BENITO CASADO, ENRIQUE" w:date="2019-09-22T21:35:00Z"/>
              <w:lang w:val="en-US"/>
            </w:rPr>
          </w:rPrChange>
        </w:rPr>
      </w:pPr>
      <w:ins w:id="4288" w:author="BENITO CASADO, ENRIQUE" w:date="2019-09-22T21:34:00Z">
        <w:r w:rsidRPr="00B70D25">
          <w:rPr>
            <w:rPrChange w:id="4289" w:author="BENITO CASADO, ENRIQUE" w:date="2019-09-22T21:38:00Z">
              <w:rPr>
                <w:lang w:val="en-US"/>
              </w:rPr>
            </w:rPrChange>
          </w:rPr>
          <w:t>Kibana</w:t>
        </w:r>
      </w:ins>
      <w:ins w:id="4290" w:author="BENITO CASADO, ENRIQUE" w:date="2019-09-22T21:38:00Z">
        <w:r w:rsidRPr="00B70D25">
          <w:rPr>
            <w:rPrChange w:id="4291" w:author="BENITO CASADO, ENRIQUE" w:date="2019-09-22T21:38:00Z">
              <w:rPr>
                <w:lang w:val="en-US"/>
              </w:rPr>
            </w:rPrChange>
          </w:rPr>
          <w:t>:</w:t>
        </w:r>
        <w:r w:rsidRPr="00B70D25">
          <w:t xml:space="preserve"> </w:t>
        </w:r>
        <w:r>
          <w:fldChar w:fldCharType="begin"/>
        </w:r>
        <w:r>
          <w:instrText xml:space="preserve"> HYPERLINK "https://www.elastic.co/de/downloads/kibana" </w:instrText>
        </w:r>
        <w:r>
          <w:fldChar w:fldCharType="separate"/>
        </w:r>
        <w:r>
          <w:rPr>
            <w:rStyle w:val="Hyperlink"/>
          </w:rPr>
          <w:t>https://www.elastic.co/de/downloads/kibana</w:t>
        </w:r>
        <w:r>
          <w:fldChar w:fldCharType="end"/>
        </w:r>
      </w:ins>
    </w:p>
    <w:p w14:paraId="3A1BD909" w14:textId="5BEBB6FD" w:rsidR="00B70D25" w:rsidRPr="00332FDE" w:rsidRDefault="00B70D25" w:rsidP="00317D37">
      <w:pPr>
        <w:rPr>
          <w:ins w:id="4292" w:author="BENITO CASADO, ENRIQUE" w:date="2019-09-22T21:35:00Z"/>
          <w:rPrChange w:id="4293" w:author="BENITO CASADO, ENRIQUE" w:date="2019-09-22T21:41:00Z">
            <w:rPr>
              <w:ins w:id="4294" w:author="BENITO CASADO, ENRIQUE" w:date="2019-09-22T21:35:00Z"/>
              <w:lang w:val="en-US"/>
            </w:rPr>
          </w:rPrChange>
        </w:rPr>
      </w:pPr>
      <w:ins w:id="4295" w:author="BENITO CASADO, ENRIQUE" w:date="2019-09-22T21:35:00Z">
        <w:r w:rsidRPr="00332FDE">
          <w:rPr>
            <w:rPrChange w:id="4296" w:author="BENITO CASADO, ENRIQUE" w:date="2019-09-22T21:41:00Z">
              <w:rPr>
                <w:lang w:val="en-US"/>
              </w:rPr>
            </w:rPrChange>
          </w:rPr>
          <w:t>Virtualbox</w:t>
        </w:r>
      </w:ins>
      <w:ins w:id="4297" w:author="BENITO CASADO, ENRIQUE" w:date="2019-09-22T21:38:00Z">
        <w:r w:rsidRPr="00332FDE">
          <w:rPr>
            <w:rPrChange w:id="4298" w:author="BENITO CASADO, ENRIQUE" w:date="2019-09-22T21:41:00Z">
              <w:rPr>
                <w:lang w:val="en-US"/>
              </w:rPr>
            </w:rPrChange>
          </w:rPr>
          <w:t>:</w:t>
        </w:r>
      </w:ins>
      <w:ins w:id="4299" w:author="BENITO CASADO, ENRIQUE" w:date="2019-09-22T21:39:00Z">
        <w:r w:rsidR="00332FDE" w:rsidRPr="00332FDE">
          <w:t xml:space="preserve"> </w:t>
        </w:r>
        <w:r w:rsidR="00332FDE">
          <w:fldChar w:fldCharType="begin"/>
        </w:r>
        <w:r w:rsidR="00332FDE">
          <w:instrText xml:space="preserve"> HYPERLINK "https://www.virtualbox.org/wiki/Downloads" </w:instrText>
        </w:r>
        <w:r w:rsidR="00332FDE">
          <w:fldChar w:fldCharType="separate"/>
        </w:r>
        <w:r w:rsidR="00332FDE">
          <w:rPr>
            <w:rStyle w:val="Hyperlink"/>
          </w:rPr>
          <w:t>https://www.virtualbox.org/wiki/Downloads</w:t>
        </w:r>
        <w:r w:rsidR="00332FDE">
          <w:fldChar w:fldCharType="end"/>
        </w:r>
      </w:ins>
    </w:p>
    <w:p w14:paraId="62721113" w14:textId="7CD7F095" w:rsidR="00332FDE" w:rsidRDefault="00B70D25" w:rsidP="00317D37">
      <w:pPr>
        <w:rPr>
          <w:ins w:id="4300" w:author="BENITO CASADO, ENRIQUE" w:date="2019-09-22T21:40:00Z"/>
        </w:rPr>
      </w:pPr>
      <w:ins w:id="4301" w:author="BENITO CASADO, ENRIQUE" w:date="2019-09-22T21:35:00Z">
        <w:r w:rsidRPr="00332FDE">
          <w:rPr>
            <w:rPrChange w:id="4302" w:author="BENITO CASADO, ENRIQUE" w:date="2019-09-22T21:41:00Z">
              <w:rPr>
                <w:lang w:val="en-US"/>
              </w:rPr>
            </w:rPrChange>
          </w:rPr>
          <w:t>Ubuntu</w:t>
        </w:r>
      </w:ins>
      <w:ins w:id="4303" w:author="BENITO CASADO, ENRIQUE" w:date="2019-09-22T21:40:00Z">
        <w:r w:rsidR="00332FDE" w:rsidRPr="00332FDE">
          <w:rPr>
            <w:rPrChange w:id="4304" w:author="BENITO CASADO, ENRIQUE" w:date="2019-09-22T21:41:00Z">
              <w:rPr>
                <w:lang w:val="en-US"/>
              </w:rPr>
            </w:rPrChange>
          </w:rPr>
          <w:t>:</w:t>
        </w:r>
        <w:r w:rsidR="00332FDE" w:rsidRPr="00332FDE">
          <w:t xml:space="preserve"> </w:t>
        </w:r>
        <w:r w:rsidR="00332FDE">
          <w:fldChar w:fldCharType="begin"/>
        </w:r>
        <w:r w:rsidR="00332FDE">
          <w:instrText xml:space="preserve"> HYPERLINK "https://ubuntu.com/download/desktop" </w:instrText>
        </w:r>
        <w:r w:rsidR="00332FDE">
          <w:fldChar w:fldCharType="separate"/>
        </w:r>
        <w:r w:rsidR="00332FDE">
          <w:rPr>
            <w:rStyle w:val="Hyperlink"/>
          </w:rPr>
          <w:t>https://ubuntu.com/download/desktop</w:t>
        </w:r>
        <w:r w:rsidR="00332FDE">
          <w:fldChar w:fldCharType="end"/>
        </w:r>
      </w:ins>
    </w:p>
    <w:p w14:paraId="4170C1E0" w14:textId="03357AD2" w:rsidR="00332FDE" w:rsidRDefault="00332FDE" w:rsidP="00317D37">
      <w:pPr>
        <w:rPr>
          <w:ins w:id="4305" w:author="BENITO CASADO, ENRIQUE" w:date="2019-09-22T21:41:00Z"/>
        </w:rPr>
      </w:pPr>
      <w:ins w:id="4306" w:author="BENITO CASADO, ENRIQUE" w:date="2019-09-22T21:40:00Z">
        <w:r>
          <w:t>Fake-Apache-Log-Generator:</w:t>
        </w:r>
      </w:ins>
      <w:ins w:id="4307" w:author="BENITO CASADO, ENRIQUE" w:date="2019-09-22T21:41:00Z">
        <w:r w:rsidRPr="00332FDE">
          <w:t xml:space="preserve"> </w:t>
        </w:r>
        <w:r>
          <w:fldChar w:fldCharType="begin"/>
        </w:r>
        <w:r>
          <w:instrText xml:space="preserve"> HYPERLINK "https://github.com/kiritbasu/Fake-Apache-Log-Generator" </w:instrText>
        </w:r>
        <w:r>
          <w:fldChar w:fldCharType="separate"/>
        </w:r>
        <w:r>
          <w:rPr>
            <w:rStyle w:val="Hyperlink"/>
          </w:rPr>
          <w:t>https://github.com/kiritbasu/Fake-Apache-Log-Generator</w:t>
        </w:r>
        <w:r>
          <w:fldChar w:fldCharType="end"/>
        </w:r>
      </w:ins>
    </w:p>
    <w:p w14:paraId="7B7C277B" w14:textId="77777777" w:rsidR="00332FDE" w:rsidRPr="00332FDE" w:rsidRDefault="00332FDE" w:rsidP="00317D37">
      <w:pPr>
        <w:rPr>
          <w:ins w:id="4308" w:author="BENITO CASADO, ENRIQUE" w:date="2019-09-22T21:35:00Z"/>
          <w:rPrChange w:id="4309" w:author="BENITO CASADO, ENRIQUE" w:date="2019-09-22T21:40:00Z">
            <w:rPr>
              <w:ins w:id="4310" w:author="BENITO CASADO, ENRIQUE" w:date="2019-09-22T21:35:00Z"/>
              <w:lang w:val="en-US"/>
            </w:rPr>
          </w:rPrChange>
        </w:rPr>
      </w:pPr>
    </w:p>
    <w:p w14:paraId="22EBC1BD" w14:textId="53640BAC" w:rsidR="00317D37" w:rsidRPr="007C5A8F" w:rsidDel="00B70D25" w:rsidRDefault="00317D37">
      <w:pPr>
        <w:rPr>
          <w:ins w:id="4311" w:author="Jesús Carretero" w:date="2019-09-18T12:11:00Z"/>
          <w:del w:id="4312" w:author="BENITO CASADO, ENRIQUE" w:date="2019-09-22T21:33:00Z"/>
          <w:rPrChange w:id="4313" w:author="BENITO CASADO, ENRIQUE" w:date="2019-09-22T21:48:00Z">
            <w:rPr>
              <w:ins w:id="4314" w:author="Jesús Carretero" w:date="2019-09-18T12:11:00Z"/>
              <w:del w:id="4315" w:author="BENITO CASADO, ENRIQUE" w:date="2019-09-22T21:33:00Z"/>
              <w:rFonts w:asciiTheme="minorHAnsi" w:hAnsiTheme="minorHAnsi" w:cstheme="minorHAnsi"/>
              <w:color w:val="FF0000"/>
            </w:rPr>
          </w:rPrChange>
        </w:rPr>
        <w:pPrChange w:id="4316" w:author="Jesús Carretero" w:date="2019-09-18T12:11:00Z">
          <w:pPr>
            <w:pStyle w:val="berschrift1"/>
            <w:numPr>
              <w:numId w:val="0"/>
            </w:numPr>
            <w:tabs>
              <w:tab w:val="clear" w:pos="397"/>
            </w:tabs>
          </w:pPr>
        </w:pPrChange>
      </w:pPr>
      <w:ins w:id="4317" w:author="Jesús Carretero" w:date="2019-09-18T12:11:00Z">
        <w:del w:id="4318" w:author="BENITO CASADO, ENRIQUE" w:date="2019-09-22T21:33:00Z">
          <w:r w:rsidRPr="002B7F22" w:rsidDel="00B70D25">
            <w:delText>Faltan las refencias.  Poner 8/9 al menos.  Solo a herramientas ya tienes más</w:delText>
          </w:r>
        </w:del>
      </w:ins>
    </w:p>
    <w:p w14:paraId="75AB17F0" w14:textId="32641231" w:rsidR="00317D37" w:rsidRPr="007C5A8F" w:rsidDel="00035B73" w:rsidRDefault="00317D37">
      <w:pPr>
        <w:spacing w:after="0" w:line="240" w:lineRule="auto"/>
        <w:jc w:val="left"/>
        <w:rPr>
          <w:ins w:id="4319" w:author="Jesús Carretero" w:date="2019-09-18T12:11:00Z"/>
          <w:del w:id="4320" w:author="BENITO CASADO, ENRIQUE" w:date="2019-09-23T11:21:00Z"/>
        </w:rPr>
      </w:pPr>
      <w:ins w:id="4321" w:author="Jesús Carretero" w:date="2019-09-18T12:11:00Z">
        <w:del w:id="4322" w:author="BENITO CASADO, ENRIQUE" w:date="2019-09-23T11:21:00Z">
          <w:r w:rsidRPr="007C5A8F" w:rsidDel="00035B73">
            <w:br w:type="page"/>
          </w:r>
        </w:del>
      </w:ins>
    </w:p>
    <w:p w14:paraId="441ABB44" w14:textId="77777777" w:rsidR="00317D37" w:rsidRPr="007C5A8F" w:rsidDel="00035B73" w:rsidRDefault="00317D37">
      <w:pPr>
        <w:rPr>
          <w:ins w:id="4323" w:author="Jesús Carretero" w:date="2019-09-18T12:11:00Z"/>
          <w:del w:id="4324" w:author="BENITO CASADO, ENRIQUE" w:date="2019-09-23T11:21:00Z"/>
          <w:rPrChange w:id="4325" w:author="BENITO CASADO, ENRIQUE" w:date="2019-09-22T21:48:00Z">
            <w:rPr>
              <w:ins w:id="4326" w:author="Jesús Carretero" w:date="2019-09-18T12:11:00Z"/>
              <w:del w:id="4327" w:author="BENITO CASADO, ENRIQUE" w:date="2019-09-23T11:21:00Z"/>
              <w:rFonts w:asciiTheme="minorHAnsi" w:hAnsiTheme="minorHAnsi" w:cstheme="minorHAnsi"/>
              <w:color w:val="FF0000"/>
            </w:rPr>
          </w:rPrChange>
        </w:rPr>
        <w:pPrChange w:id="4328" w:author="Jesús Carretero" w:date="2019-09-18T12:11:00Z">
          <w:pPr>
            <w:pStyle w:val="berschrift1"/>
            <w:numPr>
              <w:numId w:val="0"/>
            </w:numPr>
            <w:tabs>
              <w:tab w:val="clear" w:pos="397"/>
            </w:tabs>
          </w:pPr>
        </w:pPrChange>
      </w:pPr>
    </w:p>
    <w:p w14:paraId="3653B6CE" w14:textId="3B44AC85" w:rsidR="00CB3987" w:rsidRPr="00E07D48" w:rsidDel="00035B73" w:rsidRDefault="00CB3987" w:rsidP="00942C98">
      <w:pPr>
        <w:pStyle w:val="berschrift1"/>
        <w:numPr>
          <w:ilvl w:val="0"/>
          <w:numId w:val="0"/>
        </w:numPr>
        <w:rPr>
          <w:del w:id="4329" w:author="BENITO CASADO, ENRIQUE" w:date="2019-09-23T11:21:00Z"/>
          <w:rFonts w:asciiTheme="minorHAnsi" w:hAnsiTheme="minorHAnsi" w:cstheme="minorHAnsi"/>
          <w:color w:val="FF0000"/>
        </w:rPr>
      </w:pPr>
      <w:del w:id="4330" w:author="BENITO CASADO, ENRIQUE" w:date="2019-09-23T11:21:00Z">
        <w:r w:rsidRPr="00E07D48" w:rsidDel="00035B73">
          <w:rPr>
            <w:rFonts w:asciiTheme="minorHAnsi" w:hAnsiTheme="minorHAnsi" w:cstheme="minorHAnsi"/>
            <w:color w:val="FF0000"/>
          </w:rPr>
          <w:delText>ANEXOS</w:delText>
        </w:r>
      </w:del>
    </w:p>
    <w:p w14:paraId="4498CE35" w14:textId="70ED5BA0" w:rsidR="00CB3987" w:rsidRPr="00E07D48" w:rsidDel="00035B73" w:rsidRDefault="00CB3987" w:rsidP="000E2725">
      <w:pPr>
        <w:pStyle w:val="KeinLeerraum"/>
        <w:jc w:val="both"/>
        <w:rPr>
          <w:del w:id="4331" w:author="BENITO CASADO, ENRIQUE" w:date="2019-09-23T11:21:00Z"/>
          <w:rFonts w:asciiTheme="minorHAnsi" w:hAnsiTheme="minorHAnsi" w:cstheme="minorHAnsi"/>
          <w:color w:val="FF0000"/>
        </w:rPr>
      </w:pPr>
    </w:p>
    <w:p w14:paraId="352BAB22" w14:textId="0E097B75" w:rsidR="00CB3987" w:rsidRPr="00E07D48" w:rsidDel="00035B73" w:rsidRDefault="00CB3987" w:rsidP="000E2725">
      <w:pPr>
        <w:pStyle w:val="KeinLeerraum"/>
        <w:jc w:val="both"/>
        <w:rPr>
          <w:del w:id="4332" w:author="BENITO CASADO, ENRIQUE" w:date="2019-09-23T11:21:00Z"/>
          <w:rFonts w:asciiTheme="minorHAnsi" w:hAnsiTheme="minorHAnsi" w:cstheme="minorHAnsi"/>
          <w:color w:val="FF0000"/>
        </w:rPr>
      </w:pPr>
      <w:del w:id="4333" w:author="BENITO CASADO, ENRIQUE" w:date="2019-09-23T11:21:00Z">
        <w:r w:rsidRPr="00E07D48" w:rsidDel="00035B73">
          <w:rPr>
            <w:rFonts w:asciiTheme="minorHAnsi" w:hAnsiTheme="minorHAnsi" w:cstheme="minorHAnsi"/>
            <w:color w:val="FF0000"/>
          </w:rPr>
          <w:delText>Sirven para inclu</w:delText>
        </w:r>
        <w:r w:rsidR="00462B6D" w:rsidRPr="00E07D48" w:rsidDel="00035B73">
          <w:rPr>
            <w:rFonts w:asciiTheme="minorHAnsi" w:hAnsiTheme="minorHAnsi" w:cstheme="minorHAnsi"/>
            <w:color w:val="FF0000"/>
          </w:rPr>
          <w:delText xml:space="preserve">ir documentación complementaria (planos, circuitos, códigos, especificaciones, hojas características, </w:delText>
        </w:r>
        <w:r w:rsidR="00224874" w:rsidRPr="00E07D48" w:rsidDel="00035B73">
          <w:rPr>
            <w:rFonts w:asciiTheme="minorHAnsi" w:hAnsiTheme="minorHAnsi" w:cstheme="minorHAnsi"/>
            <w:color w:val="FF0000"/>
          </w:rPr>
          <w:delText xml:space="preserve">fichas explicativas, </w:delText>
        </w:r>
        <w:r w:rsidR="00462B6D" w:rsidRPr="00E07D48" w:rsidDel="00035B73">
          <w:rPr>
            <w:rFonts w:asciiTheme="minorHAnsi" w:hAnsiTheme="minorHAnsi" w:cstheme="minorHAnsi"/>
            <w:color w:val="FF0000"/>
          </w:rPr>
          <w:delText>etc.)</w:delText>
        </w:r>
      </w:del>
    </w:p>
    <w:p w14:paraId="6751160F" w14:textId="1CD1E7B0" w:rsidR="00CB3987" w:rsidRPr="00E07D48" w:rsidDel="00035B73" w:rsidRDefault="00CB3987" w:rsidP="000E2725">
      <w:pPr>
        <w:pStyle w:val="KeinLeerraum"/>
        <w:jc w:val="both"/>
        <w:rPr>
          <w:del w:id="4334" w:author="BENITO CASADO, ENRIQUE" w:date="2019-09-23T11:21:00Z"/>
          <w:rFonts w:asciiTheme="minorHAnsi" w:hAnsiTheme="minorHAnsi" w:cstheme="minorHAnsi"/>
          <w:color w:val="FF0000"/>
        </w:rPr>
      </w:pPr>
    </w:p>
    <w:p w14:paraId="2CC82E11" w14:textId="38BEA00E" w:rsidR="00CB3987" w:rsidRPr="00E07D48" w:rsidDel="00035B73" w:rsidRDefault="00CB3987" w:rsidP="000E2725">
      <w:pPr>
        <w:pStyle w:val="KeinLeerraum"/>
        <w:jc w:val="both"/>
        <w:rPr>
          <w:del w:id="4335" w:author="BENITO CASADO, ENRIQUE" w:date="2019-09-23T11:21:00Z"/>
          <w:rFonts w:asciiTheme="minorHAnsi" w:hAnsiTheme="minorHAnsi" w:cstheme="minorHAnsi"/>
          <w:color w:val="FF0000"/>
        </w:rPr>
      </w:pPr>
      <w:del w:id="4336" w:author="BENITO CASADO, ENRIQUE" w:date="2019-09-23T11:21:00Z">
        <w:r w:rsidRPr="00E07D48" w:rsidDel="00035B73">
          <w:rPr>
            <w:rFonts w:asciiTheme="minorHAnsi" w:hAnsiTheme="minorHAnsi" w:cstheme="minorHAnsi"/>
            <w:color w:val="FF0000"/>
          </w:rPr>
          <w:delText>Eso sí, cada comentario en una página independiente. Y ES QUE LOS ANEXOS SE ORGANIZAN ASÍ: CADA DOCUMENTO EN UNA PÁGINA INDEPENDIENTE.</w:delText>
        </w:r>
      </w:del>
    </w:p>
    <w:p w14:paraId="169C1C3E" w14:textId="22E3206A" w:rsidR="00CB3987" w:rsidRDefault="00CB3987">
      <w:pPr>
        <w:spacing w:after="0" w:line="240" w:lineRule="auto"/>
        <w:jc w:val="left"/>
        <w:rPr>
          <w:ins w:id="4337" w:author="Jesús Carretero" w:date="2019-09-18T12:11:00Z"/>
        </w:rPr>
        <w:pPrChange w:id="4338" w:author="BENITO CASADO, ENRIQUE" w:date="2019-09-23T11:21:00Z">
          <w:pPr>
            <w:pStyle w:val="KeinLeerraum"/>
            <w:jc w:val="both"/>
          </w:pPr>
        </w:pPrChange>
      </w:pPr>
    </w:p>
    <w:p w14:paraId="7E5F553A" w14:textId="77777777" w:rsidR="00317D37" w:rsidRPr="00E07D48" w:rsidRDefault="00317D37" w:rsidP="000E2725">
      <w:pPr>
        <w:pStyle w:val="KeinLeerraum"/>
        <w:jc w:val="both"/>
        <w:rPr>
          <w:rFonts w:asciiTheme="minorHAnsi" w:hAnsiTheme="minorHAnsi" w:cstheme="minorHAnsi"/>
          <w:color w:val="FF0000"/>
        </w:rPr>
      </w:pPr>
    </w:p>
    <w:p w14:paraId="7DF436BC" w14:textId="77777777" w:rsidR="00CB3987" w:rsidRPr="00E07D48" w:rsidRDefault="00CB3987" w:rsidP="000E2725">
      <w:pPr>
        <w:pStyle w:val="KeinLeerraum"/>
        <w:jc w:val="both"/>
        <w:rPr>
          <w:rFonts w:asciiTheme="minorHAnsi" w:hAnsiTheme="minorHAnsi" w:cstheme="minorHAnsi"/>
          <w:color w:val="FF0000"/>
        </w:rPr>
      </w:pPr>
    </w:p>
    <w:p w14:paraId="1CE4BDB0" w14:textId="77777777" w:rsidR="00CB3987" w:rsidRPr="00E07D48" w:rsidRDefault="00CB3987" w:rsidP="000E2725">
      <w:pPr>
        <w:pStyle w:val="KeinLeerraum"/>
        <w:jc w:val="both"/>
        <w:rPr>
          <w:rFonts w:asciiTheme="minorHAnsi" w:hAnsiTheme="minorHAnsi" w:cstheme="minorHAnsi"/>
          <w:color w:val="FF0000"/>
        </w:rPr>
      </w:pPr>
    </w:p>
    <w:p w14:paraId="0E4DD84A" w14:textId="77777777" w:rsidR="00872F3C" w:rsidRPr="00E07D48" w:rsidRDefault="00872F3C">
      <w:pPr>
        <w:spacing w:after="0" w:line="240" w:lineRule="auto"/>
        <w:rPr>
          <w:rFonts w:asciiTheme="minorHAnsi" w:hAnsiTheme="minorHAnsi" w:cstheme="minorHAnsi"/>
          <w:color w:val="FF0000"/>
          <w:sz w:val="44"/>
          <w:szCs w:val="44"/>
          <w:lang w:eastAsia="es-ES"/>
        </w:rPr>
      </w:pPr>
      <w:r w:rsidRPr="00E07D48">
        <w:rPr>
          <w:rFonts w:asciiTheme="minorHAnsi" w:hAnsiTheme="minorHAnsi" w:cstheme="minorHAnsi"/>
          <w:color w:val="FF0000"/>
          <w:lang w:eastAsia="es-ES"/>
        </w:rPr>
        <w:br w:type="page"/>
      </w:r>
    </w:p>
    <w:p w14:paraId="453C9F7F" w14:textId="77777777" w:rsidR="00CB3987" w:rsidRPr="00BB3A41" w:rsidRDefault="00CB3987" w:rsidP="000E2725">
      <w:pPr>
        <w:pStyle w:val="KeinLeerraum"/>
        <w:jc w:val="both"/>
        <w:rPr>
          <w:rFonts w:asciiTheme="minorHAnsi" w:hAnsiTheme="minorHAnsi" w:cstheme="minorHAnsi"/>
        </w:rPr>
      </w:pPr>
    </w:p>
    <w:p w14:paraId="41BF9FE1" w14:textId="77777777" w:rsidR="00CB3987" w:rsidRPr="00BB3A41" w:rsidDel="00035B73" w:rsidRDefault="00CB3987" w:rsidP="000E2725">
      <w:pPr>
        <w:pStyle w:val="KeinLeerraum"/>
        <w:jc w:val="both"/>
        <w:rPr>
          <w:del w:id="4339" w:author="BENITO CASADO, ENRIQUE" w:date="2019-09-23T11:23:00Z"/>
          <w:rFonts w:asciiTheme="minorHAnsi" w:hAnsiTheme="minorHAnsi" w:cstheme="minorHAnsi"/>
        </w:rPr>
      </w:pPr>
    </w:p>
    <w:p w14:paraId="6F656549" w14:textId="723B66CB" w:rsidR="00443D8E" w:rsidRPr="00BB3A41" w:rsidDel="00035B73" w:rsidRDefault="00443D8E">
      <w:pPr>
        <w:spacing w:after="0" w:line="240" w:lineRule="auto"/>
        <w:rPr>
          <w:del w:id="4340" w:author="BENITO CASADO, ENRIQUE" w:date="2019-09-23T11:23:00Z"/>
          <w:rFonts w:asciiTheme="minorHAnsi" w:hAnsiTheme="minorHAnsi" w:cstheme="minorHAnsi"/>
          <w:sz w:val="44"/>
          <w:szCs w:val="44"/>
        </w:rPr>
      </w:pPr>
      <w:del w:id="4341" w:author="BENITO CASADO, ENRIQUE" w:date="2019-09-23T11:23:00Z">
        <w:r w:rsidRPr="00BB3A41" w:rsidDel="00035B73">
          <w:rPr>
            <w:rFonts w:asciiTheme="minorHAnsi" w:hAnsiTheme="minorHAnsi" w:cstheme="minorHAnsi"/>
          </w:rPr>
          <w:br w:type="page"/>
        </w:r>
      </w:del>
    </w:p>
    <w:p w14:paraId="1FEB869A" w14:textId="2853870F" w:rsidR="00CB3987" w:rsidRPr="00A332F4" w:rsidRDefault="00FD67FF" w:rsidP="00942C98">
      <w:pPr>
        <w:pStyle w:val="berschrift1"/>
        <w:numPr>
          <w:ilvl w:val="0"/>
          <w:numId w:val="0"/>
        </w:numPr>
        <w:rPr>
          <w:rFonts w:asciiTheme="minorHAnsi" w:hAnsiTheme="minorHAnsi" w:cstheme="minorHAnsi"/>
          <w:lang w:val="en-US"/>
          <w:rPrChange w:id="4342" w:author="Jesús Carretero" w:date="2019-09-23T21:13:00Z">
            <w:rPr>
              <w:rFonts w:asciiTheme="minorHAnsi" w:hAnsiTheme="minorHAnsi" w:cstheme="minorHAnsi"/>
              <w:color w:val="FF0000"/>
            </w:rPr>
          </w:rPrChange>
        </w:rPr>
      </w:pPr>
      <w:bookmarkStart w:id="4343" w:name="_Toc20170580"/>
      <w:r w:rsidRPr="00A332F4">
        <w:rPr>
          <w:rFonts w:asciiTheme="minorHAnsi" w:hAnsiTheme="minorHAnsi" w:cstheme="minorHAnsi"/>
          <w:lang w:val="en-US"/>
          <w:rPrChange w:id="4344" w:author="Jesús Carretero" w:date="2019-09-23T21:13:00Z">
            <w:rPr>
              <w:rFonts w:asciiTheme="minorHAnsi" w:hAnsiTheme="minorHAnsi" w:cstheme="minorHAnsi"/>
              <w:color w:val="FF0000"/>
            </w:rPr>
          </w:rPrChange>
        </w:rPr>
        <w:t>B</w:t>
      </w:r>
      <w:r w:rsidR="00CB3987" w:rsidRPr="00A332F4">
        <w:rPr>
          <w:rFonts w:asciiTheme="minorHAnsi" w:hAnsiTheme="minorHAnsi" w:cstheme="minorHAnsi"/>
          <w:lang w:val="en-US"/>
          <w:rPrChange w:id="4345" w:author="Jesús Carretero" w:date="2019-09-23T21:13:00Z">
            <w:rPr>
              <w:rFonts w:asciiTheme="minorHAnsi" w:hAnsiTheme="minorHAnsi" w:cstheme="minorHAnsi"/>
              <w:color w:val="FF0000"/>
            </w:rPr>
          </w:rPrChange>
        </w:rPr>
        <w:t>IBLIOGRAFÍA</w:t>
      </w:r>
      <w:bookmarkEnd w:id="4343"/>
    </w:p>
    <w:p w14:paraId="299776C5" w14:textId="77777777" w:rsidR="00CB3987" w:rsidRPr="00A332F4" w:rsidRDefault="00CB3987" w:rsidP="000E2725">
      <w:pPr>
        <w:pStyle w:val="KeinLeerraum"/>
        <w:jc w:val="both"/>
        <w:rPr>
          <w:rFonts w:asciiTheme="minorHAnsi" w:hAnsiTheme="minorHAnsi" w:cstheme="minorHAnsi"/>
          <w:b/>
          <w:color w:val="FF0000"/>
          <w:lang w:val="en-US"/>
          <w:rPrChange w:id="4346" w:author="Jesús Carretero" w:date="2019-09-23T21:13:00Z">
            <w:rPr>
              <w:rFonts w:asciiTheme="minorHAnsi" w:hAnsiTheme="minorHAnsi" w:cstheme="minorHAnsi"/>
              <w:b/>
              <w:color w:val="FF0000"/>
            </w:rPr>
          </w:rPrChange>
        </w:rPr>
      </w:pPr>
    </w:p>
    <w:p w14:paraId="532F6155" w14:textId="77777777" w:rsidR="00035B73" w:rsidRPr="00035B73" w:rsidRDefault="00035B73" w:rsidP="00035B73">
      <w:pPr>
        <w:rPr>
          <w:ins w:id="4347" w:author="BENITO CASADO, ENRIQUE" w:date="2019-09-23T11:22:00Z"/>
          <w:lang w:val="en-US"/>
          <w:rPrChange w:id="4348" w:author="BENITO CASADO, ENRIQUE" w:date="2019-09-23T11:22:00Z">
            <w:rPr>
              <w:ins w:id="4349" w:author="BENITO CASADO, ENRIQUE" w:date="2019-09-23T11:22:00Z"/>
            </w:rPr>
          </w:rPrChange>
        </w:rPr>
      </w:pPr>
      <w:ins w:id="4350" w:author="BENITO CASADO, ENRIQUE" w:date="2019-09-23T11:22:00Z">
        <w:r w:rsidRPr="003E3225">
          <w:rPr>
            <w:rFonts w:asciiTheme="minorHAnsi" w:hAnsiTheme="minorHAnsi" w:cstheme="minorHAnsi"/>
            <w:i/>
            <w:shd w:val="clear" w:color="auto" w:fill="FFFFFF"/>
            <w:lang w:val="en-US"/>
            <w:rPrChange w:id="4351" w:author="BENITO CASADO, ENRIQUE" w:date="2019-09-23T11:29:00Z">
              <w:rPr>
                <w:rFonts w:asciiTheme="minorHAnsi" w:hAnsiTheme="minorHAnsi" w:cstheme="minorHAnsi"/>
                <w:i/>
                <w:color w:val="4A3C31"/>
                <w:shd w:val="clear" w:color="auto" w:fill="FFFFFF"/>
              </w:rPr>
            </w:rPrChange>
          </w:rPr>
          <w:t>Todd Palino, Gwen Shapira, Neha Narkhede</w:t>
        </w:r>
        <w:r w:rsidRPr="003E3225">
          <w:rPr>
            <w:rFonts w:asciiTheme="minorHAnsi" w:hAnsiTheme="minorHAnsi" w:cstheme="minorHAnsi"/>
            <w:b/>
            <w:i/>
            <w:shd w:val="clear" w:color="auto" w:fill="FFFFFF"/>
            <w:lang w:val="en-US"/>
            <w:rPrChange w:id="4352" w:author="BENITO CASADO, ENRIQUE" w:date="2019-09-23T11:29:00Z">
              <w:rPr>
                <w:rFonts w:asciiTheme="minorHAnsi" w:hAnsiTheme="minorHAnsi" w:cstheme="minorHAnsi"/>
                <w:b/>
                <w:i/>
                <w:color w:val="4A3C31"/>
                <w:shd w:val="clear" w:color="auto" w:fill="FFFFFF"/>
              </w:rPr>
            </w:rPrChange>
          </w:rPr>
          <w:t xml:space="preserve">: </w:t>
        </w:r>
        <w:r w:rsidRPr="00035B73">
          <w:rPr>
            <w:rFonts w:asciiTheme="minorHAnsi" w:hAnsiTheme="minorHAnsi" w:cstheme="minorHAnsi"/>
            <w:b/>
            <w:i/>
            <w:color w:val="4A3C31"/>
            <w:shd w:val="clear" w:color="auto" w:fill="FFFFFF"/>
            <w:lang w:val="en-US"/>
            <w:rPrChange w:id="4353" w:author="BENITO CASADO, ENRIQUE" w:date="2019-09-23T11:22:00Z">
              <w:rPr>
                <w:rFonts w:asciiTheme="minorHAnsi" w:hAnsiTheme="minorHAnsi" w:cstheme="minorHAnsi"/>
                <w:b/>
                <w:i/>
                <w:color w:val="4A3C31"/>
                <w:shd w:val="clear" w:color="auto" w:fill="FFFFFF"/>
              </w:rPr>
            </w:rPrChange>
          </w:rPr>
          <w:t>“</w:t>
        </w:r>
        <w:r w:rsidRPr="00035B73">
          <w:rPr>
            <w:rFonts w:asciiTheme="minorHAnsi" w:hAnsiTheme="minorHAnsi" w:cstheme="minorHAnsi"/>
            <w:b/>
            <w:i/>
            <w:lang w:val="en-US"/>
            <w:rPrChange w:id="4354" w:author="BENITO CASADO, ENRIQUE" w:date="2019-09-23T11:22:00Z">
              <w:rPr>
                <w:rFonts w:asciiTheme="minorHAnsi" w:hAnsiTheme="minorHAnsi" w:cstheme="minorHAnsi"/>
                <w:b/>
                <w:i/>
              </w:rPr>
            </w:rPrChange>
          </w:rPr>
          <w:t>Kafka</w:t>
        </w:r>
        <w:r w:rsidRPr="00035B73">
          <w:rPr>
            <w:b/>
            <w:lang w:val="en-US"/>
            <w:rPrChange w:id="4355" w:author="BENITO CASADO, ENRIQUE" w:date="2019-09-23T11:22:00Z">
              <w:rPr>
                <w:b/>
              </w:rPr>
            </w:rPrChange>
          </w:rPr>
          <w:t>: The definitive Guide”.</w:t>
        </w:r>
      </w:ins>
    </w:p>
    <w:p w14:paraId="5BB5DECE" w14:textId="77777777" w:rsidR="00035B73" w:rsidRDefault="00035B73" w:rsidP="00035B73">
      <w:pPr>
        <w:rPr>
          <w:ins w:id="4356" w:author="BENITO CASADO, ENRIQUE" w:date="2019-09-23T11:22:00Z"/>
          <w:b/>
          <w:bCs/>
          <w:lang w:val="en-US"/>
        </w:rPr>
      </w:pPr>
      <w:ins w:id="4357" w:author="BENITO CASADO, ENRIQUE" w:date="2019-09-23T11:22:00Z">
        <w:r w:rsidRPr="003E3225">
          <w:rPr>
            <w:i/>
            <w:lang w:val="en-US"/>
          </w:rPr>
          <w:t xml:space="preserve">Ryan Michael : </w:t>
        </w:r>
        <w:r w:rsidRPr="00D060DE">
          <w:rPr>
            <w:lang w:val="en-US"/>
          </w:rPr>
          <w:t>“</w:t>
        </w:r>
        <w:r w:rsidRPr="00D060DE">
          <w:rPr>
            <w:b/>
            <w:bCs/>
            <w:lang w:val="en-US"/>
          </w:rPr>
          <w:t>Web Scraping with Python: Collecting More Data from the Modern Web”</w:t>
        </w:r>
        <w:r>
          <w:rPr>
            <w:b/>
            <w:bCs/>
            <w:lang w:val="en-US"/>
          </w:rPr>
          <w:t>.</w:t>
        </w:r>
      </w:ins>
    </w:p>
    <w:p w14:paraId="6B317860" w14:textId="77777777" w:rsidR="00035B73" w:rsidRDefault="00035B73" w:rsidP="00035B73">
      <w:pPr>
        <w:rPr>
          <w:ins w:id="4358" w:author="BENITO CASADO, ENRIQUE" w:date="2019-09-23T11:22:00Z"/>
          <w:rFonts w:asciiTheme="minorHAnsi" w:hAnsiTheme="minorHAnsi" w:cstheme="minorHAnsi"/>
          <w:i/>
          <w:shd w:val="clear" w:color="auto" w:fill="FFFFFF"/>
          <w:lang w:val="en-US"/>
        </w:rPr>
      </w:pPr>
      <w:ins w:id="4359" w:author="BENITO CASADO, ENRIQUE" w:date="2019-09-23T11:22:00Z">
        <w:r w:rsidRPr="00B715DB">
          <w:rPr>
            <w:rFonts w:asciiTheme="minorHAnsi" w:hAnsiTheme="minorHAnsi" w:cstheme="minorHAnsi"/>
            <w:shd w:val="clear" w:color="auto" w:fill="FFFFFF"/>
            <w:lang w:val="en-US"/>
          </w:rPr>
          <w:t>Radu Gheorghe, Matthew Lee Hinman, and Roy Russo</w:t>
        </w:r>
        <w:r>
          <w:rPr>
            <w:rFonts w:asciiTheme="minorHAnsi" w:hAnsiTheme="minorHAnsi" w:cstheme="minorHAnsi"/>
            <w:shd w:val="clear" w:color="auto" w:fill="FFFFFF"/>
            <w:lang w:val="en-US"/>
          </w:rPr>
          <w:t xml:space="preserve">: </w:t>
        </w:r>
        <w:r w:rsidRPr="00B715DB">
          <w:rPr>
            <w:rFonts w:asciiTheme="minorHAnsi" w:hAnsiTheme="minorHAnsi" w:cstheme="minorHAnsi"/>
            <w:b/>
            <w:shd w:val="clear" w:color="auto" w:fill="FFFFFF"/>
            <w:lang w:val="en-US"/>
          </w:rPr>
          <w:t>“Elasticsearch in Action”.</w:t>
        </w:r>
      </w:ins>
    </w:p>
    <w:p w14:paraId="63E3D829" w14:textId="35142973" w:rsidR="00035B73" w:rsidRDefault="00035B73" w:rsidP="00035B73">
      <w:pPr>
        <w:rPr>
          <w:ins w:id="4360" w:author="BENITO CASADO, ENRIQUE" w:date="2019-09-23T11:28:00Z"/>
          <w:rFonts w:asciiTheme="minorHAnsi" w:hAnsiTheme="minorHAnsi" w:cstheme="minorHAnsi"/>
          <w:b/>
          <w:bCs/>
          <w:lang w:val="en-US"/>
        </w:rPr>
      </w:pPr>
      <w:ins w:id="4361" w:author="BENITO CASADO, ENRIQUE" w:date="2019-09-23T11:22:00Z">
        <w:r w:rsidRPr="003E3225">
          <w:rPr>
            <w:rFonts w:asciiTheme="minorHAnsi" w:hAnsiTheme="minorHAnsi" w:cstheme="minorHAnsi"/>
            <w:shd w:val="clear" w:color="auto" w:fill="FFFFFF"/>
            <w:lang w:val="en-US"/>
          </w:rPr>
          <w:t>Eric Redmon y Jim Wilson:</w:t>
        </w:r>
        <w:r w:rsidRPr="003E3225">
          <w:rPr>
            <w:rFonts w:asciiTheme="minorHAnsi" w:hAnsiTheme="minorHAnsi" w:cstheme="minorHAnsi"/>
            <w:b/>
            <w:i/>
            <w:shd w:val="clear" w:color="auto" w:fill="FFFFFF"/>
            <w:lang w:val="en-US"/>
          </w:rPr>
          <w:t xml:space="preserve"> </w:t>
        </w:r>
        <w:r w:rsidRPr="007C5A8F">
          <w:rPr>
            <w:rFonts w:asciiTheme="minorHAnsi" w:hAnsiTheme="minorHAnsi" w:cstheme="minorHAnsi"/>
            <w:b/>
            <w:i/>
            <w:shd w:val="clear" w:color="auto" w:fill="FFFFFF"/>
            <w:lang w:val="en-US"/>
          </w:rPr>
          <w:t>“</w:t>
        </w:r>
        <w:r w:rsidRPr="00B715DB">
          <w:rPr>
            <w:rStyle w:val="a-size-extra-large"/>
            <w:rFonts w:asciiTheme="minorHAnsi" w:hAnsiTheme="minorHAnsi" w:cstheme="minorHAnsi"/>
            <w:b/>
            <w:color w:val="111111"/>
            <w:lang w:val="en-US"/>
          </w:rPr>
          <w:t>Seven Databases in Seven Weeks: A Guide to Modern Databases and the NoSQL Movement</w:t>
        </w:r>
        <w:r w:rsidRPr="007C5A8F">
          <w:rPr>
            <w:rFonts w:asciiTheme="minorHAnsi" w:hAnsiTheme="minorHAnsi" w:cstheme="minorHAnsi"/>
            <w:b/>
            <w:bCs/>
            <w:lang w:val="en-US"/>
          </w:rPr>
          <w:t>”.</w:t>
        </w:r>
      </w:ins>
    </w:p>
    <w:p w14:paraId="6186F97E" w14:textId="0F6BF553" w:rsidR="003E3225" w:rsidRPr="00A332F4" w:rsidRDefault="003E3225" w:rsidP="00035B73">
      <w:pPr>
        <w:rPr>
          <w:ins w:id="4362" w:author="BENITO CASADO, ENRIQUE" w:date="2019-09-23T11:22:00Z"/>
          <w:rFonts w:asciiTheme="minorHAnsi" w:hAnsiTheme="minorHAnsi" w:cstheme="minorHAnsi"/>
          <w:i/>
          <w:shd w:val="clear" w:color="auto" w:fill="FFFFFF"/>
          <w:rPrChange w:id="4363" w:author="Jesús Carretero" w:date="2019-09-23T21:13:00Z">
            <w:rPr>
              <w:ins w:id="4364" w:author="BENITO CASADO, ENRIQUE" w:date="2019-09-23T11:22:00Z"/>
              <w:rFonts w:asciiTheme="minorHAnsi" w:hAnsiTheme="minorHAnsi" w:cstheme="minorHAnsi"/>
              <w:i/>
              <w:shd w:val="clear" w:color="auto" w:fill="FFFFFF"/>
              <w:lang w:val="en-US"/>
            </w:rPr>
          </w:rPrChange>
        </w:rPr>
      </w:pPr>
      <w:ins w:id="4365" w:author="BENITO CASADO, ENRIQUE" w:date="2019-09-23T11:28:00Z">
        <w:r w:rsidRPr="00A332F4">
          <w:rPr>
            <w:rFonts w:asciiTheme="minorHAnsi" w:hAnsiTheme="minorHAnsi" w:cstheme="minorHAnsi"/>
            <w:bCs/>
            <w:i/>
            <w:rPrChange w:id="4366" w:author="Jesús Carretero" w:date="2019-09-23T21:13:00Z">
              <w:rPr>
                <w:rFonts w:asciiTheme="minorHAnsi" w:hAnsiTheme="minorHAnsi" w:cstheme="minorHAnsi"/>
                <w:b/>
                <w:bCs/>
                <w:lang w:val="en-US"/>
              </w:rPr>
            </w:rPrChange>
          </w:rPr>
          <w:t>Martin Fowler</w:t>
        </w:r>
        <w:r w:rsidRPr="00A332F4">
          <w:rPr>
            <w:rFonts w:asciiTheme="minorHAnsi" w:hAnsiTheme="minorHAnsi" w:cstheme="minorHAnsi"/>
            <w:b/>
            <w:bCs/>
            <w:rPrChange w:id="4367" w:author="Jesús Carretero" w:date="2019-09-23T21:13:00Z">
              <w:rPr>
                <w:rFonts w:asciiTheme="minorHAnsi" w:hAnsiTheme="minorHAnsi" w:cstheme="minorHAnsi"/>
                <w:b/>
                <w:bCs/>
                <w:lang w:val="en-US"/>
              </w:rPr>
            </w:rPrChange>
          </w:rPr>
          <w:t xml:space="preserve">: </w:t>
        </w:r>
      </w:ins>
      <w:ins w:id="4368" w:author="BENITO CASADO, ENRIQUE" w:date="2019-09-23T11:29:00Z">
        <w:r w:rsidRPr="00A332F4">
          <w:rPr>
            <w:rFonts w:asciiTheme="minorHAnsi" w:hAnsiTheme="minorHAnsi" w:cstheme="minorHAnsi"/>
            <w:b/>
            <w:bCs/>
            <w:rPrChange w:id="4369" w:author="Jesús Carretero" w:date="2019-09-23T21:13:00Z">
              <w:rPr>
                <w:rFonts w:asciiTheme="minorHAnsi" w:hAnsiTheme="minorHAnsi" w:cstheme="minorHAnsi"/>
                <w:b/>
                <w:bCs/>
                <w:lang w:val="en-US"/>
              </w:rPr>
            </w:rPrChange>
          </w:rPr>
          <w:t>“</w:t>
        </w:r>
      </w:ins>
      <w:ins w:id="4370" w:author="BENITO CASADO, ENRIQUE" w:date="2019-09-23T11:28:00Z">
        <w:r w:rsidRPr="00A332F4">
          <w:rPr>
            <w:rFonts w:asciiTheme="minorHAnsi" w:hAnsiTheme="minorHAnsi" w:cstheme="minorHAnsi"/>
            <w:b/>
            <w:bCs/>
            <w:rPrChange w:id="4371" w:author="Jesús Carretero" w:date="2019-09-23T21:13:00Z">
              <w:rPr>
                <w:rFonts w:asciiTheme="minorHAnsi" w:hAnsiTheme="minorHAnsi" w:cstheme="minorHAnsi"/>
                <w:b/>
                <w:bCs/>
                <w:lang w:val="en-US"/>
              </w:rPr>
            </w:rPrChange>
          </w:rPr>
          <w:t>NoSQL Destilled</w:t>
        </w:r>
      </w:ins>
      <w:ins w:id="4372" w:author="BENITO CASADO, ENRIQUE" w:date="2019-09-23T11:29:00Z">
        <w:r w:rsidRPr="00A332F4">
          <w:rPr>
            <w:rFonts w:asciiTheme="minorHAnsi" w:hAnsiTheme="minorHAnsi" w:cstheme="minorHAnsi"/>
            <w:b/>
            <w:bCs/>
            <w:rPrChange w:id="4373" w:author="Jesús Carretero" w:date="2019-09-23T21:13:00Z">
              <w:rPr>
                <w:rFonts w:asciiTheme="minorHAnsi" w:hAnsiTheme="minorHAnsi" w:cstheme="minorHAnsi"/>
                <w:b/>
                <w:bCs/>
                <w:lang w:val="en-US"/>
              </w:rPr>
            </w:rPrChange>
          </w:rPr>
          <w:t>”.</w:t>
        </w:r>
      </w:ins>
    </w:p>
    <w:p w14:paraId="36E87C47" w14:textId="35B572FA" w:rsidR="00035B73" w:rsidRDefault="00035B73" w:rsidP="00035B73">
      <w:pPr>
        <w:rPr>
          <w:ins w:id="4374" w:author="BENITO CASADO, ENRIQUE" w:date="2019-09-23T11:24:00Z"/>
        </w:rPr>
      </w:pPr>
      <w:ins w:id="4375" w:author="BENITO CASADO, ENRIQUE" w:date="2019-09-23T11:22:00Z">
        <w:r w:rsidRPr="00B715DB">
          <w:t>Documentacion de kafka:</w:t>
        </w:r>
        <w:r w:rsidRPr="007C5A8F">
          <w:t xml:space="preserve"> </w:t>
        </w:r>
        <w:r>
          <w:fldChar w:fldCharType="begin"/>
        </w:r>
        <w:r>
          <w:instrText xml:space="preserve"> HYPERLINK "https://www.confluent.io/" </w:instrText>
        </w:r>
        <w:r>
          <w:fldChar w:fldCharType="separate"/>
        </w:r>
        <w:r>
          <w:rPr>
            <w:rStyle w:val="Hyperlink"/>
          </w:rPr>
          <w:t>https://www.confluent.io/</w:t>
        </w:r>
        <w:r>
          <w:fldChar w:fldCharType="end"/>
        </w:r>
      </w:ins>
    </w:p>
    <w:p w14:paraId="4760AB11" w14:textId="0D08AC81" w:rsidR="00035B73" w:rsidRDefault="00035B73" w:rsidP="00035B73">
      <w:pPr>
        <w:rPr>
          <w:ins w:id="4376" w:author="BENITO CASADO, ENRIQUE" w:date="2019-09-23T11:24:00Z"/>
        </w:rPr>
      </w:pPr>
      <w:ins w:id="4377" w:author="BENITO CASADO, ENRIQUE" w:date="2019-09-23T11:24:00Z">
        <w:r>
          <w:t>Documentacion de Elasticsearch:</w:t>
        </w:r>
        <w:r w:rsidRPr="00035B73">
          <w:t xml:space="preserve"> </w:t>
        </w:r>
        <w:r>
          <w:fldChar w:fldCharType="begin"/>
        </w:r>
        <w:r>
          <w:instrText xml:space="preserve"> HYPERLINK "https://www.elastic.co/guide/index.html" </w:instrText>
        </w:r>
        <w:r>
          <w:fldChar w:fldCharType="separate"/>
        </w:r>
        <w:r>
          <w:rPr>
            <w:rStyle w:val="Hyperlink"/>
          </w:rPr>
          <w:t>https://www.elastic.co/guide/index.html</w:t>
        </w:r>
        <w:r>
          <w:fldChar w:fldCharType="end"/>
        </w:r>
      </w:ins>
    </w:p>
    <w:p w14:paraId="4EE58CAF" w14:textId="20CE8684" w:rsidR="00035B73" w:rsidRPr="00A332F4" w:rsidRDefault="00035B73">
      <w:pPr>
        <w:pStyle w:val="KeinLeerraum"/>
        <w:rPr>
          <w:ins w:id="4378" w:author="BENITO CASADO, ENRIQUE" w:date="2019-09-23T11:25:00Z"/>
          <w:lang w:val="en-US"/>
          <w:rPrChange w:id="4379" w:author="Jesús Carretero" w:date="2019-09-23T21:13:00Z">
            <w:rPr>
              <w:ins w:id="4380" w:author="BENITO CASADO, ENRIQUE" w:date="2019-09-23T11:25:00Z"/>
            </w:rPr>
          </w:rPrChange>
        </w:rPr>
        <w:pPrChange w:id="4381" w:author="BENITO CASADO, ENRIQUE" w:date="2019-09-23T11:25:00Z">
          <w:pPr/>
        </w:pPrChange>
      </w:pPr>
      <w:ins w:id="4382" w:author="BENITO CASADO, ENRIQUE" w:date="2019-09-23T11:25:00Z">
        <w:r w:rsidRPr="00035B73">
          <w:rPr>
            <w:lang w:val="en-US"/>
            <w:rPrChange w:id="4383" w:author="BENITO CASADO, ENRIQUE" w:date="2019-09-23T11:25:00Z">
              <w:rPr/>
            </w:rPrChange>
          </w:rPr>
          <w:t xml:space="preserve">MongoDB vs Elasticsearch: </w:t>
        </w:r>
        <w:r>
          <w:fldChar w:fldCharType="begin"/>
        </w:r>
        <w:r w:rsidRPr="00035B73">
          <w:rPr>
            <w:lang w:val="en-US"/>
            <w:rPrChange w:id="4384" w:author="BENITO CASADO, ENRIQUE" w:date="2019-09-23T11:25:00Z">
              <w:rPr/>
            </w:rPrChange>
          </w:rPr>
          <w:instrText xml:space="preserve"> HYPERLINK "https://medium.com/@ranjeetvimal/elasticsearch-vs-mongodb-631f410cd317" </w:instrText>
        </w:r>
        <w:r>
          <w:fldChar w:fldCharType="separate"/>
        </w:r>
        <w:r w:rsidRPr="00035B73">
          <w:rPr>
            <w:rStyle w:val="Hyperlink"/>
            <w:lang w:val="en-US"/>
            <w:rPrChange w:id="4385" w:author="BENITO CASADO, ENRIQUE" w:date="2019-09-23T11:25:00Z">
              <w:rPr>
                <w:rStyle w:val="Hyperlink"/>
              </w:rPr>
            </w:rPrChange>
          </w:rPr>
          <w:t>https://medium.com/@ranjeetvimal/elasticsearch-vs-mongodb-631f410cd317</w:t>
        </w:r>
        <w:r>
          <w:fldChar w:fldCharType="end"/>
        </w:r>
      </w:ins>
    </w:p>
    <w:p w14:paraId="740A9046" w14:textId="77777777" w:rsidR="00035B73" w:rsidRPr="00035B73" w:rsidRDefault="00035B73">
      <w:pPr>
        <w:pStyle w:val="KeinLeerraum"/>
        <w:rPr>
          <w:ins w:id="4386" w:author="BENITO CASADO, ENRIQUE" w:date="2019-09-23T11:22:00Z"/>
          <w:lang w:val="en-US"/>
          <w:rPrChange w:id="4387" w:author="BENITO CASADO, ENRIQUE" w:date="2019-09-23T11:25:00Z">
            <w:rPr>
              <w:ins w:id="4388" w:author="BENITO CASADO, ENRIQUE" w:date="2019-09-23T11:22:00Z"/>
            </w:rPr>
          </w:rPrChange>
        </w:rPr>
        <w:pPrChange w:id="4389" w:author="BENITO CASADO, ENRIQUE" w:date="2019-09-23T11:25:00Z">
          <w:pPr/>
        </w:pPrChange>
      </w:pPr>
    </w:p>
    <w:p w14:paraId="32B43F94" w14:textId="43A9CD83" w:rsidR="00CB3987" w:rsidRPr="00E07D48" w:rsidDel="00035B73" w:rsidRDefault="00531741" w:rsidP="000E2725">
      <w:pPr>
        <w:pStyle w:val="KeinLeerraum"/>
        <w:jc w:val="both"/>
        <w:rPr>
          <w:del w:id="4390" w:author="BENITO CASADO, ENRIQUE" w:date="2019-09-23T11:22:00Z"/>
          <w:rFonts w:asciiTheme="minorHAnsi" w:hAnsiTheme="minorHAnsi" w:cstheme="minorHAnsi"/>
          <w:color w:val="FF0000"/>
        </w:rPr>
      </w:pPr>
      <w:del w:id="4391" w:author="BENITO CASADO, ENRIQUE" w:date="2019-09-23T11:22:00Z">
        <w:r w:rsidRPr="00E07D48" w:rsidDel="00035B73">
          <w:rPr>
            <w:rFonts w:asciiTheme="minorHAnsi" w:hAnsiTheme="minorHAnsi" w:cstheme="minorHAnsi"/>
            <w:color w:val="FF0000"/>
          </w:rPr>
          <w:delText>En este apartado figurará el conjunto de libros, revistas u otros textos que el autor considere de interés para justificar las soluciones adoptadas en el Proyecto.</w:delText>
        </w:r>
        <w:r w:rsidRPr="00E07D48" w:rsidDel="00035B73">
          <w:rPr>
            <w:rFonts w:asciiTheme="minorHAnsi" w:hAnsiTheme="minorHAnsi" w:cstheme="minorHAnsi"/>
            <w:b/>
            <w:color w:val="FF0000"/>
          </w:rPr>
          <w:delText xml:space="preserve"> </w:delText>
        </w:r>
        <w:r w:rsidR="00CB3987" w:rsidRPr="00E07D48" w:rsidDel="00035B73">
          <w:rPr>
            <w:rFonts w:asciiTheme="minorHAnsi" w:hAnsiTheme="minorHAnsi" w:cstheme="minorHAnsi"/>
            <w:b/>
            <w:color w:val="FF0000"/>
          </w:rPr>
          <w:delText>Cita todas las fuentes</w:delText>
        </w:r>
        <w:r w:rsidR="00CB3987" w:rsidRPr="00E07D48" w:rsidDel="00035B73">
          <w:rPr>
            <w:rFonts w:asciiTheme="minorHAnsi" w:hAnsiTheme="minorHAnsi" w:cstheme="minorHAnsi"/>
            <w:color w:val="FF0000"/>
          </w:rPr>
          <w:delText xml:space="preserve"> que has utilizado como consulta para elaborar el trabajo.</w:delText>
        </w:r>
      </w:del>
    </w:p>
    <w:p w14:paraId="47F7ECB4" w14:textId="026FF3F8" w:rsidR="00443D8E" w:rsidRPr="00E07D48" w:rsidDel="00035B73" w:rsidRDefault="008E5B1F" w:rsidP="000E2725">
      <w:pPr>
        <w:pStyle w:val="KeinLeerraum"/>
        <w:jc w:val="both"/>
        <w:rPr>
          <w:del w:id="4392" w:author="BENITO CASADO, ENRIQUE" w:date="2019-09-23T11:22:00Z"/>
          <w:rFonts w:asciiTheme="minorHAnsi" w:hAnsiTheme="minorHAnsi" w:cstheme="minorHAnsi"/>
          <w:color w:val="FF0000"/>
        </w:rPr>
      </w:pPr>
      <w:del w:id="4393" w:author="BENITO CASADO, ENRIQUE" w:date="2019-09-23T11:22:00Z">
        <w:r w:rsidRPr="00E07D48" w:rsidDel="00035B73">
          <w:rPr>
            <w:rFonts w:asciiTheme="minorHAnsi" w:hAnsiTheme="minorHAnsi" w:cstheme="minorHAnsi"/>
            <w:color w:val="FF0000"/>
          </w:rPr>
          <w:delText>Sigue el</w:delText>
        </w:r>
        <w:r w:rsidR="00443D8E" w:rsidRPr="00E07D48" w:rsidDel="00035B73">
          <w:rPr>
            <w:rFonts w:asciiTheme="minorHAnsi" w:hAnsiTheme="minorHAnsi" w:cstheme="minorHAnsi"/>
            <w:color w:val="FF0000"/>
          </w:rPr>
          <w:delText xml:space="preserve"> estilo de cita </w:delText>
        </w:r>
        <w:r w:rsidRPr="00E07D48" w:rsidDel="00035B73">
          <w:rPr>
            <w:rFonts w:asciiTheme="minorHAnsi" w:hAnsiTheme="minorHAnsi" w:cstheme="minorHAnsi"/>
            <w:color w:val="FF0000"/>
          </w:rPr>
          <w:delText xml:space="preserve">que te indiquen las normas de estilo </w:delText>
        </w:r>
        <w:r w:rsidR="00443D8E" w:rsidRPr="00E07D48" w:rsidDel="00035B73">
          <w:rPr>
            <w:rFonts w:asciiTheme="minorHAnsi" w:hAnsiTheme="minorHAnsi" w:cstheme="minorHAnsi"/>
            <w:color w:val="FF0000"/>
          </w:rPr>
          <w:delText>y respétalo</w:delText>
        </w:r>
        <w:r w:rsidRPr="00E07D48" w:rsidDel="00035B73">
          <w:rPr>
            <w:rFonts w:asciiTheme="minorHAnsi" w:hAnsiTheme="minorHAnsi" w:cstheme="minorHAnsi"/>
            <w:color w:val="FF0000"/>
          </w:rPr>
          <w:delText xml:space="preserve"> a los largo de todo el proyecto. Recuerda que has de citar todas las fuentes que hayas usado. Los estilos de cita más comunes son</w:delText>
        </w:r>
        <w:r w:rsidR="00443D8E" w:rsidRPr="00E07D48" w:rsidDel="00035B73">
          <w:rPr>
            <w:rFonts w:asciiTheme="minorHAnsi" w:hAnsiTheme="minorHAnsi" w:cstheme="minorHAnsi"/>
            <w:color w:val="FF0000"/>
          </w:rPr>
          <w:delText>:</w:delText>
        </w:r>
      </w:del>
    </w:p>
    <w:p w14:paraId="0D408A5D" w14:textId="3D8F06EA" w:rsidR="00443D8E" w:rsidRPr="00E07D48" w:rsidDel="00035B73" w:rsidRDefault="00443D8E" w:rsidP="00443D8E">
      <w:pPr>
        <w:pStyle w:val="KeinLeerraum"/>
        <w:numPr>
          <w:ilvl w:val="0"/>
          <w:numId w:val="7"/>
        </w:numPr>
        <w:jc w:val="both"/>
        <w:rPr>
          <w:del w:id="4394" w:author="BENITO CASADO, ENRIQUE" w:date="2019-09-23T11:22:00Z"/>
          <w:rFonts w:asciiTheme="minorHAnsi" w:hAnsiTheme="minorHAnsi" w:cstheme="minorHAnsi"/>
          <w:color w:val="FF0000"/>
        </w:rPr>
      </w:pPr>
      <w:del w:id="4395" w:author="BENITO CASADO, ENRIQUE" w:date="2019-09-23T11:22:00Z">
        <w:r w:rsidRPr="00E07D48" w:rsidDel="00035B73">
          <w:rPr>
            <w:rFonts w:asciiTheme="minorHAnsi" w:hAnsiTheme="minorHAnsi" w:cstheme="minorHAnsi"/>
            <w:color w:val="FF0000"/>
          </w:rPr>
          <w:delText>ISO</w:delText>
        </w:r>
      </w:del>
    </w:p>
    <w:p w14:paraId="0008C484" w14:textId="00F97844" w:rsidR="00443D8E" w:rsidRPr="00E07D48" w:rsidDel="00035B73" w:rsidRDefault="00443D8E" w:rsidP="00443D8E">
      <w:pPr>
        <w:pStyle w:val="KeinLeerraum"/>
        <w:numPr>
          <w:ilvl w:val="0"/>
          <w:numId w:val="7"/>
        </w:numPr>
        <w:jc w:val="both"/>
        <w:rPr>
          <w:del w:id="4396" w:author="BENITO CASADO, ENRIQUE" w:date="2019-09-23T11:22:00Z"/>
          <w:rFonts w:asciiTheme="minorHAnsi" w:hAnsiTheme="minorHAnsi" w:cstheme="minorHAnsi"/>
          <w:color w:val="FF0000"/>
        </w:rPr>
      </w:pPr>
      <w:del w:id="4397" w:author="BENITO CASADO, ENRIQUE" w:date="2019-09-23T11:22:00Z">
        <w:r w:rsidRPr="00E07D48" w:rsidDel="00035B73">
          <w:rPr>
            <w:rFonts w:asciiTheme="minorHAnsi" w:hAnsiTheme="minorHAnsi" w:cstheme="minorHAnsi"/>
            <w:color w:val="FF0000"/>
          </w:rPr>
          <w:delText>IEEE</w:delText>
        </w:r>
      </w:del>
    </w:p>
    <w:p w14:paraId="6B67AE4D" w14:textId="6DF4F1E3" w:rsidR="00443D8E" w:rsidRPr="00E07D48" w:rsidDel="00035B73" w:rsidRDefault="00443D8E" w:rsidP="00443D8E">
      <w:pPr>
        <w:pStyle w:val="KeinLeerraum"/>
        <w:numPr>
          <w:ilvl w:val="0"/>
          <w:numId w:val="7"/>
        </w:numPr>
        <w:jc w:val="both"/>
        <w:rPr>
          <w:del w:id="4398" w:author="BENITO CASADO, ENRIQUE" w:date="2019-09-23T11:22:00Z"/>
          <w:rFonts w:asciiTheme="minorHAnsi" w:hAnsiTheme="minorHAnsi" w:cstheme="minorHAnsi"/>
          <w:color w:val="FF0000"/>
        </w:rPr>
      </w:pPr>
      <w:del w:id="4399" w:author="BENITO CASADO, ENRIQUE" w:date="2019-09-23T11:22:00Z">
        <w:r w:rsidRPr="00E07D48" w:rsidDel="00035B73">
          <w:rPr>
            <w:rFonts w:asciiTheme="minorHAnsi" w:hAnsiTheme="minorHAnsi" w:cstheme="minorHAnsi"/>
            <w:color w:val="FF0000"/>
          </w:rPr>
          <w:delText>AP</w:delText>
        </w:r>
        <w:r w:rsidR="008E5B1F" w:rsidRPr="00E07D48" w:rsidDel="00035B73">
          <w:rPr>
            <w:rFonts w:asciiTheme="minorHAnsi" w:hAnsiTheme="minorHAnsi" w:cstheme="minorHAnsi"/>
            <w:color w:val="FF0000"/>
          </w:rPr>
          <w:delText>P</w:delText>
        </w:r>
        <w:r w:rsidRPr="00E07D48" w:rsidDel="00035B73">
          <w:rPr>
            <w:rFonts w:asciiTheme="minorHAnsi" w:hAnsiTheme="minorHAnsi" w:cstheme="minorHAnsi"/>
            <w:color w:val="FF0000"/>
          </w:rPr>
          <w:delText>A</w:delText>
        </w:r>
      </w:del>
    </w:p>
    <w:p w14:paraId="0396C294" w14:textId="704A9C47" w:rsidR="00443D8E" w:rsidRPr="00E07D48" w:rsidDel="00035B73" w:rsidRDefault="00443D8E" w:rsidP="00443D8E">
      <w:pPr>
        <w:pStyle w:val="KeinLeerraum"/>
        <w:numPr>
          <w:ilvl w:val="0"/>
          <w:numId w:val="7"/>
        </w:numPr>
        <w:jc w:val="both"/>
        <w:rPr>
          <w:del w:id="4400" w:author="BENITO CASADO, ENRIQUE" w:date="2019-09-23T11:22:00Z"/>
          <w:rFonts w:asciiTheme="minorHAnsi" w:hAnsiTheme="minorHAnsi" w:cstheme="minorHAnsi"/>
          <w:color w:val="FF0000"/>
        </w:rPr>
      </w:pPr>
      <w:del w:id="4401" w:author="BENITO CASADO, ENRIQUE" w:date="2019-09-23T11:22:00Z">
        <w:r w:rsidRPr="00E07D48" w:rsidDel="00035B73">
          <w:rPr>
            <w:rFonts w:asciiTheme="minorHAnsi" w:hAnsiTheme="minorHAnsi" w:cstheme="minorHAnsi"/>
            <w:color w:val="FF0000"/>
          </w:rPr>
          <w:delText>Etc.</w:delText>
        </w:r>
      </w:del>
    </w:p>
    <w:p w14:paraId="49B35998" w14:textId="795A50D1" w:rsidR="008E5B1F" w:rsidRPr="00E07D48" w:rsidDel="00035B73" w:rsidRDefault="008E5B1F" w:rsidP="008E5B1F">
      <w:pPr>
        <w:pStyle w:val="KeinLeerraum"/>
        <w:jc w:val="both"/>
        <w:rPr>
          <w:del w:id="4402" w:author="BENITO CASADO, ENRIQUE" w:date="2019-09-23T11:22:00Z"/>
          <w:rFonts w:asciiTheme="minorHAnsi" w:hAnsiTheme="minorHAnsi" w:cstheme="minorHAnsi"/>
          <w:color w:val="FF0000"/>
        </w:rPr>
      </w:pPr>
    </w:p>
    <w:p w14:paraId="0080EE0B" w14:textId="3219EBB4" w:rsidR="008E5B1F" w:rsidRPr="00E07D48" w:rsidDel="00035B73" w:rsidRDefault="008E5B1F" w:rsidP="008E5B1F">
      <w:pPr>
        <w:pStyle w:val="KeinLeerraum"/>
        <w:jc w:val="both"/>
        <w:rPr>
          <w:del w:id="4403" w:author="BENITO CASADO, ENRIQUE" w:date="2019-09-23T11:22:00Z"/>
          <w:rFonts w:asciiTheme="minorHAnsi" w:hAnsiTheme="minorHAnsi" w:cstheme="minorHAnsi"/>
          <w:color w:val="FF0000"/>
        </w:rPr>
      </w:pPr>
      <w:del w:id="4404" w:author="BENITO CASADO, ENRIQUE" w:date="2019-09-23T11:22:00Z">
        <w:r w:rsidRPr="00E07D48" w:rsidDel="00035B73">
          <w:rPr>
            <w:rFonts w:asciiTheme="minorHAnsi" w:hAnsiTheme="minorHAnsi" w:cstheme="minorHAnsi"/>
            <w:color w:val="FF0000"/>
          </w:rPr>
          <w:delText>En ingeniería se suele usar el ISO o el IEEE.</w:delText>
        </w:r>
      </w:del>
    </w:p>
    <w:p w14:paraId="6D38DCF5" w14:textId="53FC26FD" w:rsidR="008E5B1F" w:rsidRPr="00E07D48" w:rsidDel="00035B73" w:rsidRDefault="008E5B1F" w:rsidP="008E5B1F">
      <w:pPr>
        <w:pStyle w:val="KeinLeerraum"/>
        <w:jc w:val="both"/>
        <w:rPr>
          <w:del w:id="4405" w:author="BENITO CASADO, ENRIQUE" w:date="2019-09-23T11:22:00Z"/>
          <w:rFonts w:asciiTheme="minorHAnsi" w:hAnsiTheme="minorHAnsi" w:cstheme="minorHAnsi"/>
          <w:color w:val="FF0000"/>
        </w:rPr>
      </w:pPr>
      <w:del w:id="4406" w:author="BENITO CASADO, ENRIQUE" w:date="2019-09-23T11:22:00Z">
        <w:r w:rsidRPr="00E07D48" w:rsidDel="00035B73">
          <w:rPr>
            <w:rFonts w:asciiTheme="minorHAnsi" w:hAnsiTheme="minorHAnsi" w:cstheme="minorHAnsi"/>
            <w:color w:val="FF0000"/>
          </w:rPr>
          <w:delText>Si puedes usar un gestor de citas bibliográficas te será más fácil. Si no tendrás que recurrir a las páginas web de las bibliotecas para saber como citar adecuadamente. Por ejemplo lo encuentras en:</w:delText>
        </w:r>
      </w:del>
    </w:p>
    <w:p w14:paraId="39818F5A" w14:textId="074EC011" w:rsidR="008E5B1F" w:rsidRPr="00E07D48" w:rsidDel="00035B73" w:rsidRDefault="00E871F4" w:rsidP="008E5B1F">
      <w:pPr>
        <w:pStyle w:val="KeinLeerraum"/>
        <w:jc w:val="both"/>
        <w:rPr>
          <w:del w:id="4407" w:author="BENITO CASADO, ENRIQUE" w:date="2019-09-23T11:22:00Z"/>
          <w:rFonts w:asciiTheme="minorHAnsi" w:hAnsiTheme="minorHAnsi" w:cstheme="minorHAnsi"/>
          <w:color w:val="FF0000"/>
        </w:rPr>
      </w:pPr>
      <w:del w:id="4408" w:author="BENITO CASADO, ENRIQUE" w:date="2019-09-23T11:22:00Z">
        <w:r w:rsidDel="00035B73">
          <w:fldChar w:fldCharType="begin"/>
        </w:r>
        <w:r w:rsidDel="00035B73">
          <w:delInstrText xml:space="preserve"> HYPERLINK "http://biblioteca.uem.es/es/aprendizaje-y-formacion/citas-bibliograficas-documentos" </w:delInstrText>
        </w:r>
        <w:r w:rsidDel="00035B73">
          <w:fldChar w:fldCharType="separate"/>
        </w:r>
        <w:r w:rsidR="00474875" w:rsidRPr="00DF1D55" w:rsidDel="00035B73">
          <w:rPr>
            <w:rStyle w:val="Hyperlink"/>
            <w:rFonts w:asciiTheme="minorHAnsi" w:hAnsiTheme="minorHAnsi" w:cstheme="minorHAnsi"/>
          </w:rPr>
          <w:delText>http://biblioteca.uem.es/es/aprendizaje-y-formacion/citas-bibliograficas-documentos</w:delText>
        </w:r>
        <w:r w:rsidDel="00035B73">
          <w:rPr>
            <w:rStyle w:val="Hyperlink"/>
            <w:rFonts w:asciiTheme="minorHAnsi" w:hAnsiTheme="minorHAnsi" w:cstheme="minorHAnsi"/>
          </w:rPr>
          <w:fldChar w:fldCharType="end"/>
        </w:r>
      </w:del>
    </w:p>
    <w:p w14:paraId="3A6547BD" w14:textId="732B0FAF" w:rsidR="008E5B1F" w:rsidRPr="00E07D48" w:rsidDel="00035B73" w:rsidRDefault="008E5B1F" w:rsidP="008E5B1F">
      <w:pPr>
        <w:pStyle w:val="KeinLeerraum"/>
        <w:jc w:val="both"/>
        <w:rPr>
          <w:del w:id="4409" w:author="BENITO CASADO, ENRIQUE" w:date="2019-09-23T11:22:00Z"/>
          <w:rFonts w:asciiTheme="minorHAnsi" w:hAnsiTheme="minorHAnsi" w:cstheme="minorHAnsi"/>
          <w:color w:val="FF0000"/>
        </w:rPr>
      </w:pPr>
    </w:p>
    <w:p w14:paraId="5A7DE18B" w14:textId="30CB1699" w:rsidR="008E5B1F" w:rsidRPr="00E07D48" w:rsidDel="00035B73" w:rsidRDefault="00C26EB3" w:rsidP="008E5B1F">
      <w:pPr>
        <w:pStyle w:val="KeinLeerraum"/>
        <w:jc w:val="both"/>
        <w:rPr>
          <w:del w:id="4410" w:author="BENITO CASADO, ENRIQUE" w:date="2019-09-23T11:22:00Z"/>
          <w:rFonts w:asciiTheme="minorHAnsi" w:hAnsiTheme="minorHAnsi" w:cstheme="minorHAnsi"/>
          <w:color w:val="FF0000"/>
        </w:rPr>
      </w:pPr>
      <w:del w:id="4411" w:author="BENITO CASADO, ENRIQUE" w:date="2019-09-23T11:22:00Z">
        <w:r w:rsidRPr="00E07D48" w:rsidDel="00035B73">
          <w:rPr>
            <w:rFonts w:asciiTheme="minorHAnsi" w:hAnsiTheme="minorHAnsi" w:cstheme="minorHAnsi"/>
            <w:color w:val="FF0000"/>
          </w:rPr>
          <w:delText>Referencias usadas en este manual de estilo:</w:delText>
        </w:r>
      </w:del>
    </w:p>
    <w:p w14:paraId="2A428111" w14:textId="7A2EBD40" w:rsidR="00C26EB3" w:rsidRPr="00E07D48" w:rsidDel="00035B73" w:rsidRDefault="00C26EB3" w:rsidP="008E5B1F">
      <w:pPr>
        <w:pStyle w:val="KeinLeerraum"/>
        <w:jc w:val="both"/>
        <w:rPr>
          <w:del w:id="4412" w:author="BENITO CASADO, ENRIQUE" w:date="2019-09-23T11:22:00Z"/>
          <w:rFonts w:asciiTheme="minorHAnsi" w:hAnsiTheme="minorHAnsi" w:cstheme="minorHAnsi"/>
          <w:color w:val="FF0000"/>
        </w:rPr>
      </w:pPr>
    </w:p>
    <w:p w14:paraId="545E2E69" w14:textId="365F37AB" w:rsidR="0066512D" w:rsidRPr="00E07D48" w:rsidDel="00035B73" w:rsidRDefault="00C26EB3" w:rsidP="0066512D">
      <w:pPr>
        <w:pStyle w:val="Literaturverzeichnis"/>
        <w:rPr>
          <w:del w:id="4413" w:author="BENITO CASADO, ENRIQUE" w:date="2019-09-23T11:22:00Z"/>
          <w:rFonts w:asciiTheme="minorHAnsi" w:hAnsiTheme="minorHAnsi" w:cstheme="minorHAnsi"/>
          <w:noProof/>
          <w:color w:val="FF0000"/>
        </w:rPr>
      </w:pPr>
      <w:del w:id="4414" w:author="BENITO CASADO, ENRIQUE" w:date="2019-09-23T11:22:00Z">
        <w:r w:rsidRPr="00E07D48" w:rsidDel="00035B73">
          <w:rPr>
            <w:rFonts w:asciiTheme="minorHAnsi" w:hAnsiTheme="minorHAnsi" w:cstheme="minorHAnsi"/>
            <w:color w:val="FF0000"/>
          </w:rPr>
          <w:fldChar w:fldCharType="begin"/>
        </w:r>
        <w:r w:rsidRPr="00E07D48" w:rsidDel="00035B73">
          <w:rPr>
            <w:rFonts w:asciiTheme="minorHAnsi" w:hAnsiTheme="minorHAnsi" w:cstheme="minorHAnsi"/>
            <w:color w:val="FF0000"/>
          </w:rPr>
          <w:delInstrText xml:space="preserve"> BIBLIOGRAPHY  \l 3082 </w:delInstrText>
        </w:r>
        <w:r w:rsidRPr="00E07D48" w:rsidDel="00035B73">
          <w:rPr>
            <w:rFonts w:asciiTheme="minorHAnsi" w:hAnsiTheme="minorHAnsi" w:cstheme="minorHAnsi"/>
            <w:color w:val="FF0000"/>
          </w:rPr>
          <w:fldChar w:fldCharType="separate"/>
        </w:r>
        <w:r w:rsidR="0066512D" w:rsidRPr="00E07D48" w:rsidDel="00035B73">
          <w:rPr>
            <w:rFonts w:asciiTheme="minorHAnsi" w:hAnsiTheme="minorHAnsi" w:cstheme="minorHAnsi"/>
            <w:b/>
            <w:bCs/>
            <w:noProof/>
            <w:color w:val="FF0000"/>
          </w:rPr>
          <w:delText>AENOR. 2010.</w:delText>
        </w:r>
        <w:r w:rsidR="0066512D" w:rsidRPr="00E07D48" w:rsidDel="00035B73">
          <w:rPr>
            <w:rFonts w:asciiTheme="minorHAnsi" w:hAnsiTheme="minorHAnsi" w:cstheme="minorHAnsi"/>
            <w:noProof/>
            <w:color w:val="FF0000"/>
          </w:rPr>
          <w:delText xml:space="preserve"> AEN/CTN 157 - PROYECTOS. </w:delText>
        </w:r>
        <w:r w:rsidR="0066512D" w:rsidRPr="00E07D48" w:rsidDel="00035B73">
          <w:rPr>
            <w:rFonts w:asciiTheme="minorHAnsi" w:hAnsiTheme="minorHAnsi" w:cstheme="minorHAnsi"/>
            <w:i/>
            <w:iCs/>
            <w:noProof/>
            <w:color w:val="FF0000"/>
          </w:rPr>
          <w:delText xml:space="preserve">Normas y Publicaciones. </w:delText>
        </w:r>
        <w:r w:rsidR="0066512D" w:rsidRPr="00E07D48" w:rsidDel="00035B73">
          <w:rPr>
            <w:rFonts w:asciiTheme="minorHAnsi" w:hAnsiTheme="minorHAnsi" w:cstheme="minorHAnsi"/>
            <w:noProof/>
            <w:color w:val="FF0000"/>
          </w:rPr>
          <w:delText>[En línea] 2010. [Citado el: 25 de abril de 2013.] http://www.aenor.es/aenor/normas/ctn/fichactn.asp?codigonorm=AEN/CTN%20157.</w:delText>
        </w:r>
      </w:del>
    </w:p>
    <w:p w14:paraId="3C2745B1" w14:textId="6E463DC4" w:rsidR="0066512D" w:rsidRPr="00E07D48" w:rsidDel="00035B73" w:rsidRDefault="0066512D" w:rsidP="0066512D">
      <w:pPr>
        <w:pStyle w:val="Literaturverzeichnis"/>
        <w:rPr>
          <w:del w:id="4415" w:author="BENITO CASADO, ENRIQUE" w:date="2019-09-23T11:22:00Z"/>
          <w:rFonts w:asciiTheme="minorHAnsi" w:hAnsiTheme="minorHAnsi" w:cstheme="minorHAnsi"/>
          <w:noProof/>
          <w:color w:val="FF0000"/>
        </w:rPr>
      </w:pPr>
      <w:del w:id="4416" w:author="BENITO CASADO, ENRIQUE" w:date="2019-09-23T11:22:00Z">
        <w:r w:rsidRPr="00E07D48" w:rsidDel="00035B73">
          <w:rPr>
            <w:rFonts w:asciiTheme="minorHAnsi" w:hAnsiTheme="minorHAnsi" w:cstheme="minorHAnsi"/>
            <w:b/>
            <w:bCs/>
            <w:noProof/>
            <w:color w:val="FF0000"/>
          </w:rPr>
          <w:delText>Miró Julià, José. 2010.</w:delText>
        </w:r>
        <w:r w:rsidRPr="00E07D48" w:rsidDel="00035B73">
          <w:rPr>
            <w:rFonts w:asciiTheme="minorHAnsi" w:hAnsiTheme="minorHAnsi" w:cstheme="minorHAnsi"/>
            <w:noProof/>
            <w:color w:val="FF0000"/>
          </w:rPr>
          <w:delText xml:space="preserve"> Recursos para aprender a escribir. [En línea] 2010. http://bioinfo.uib.es/~joemiro/RecEscr/manual.pdf.</w:delText>
        </w:r>
      </w:del>
    </w:p>
    <w:p w14:paraId="49A95F15" w14:textId="1EFC54AF" w:rsidR="0066512D" w:rsidRPr="00E07D48" w:rsidDel="00035B73" w:rsidRDefault="0066512D" w:rsidP="0066512D">
      <w:pPr>
        <w:pStyle w:val="Literaturverzeichnis"/>
        <w:rPr>
          <w:del w:id="4417" w:author="BENITO CASADO, ENRIQUE" w:date="2019-09-23T11:22:00Z"/>
          <w:rFonts w:asciiTheme="minorHAnsi" w:hAnsiTheme="minorHAnsi" w:cstheme="minorHAnsi"/>
          <w:noProof/>
          <w:color w:val="FF0000"/>
        </w:rPr>
      </w:pPr>
      <w:del w:id="4418" w:author="BENITO CASADO, ENRIQUE" w:date="2019-09-23T11:22:00Z">
        <w:r w:rsidRPr="00E07D48" w:rsidDel="00035B73">
          <w:rPr>
            <w:rFonts w:asciiTheme="minorHAnsi" w:hAnsiTheme="minorHAnsi" w:cstheme="minorHAnsi"/>
            <w:b/>
            <w:bCs/>
            <w:noProof/>
            <w:color w:val="FF0000"/>
          </w:rPr>
          <w:delText>UNE 157001. 2002.</w:delText>
        </w:r>
        <w:r w:rsidRPr="00E07D48" w:rsidDel="00035B73">
          <w:rPr>
            <w:rFonts w:asciiTheme="minorHAnsi" w:hAnsiTheme="minorHAnsi" w:cstheme="minorHAnsi"/>
            <w:noProof/>
            <w:color w:val="FF0000"/>
          </w:rPr>
          <w:delText xml:space="preserve"> Criterios generales para la elaboración de proyectos. </w:delText>
        </w:r>
        <w:r w:rsidRPr="00E07D48" w:rsidDel="00035B73">
          <w:rPr>
            <w:rFonts w:asciiTheme="minorHAnsi" w:hAnsiTheme="minorHAnsi" w:cstheme="minorHAnsi"/>
            <w:i/>
            <w:iCs/>
            <w:noProof/>
            <w:color w:val="FF0000"/>
          </w:rPr>
          <w:delText xml:space="preserve">Escuela Universitaria de Ingeniería de Vitoria. </w:delText>
        </w:r>
        <w:r w:rsidRPr="00E07D48" w:rsidDel="00035B73">
          <w:rPr>
            <w:rFonts w:asciiTheme="minorHAnsi" w:hAnsiTheme="minorHAnsi" w:cstheme="minorHAnsi"/>
            <w:noProof/>
            <w:color w:val="FF0000"/>
          </w:rPr>
          <w:delText>[En línea] 2002. [Citado el: 25 de abril de 2013.] http://www.coiib.es/coiib/documentos/DocumentosContenidos/Gu%C3%ADa%20de%20elaboraci%C3%B3n%20de%20proyectos/2-Electricidad/5_PNE_157701_Criterios.pdf.</w:delText>
        </w:r>
      </w:del>
    </w:p>
    <w:p w14:paraId="01B182EC" w14:textId="51499324" w:rsidR="00C26EB3" w:rsidRPr="00E07D48" w:rsidRDefault="00C26EB3" w:rsidP="0066512D">
      <w:pPr>
        <w:pStyle w:val="KeinLeerraum"/>
        <w:jc w:val="both"/>
        <w:rPr>
          <w:rFonts w:asciiTheme="minorHAnsi" w:hAnsiTheme="minorHAnsi" w:cstheme="minorHAnsi"/>
          <w:color w:val="FF0000"/>
        </w:rPr>
      </w:pPr>
      <w:del w:id="4419" w:author="BENITO CASADO, ENRIQUE" w:date="2019-09-23T11:22:00Z">
        <w:r w:rsidRPr="00E07D48" w:rsidDel="00035B73">
          <w:rPr>
            <w:rFonts w:asciiTheme="minorHAnsi" w:hAnsiTheme="minorHAnsi" w:cstheme="minorHAnsi"/>
            <w:color w:val="FF0000"/>
          </w:rPr>
          <w:fldChar w:fldCharType="end"/>
        </w:r>
      </w:del>
    </w:p>
    <w:sectPr w:rsidR="00C26EB3" w:rsidRPr="00E07D48" w:rsidSect="00F41F01">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 w:author="Jesús Carretero" w:date="2019-09-18T11:53:00Z" w:initials="JC">
    <w:p w14:paraId="2D3E7E71" w14:textId="3638DA73" w:rsidR="00831F37" w:rsidRDefault="00831F37">
      <w:pPr>
        <w:pStyle w:val="Kommentartext"/>
      </w:pPr>
      <w:r>
        <w:rPr>
          <w:rStyle w:val="Kommentarzeichen"/>
        </w:rPr>
        <w:annotationRef/>
      </w:r>
      <w:r>
        <w:t>Me parece bien.  traducir</w:t>
      </w:r>
    </w:p>
  </w:comment>
  <w:comment w:id="2142" w:author="Jesús Carretero" w:date="2019-09-18T12:03:00Z" w:initials="JC">
    <w:p w14:paraId="0F1C64FA" w14:textId="4F5A7A19" w:rsidR="00831F37" w:rsidRDefault="00831F37">
      <w:pPr>
        <w:pStyle w:val="Kommentartext"/>
      </w:pPr>
      <w:r>
        <w:rPr>
          <w:rStyle w:val="Kommentarzeichen"/>
        </w:rPr>
        <w:annotationRef/>
      </w:r>
    </w:p>
  </w:comment>
  <w:comment w:id="2143" w:author="Jesús Carretero" w:date="2019-09-18T12:03:00Z" w:initials="JC">
    <w:p w14:paraId="519A6439" w14:textId="36A1EE97" w:rsidR="00831F37" w:rsidRDefault="00831F37">
      <w:pPr>
        <w:pStyle w:val="Kommentartext"/>
      </w:pPr>
      <w:r>
        <w:rPr>
          <w:rStyle w:val="Kommentarzeichen"/>
        </w:rPr>
        <w:annotationRef/>
      </w:r>
      <w:r>
        <w:t>Esto está aquí suelto.  Falta algo?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3E7E71" w15:done="0"/>
  <w15:commentEx w15:paraId="0F1C64FA" w15:done="0"/>
  <w15:commentEx w15:paraId="519A6439" w15:paraIdParent="0F1C64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3E7E71" w16cid:durableId="212C9922"/>
  <w16cid:commentId w16cid:paraId="0F1C64FA" w16cid:durableId="212C9B96"/>
  <w16cid:commentId w16cid:paraId="519A6439" w16cid:durableId="212C9B9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C77CB" w14:textId="77777777" w:rsidR="004A7ECD" w:rsidRDefault="004A7ECD" w:rsidP="002603EF">
      <w:pPr>
        <w:spacing w:after="0" w:line="240" w:lineRule="auto"/>
      </w:pPr>
      <w:r>
        <w:separator/>
      </w:r>
    </w:p>
    <w:p w14:paraId="3A7CAC0B" w14:textId="77777777" w:rsidR="004A7ECD" w:rsidRDefault="004A7ECD"/>
  </w:endnote>
  <w:endnote w:type="continuationSeparator" w:id="0">
    <w:p w14:paraId="61F9091A" w14:textId="77777777" w:rsidR="004A7ECD" w:rsidRDefault="004A7ECD" w:rsidP="002603EF">
      <w:pPr>
        <w:spacing w:after="0" w:line="240" w:lineRule="auto"/>
      </w:pPr>
      <w:r>
        <w:continuationSeparator/>
      </w:r>
    </w:p>
    <w:p w14:paraId="29DF0E07" w14:textId="77777777" w:rsidR="004A7ECD" w:rsidRDefault="004A7E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
    <w:altName w:val="MS Gothic"/>
    <w:panose1 w:val="00000000000000000000"/>
    <w:charset w:val="80"/>
    <w:family w:val="auto"/>
    <w:notTrueType/>
    <w:pitch w:val="default"/>
    <w:sig w:usb0="00000000" w:usb1="08070000" w:usb2="00000010" w:usb3="00000000" w:csb0="00020000"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94939"/>
      <w:docPartObj>
        <w:docPartGallery w:val="Page Numbers (Bottom of Page)"/>
        <w:docPartUnique/>
      </w:docPartObj>
    </w:sdtPr>
    <w:sdtContent>
      <w:p w14:paraId="2814B89E" w14:textId="08CC2373" w:rsidR="00831F37" w:rsidRDefault="00831F37">
        <w:pPr>
          <w:pStyle w:val="Fuzeile"/>
          <w:jc w:val="center"/>
        </w:pPr>
        <w:r>
          <w:fldChar w:fldCharType="begin"/>
        </w:r>
        <w:r>
          <w:instrText>PAGE   \* MERGEFORMAT</w:instrText>
        </w:r>
        <w:r>
          <w:fldChar w:fldCharType="separate"/>
        </w:r>
        <w:r w:rsidR="00DE3BC7">
          <w:rPr>
            <w:noProof/>
          </w:rPr>
          <w:t>73</w:t>
        </w:r>
        <w:r>
          <w:fldChar w:fldCharType="end"/>
        </w:r>
      </w:p>
    </w:sdtContent>
  </w:sdt>
  <w:p w14:paraId="3DFB598B" w14:textId="77777777" w:rsidR="00831F37" w:rsidRDefault="00831F3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46AAB5" w14:textId="77777777" w:rsidR="004A7ECD" w:rsidRDefault="004A7ECD" w:rsidP="002603EF">
      <w:pPr>
        <w:spacing w:after="0" w:line="240" w:lineRule="auto"/>
      </w:pPr>
      <w:r>
        <w:separator/>
      </w:r>
    </w:p>
    <w:p w14:paraId="7B0FCCAC" w14:textId="77777777" w:rsidR="004A7ECD" w:rsidRDefault="004A7ECD"/>
  </w:footnote>
  <w:footnote w:type="continuationSeparator" w:id="0">
    <w:p w14:paraId="37CC5E71" w14:textId="77777777" w:rsidR="004A7ECD" w:rsidRDefault="004A7ECD" w:rsidP="002603EF">
      <w:pPr>
        <w:spacing w:after="0" w:line="240" w:lineRule="auto"/>
      </w:pPr>
      <w:r>
        <w:continuationSeparator/>
      </w:r>
    </w:p>
    <w:p w14:paraId="364FD38B" w14:textId="77777777" w:rsidR="004A7ECD" w:rsidRDefault="004A7E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C484E" w14:textId="3754FBA0" w:rsidR="00831F37" w:rsidRPr="00BB3A41" w:rsidRDefault="00831F37" w:rsidP="00BB3A41">
    <w:pPr>
      <w:pStyle w:val="berschrift1"/>
      <w:numPr>
        <w:ilvl w:val="0"/>
        <w:numId w:val="0"/>
      </w:numPr>
      <w:shd w:val="clear" w:color="auto" w:fill="FFFFFF"/>
      <w:spacing w:before="90" w:after="105" w:line="600" w:lineRule="atLeast"/>
      <w:rPr>
        <w:rFonts w:asciiTheme="minorHAnsi" w:hAnsiTheme="minorHAnsi" w:cstheme="minorHAnsi"/>
        <w:b w:val="0"/>
        <w:color w:val="222222"/>
        <w:spacing w:val="-5"/>
        <w:sz w:val="24"/>
        <w:szCs w:val="51"/>
        <w:lang w:eastAsia="es-ES"/>
      </w:rPr>
    </w:pPr>
    <w:r>
      <w:rPr>
        <w:rFonts w:asciiTheme="minorHAnsi" w:hAnsiTheme="minorHAnsi" w:cstheme="minorHAnsi"/>
        <w:b w:val="0"/>
        <w:bCs/>
        <w:color w:val="222222"/>
        <w:spacing w:val="-5"/>
        <w:sz w:val="24"/>
        <w:szCs w:val="51"/>
      </w:rPr>
      <w:t xml:space="preserve">Arquitectura </w:t>
    </w:r>
    <w:r w:rsidRPr="00BB3A41">
      <w:rPr>
        <w:rFonts w:asciiTheme="minorHAnsi" w:hAnsiTheme="minorHAnsi" w:cstheme="minorHAnsi"/>
        <w:b w:val="0"/>
        <w:bCs/>
        <w:color w:val="222222"/>
        <w:spacing w:val="-5"/>
        <w:sz w:val="24"/>
        <w:szCs w:val="51"/>
      </w:rPr>
      <w:t>Big Data</w:t>
    </w:r>
    <w:r>
      <w:rPr>
        <w:rFonts w:asciiTheme="minorHAnsi" w:hAnsiTheme="minorHAnsi" w:cstheme="minorHAnsi"/>
        <w:b w:val="0"/>
        <w:bCs/>
        <w:color w:val="222222"/>
        <w:spacing w:val="-5"/>
        <w:sz w:val="24"/>
        <w:szCs w:val="51"/>
      </w:rPr>
      <w:t>:</w:t>
    </w:r>
    <w:r w:rsidRPr="00BB3A41">
      <w:rPr>
        <w:rFonts w:asciiTheme="minorHAnsi" w:hAnsiTheme="minorHAnsi" w:cstheme="minorHAnsi"/>
        <w:b w:val="0"/>
        <w:bCs/>
        <w:color w:val="222222"/>
        <w:spacing w:val="-5"/>
        <w:sz w:val="24"/>
        <w:szCs w:val="51"/>
      </w:rPr>
      <w:t xml:space="preserve"> Pipeline</w:t>
    </w:r>
    <w:r>
      <w:rPr>
        <w:rFonts w:asciiTheme="minorHAnsi" w:hAnsiTheme="minorHAnsi" w:cstheme="minorHAnsi"/>
        <w:b w:val="0"/>
        <w:bCs/>
        <w:color w:val="222222"/>
        <w:spacing w:val="-5"/>
        <w:sz w:val="24"/>
        <w:szCs w:val="51"/>
      </w:rPr>
      <w:t xml:space="preserve"> y Monitorización</w:t>
    </w:r>
    <w:r>
      <w:tab/>
    </w:r>
    <w:r>
      <w:tab/>
    </w:r>
    <w:r>
      <w:rPr>
        <w:noProof/>
        <w:lang w:eastAsia="es-ES"/>
      </w:rPr>
      <w:drawing>
        <wp:anchor distT="0" distB="0" distL="114300" distR="114300" simplePos="0" relativeHeight="251656192" behindDoc="0" locked="0" layoutInCell="1" allowOverlap="1" wp14:anchorId="4F1CF075" wp14:editId="24418A54">
          <wp:simplePos x="0" y="0"/>
          <wp:positionH relativeFrom="column">
            <wp:posOffset>4086225</wp:posOffset>
          </wp:positionH>
          <wp:positionV relativeFrom="paragraph">
            <wp:posOffset>0</wp:posOffset>
          </wp:positionV>
          <wp:extent cx="1310640" cy="320040"/>
          <wp:effectExtent l="0" t="0" r="3810" b="3810"/>
          <wp:wrapNone/>
          <wp:docPr id="66" name="Imagen 6"/>
          <wp:cNvGraphicFramePr/>
          <a:graphic xmlns:a="http://schemas.openxmlformats.org/drawingml/2006/main">
            <a:graphicData uri="http://schemas.openxmlformats.org/drawingml/2006/picture">
              <pic:pic xmlns:pic="http://schemas.openxmlformats.org/drawingml/2006/picture">
                <pic:nvPicPr>
                  <pic:cNvPr id="1" name="Imagen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0640" cy="32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E9E51" w14:textId="6F988878" w:rsidR="00831F37" w:rsidRDefault="00831F37" w:rsidP="002603EF">
    <w:pPr>
      <w:pStyle w:val="Kopfzeile"/>
    </w:pPr>
    <w:r>
      <w:t xml:space="preserve">Enrique Benito Casado  </w:t>
    </w:r>
    <w:r>
      <w:tab/>
    </w:r>
  </w:p>
  <w:p w14:paraId="32AC7C4B" w14:textId="77777777" w:rsidR="00831F37" w:rsidRDefault="00831F37">
    <w:pPr>
      <w:pStyle w:val="Kopfzeile"/>
    </w:pPr>
    <w:r>
      <w:rPr>
        <w:noProof/>
        <w:lang w:eastAsia="es-ES"/>
      </w:rPr>
      <mc:AlternateContent>
        <mc:Choice Requires="wps">
          <w:drawing>
            <wp:anchor distT="0" distB="0" distL="114300" distR="114300" simplePos="0" relativeHeight="251660288" behindDoc="0" locked="0" layoutInCell="1" allowOverlap="1" wp14:anchorId="0164797C" wp14:editId="069529AC">
              <wp:simplePos x="0" y="0"/>
              <wp:positionH relativeFrom="column">
                <wp:posOffset>12290</wp:posOffset>
              </wp:positionH>
              <wp:positionV relativeFrom="paragraph">
                <wp:posOffset>75273</wp:posOffset>
              </wp:positionV>
              <wp:extent cx="5607780" cy="0"/>
              <wp:effectExtent l="0" t="0" r="12065" b="19050"/>
              <wp:wrapNone/>
              <wp:docPr id="4" name="4 Conector recto"/>
              <wp:cNvGraphicFramePr/>
              <a:graphic xmlns:a="http://schemas.openxmlformats.org/drawingml/2006/main">
                <a:graphicData uri="http://schemas.microsoft.com/office/word/2010/wordprocessingShape">
                  <wps:wsp>
                    <wps:cNvCnPr/>
                    <wps:spPr>
                      <a:xfrm>
                        <a:off x="0" y="0"/>
                        <a:ext cx="5607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B582BA3" id="4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" strokecolor="black [304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FD4AB" w14:textId="3A316C08" w:rsidR="00831F37" w:rsidRPr="00BB3A41" w:rsidRDefault="00831F37" w:rsidP="00F41F01">
    <w:pPr>
      <w:pStyle w:val="berschrift1"/>
      <w:numPr>
        <w:ilvl w:val="0"/>
        <w:numId w:val="0"/>
      </w:numPr>
      <w:shd w:val="clear" w:color="auto" w:fill="FFFFFF"/>
      <w:spacing w:before="90" w:after="105" w:line="600" w:lineRule="atLeast"/>
      <w:rPr>
        <w:ins w:id="20" w:author="BENITO CASADO, ENRIQUE" w:date="2019-09-22T08:56:00Z"/>
        <w:rFonts w:asciiTheme="minorHAnsi" w:hAnsiTheme="minorHAnsi" w:cstheme="minorHAnsi"/>
        <w:b w:val="0"/>
        <w:color w:val="222222"/>
        <w:spacing w:val="-5"/>
        <w:sz w:val="24"/>
        <w:szCs w:val="51"/>
        <w:lang w:eastAsia="es-ES"/>
      </w:rPr>
    </w:pPr>
    <w:ins w:id="21" w:author="BENITO CASADO, ENRIQUE" w:date="2019-09-22T08:56:00Z">
      <w:r>
        <w:rPr>
          <w:noProof/>
          <w:lang w:eastAsia="es-ES"/>
        </w:rPr>
        <w:drawing>
          <wp:anchor distT="0" distB="0" distL="114300" distR="114300" simplePos="0" relativeHeight="251662336" behindDoc="0" locked="0" layoutInCell="1" allowOverlap="1" wp14:anchorId="6F10FB03" wp14:editId="2B3AC07E">
            <wp:simplePos x="0" y="0"/>
            <wp:positionH relativeFrom="column">
              <wp:posOffset>4741545</wp:posOffset>
            </wp:positionH>
            <wp:positionV relativeFrom="paragraph">
              <wp:posOffset>60960</wp:posOffset>
            </wp:positionV>
            <wp:extent cx="1310640" cy="320040"/>
            <wp:effectExtent l="0" t="0" r="3810" b="3810"/>
            <wp:wrapNone/>
            <wp:docPr id="69" name="Imagen 6"/>
            <wp:cNvGraphicFramePr/>
            <a:graphic xmlns:a="http://schemas.openxmlformats.org/drawingml/2006/main">
              <a:graphicData uri="http://schemas.openxmlformats.org/drawingml/2006/picture">
                <pic:pic xmlns:pic="http://schemas.openxmlformats.org/drawingml/2006/picture">
                  <pic:nvPicPr>
                    <pic:cNvPr id="1" name="Imagen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064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val="0"/>
          <w:bCs/>
          <w:color w:val="222222"/>
          <w:spacing w:val="-5"/>
          <w:sz w:val="24"/>
          <w:szCs w:val="51"/>
        </w:rPr>
        <w:t xml:space="preserve">Arquitectura </w:t>
      </w:r>
      <w:r w:rsidRPr="00BB3A41">
        <w:rPr>
          <w:rFonts w:asciiTheme="minorHAnsi" w:hAnsiTheme="minorHAnsi" w:cstheme="minorHAnsi"/>
          <w:b w:val="0"/>
          <w:bCs/>
          <w:color w:val="222222"/>
          <w:spacing w:val="-5"/>
          <w:sz w:val="24"/>
          <w:szCs w:val="51"/>
        </w:rPr>
        <w:t>Big Data</w:t>
      </w:r>
      <w:r>
        <w:rPr>
          <w:rFonts w:asciiTheme="minorHAnsi" w:hAnsiTheme="minorHAnsi" w:cstheme="minorHAnsi"/>
          <w:b w:val="0"/>
          <w:bCs/>
          <w:color w:val="222222"/>
          <w:spacing w:val="-5"/>
          <w:sz w:val="24"/>
          <w:szCs w:val="51"/>
        </w:rPr>
        <w:t>:</w:t>
      </w:r>
      <w:r w:rsidRPr="00BB3A41">
        <w:rPr>
          <w:rFonts w:asciiTheme="minorHAnsi" w:hAnsiTheme="minorHAnsi" w:cstheme="minorHAnsi"/>
          <w:b w:val="0"/>
          <w:bCs/>
          <w:color w:val="222222"/>
          <w:spacing w:val="-5"/>
          <w:sz w:val="24"/>
          <w:szCs w:val="51"/>
        </w:rPr>
        <w:t xml:space="preserve"> Pipeline</w:t>
      </w:r>
      <w:r>
        <w:rPr>
          <w:rFonts w:asciiTheme="minorHAnsi" w:hAnsiTheme="minorHAnsi" w:cstheme="minorHAnsi"/>
          <w:b w:val="0"/>
          <w:bCs/>
          <w:color w:val="222222"/>
          <w:spacing w:val="-5"/>
          <w:sz w:val="24"/>
          <w:szCs w:val="51"/>
        </w:rPr>
        <w:t xml:space="preserve"> y Monitorización</w:t>
      </w:r>
      <w:r>
        <w:tab/>
      </w:r>
      <w:r>
        <w:tab/>
      </w:r>
    </w:ins>
    <w:ins w:id="22" w:author="BENITO CASADO, ENRIQUE" w:date="2019-09-22T08:57:00Z">
      <w:r>
        <w:t xml:space="preserve">      </w:t>
      </w:r>
    </w:ins>
  </w:p>
  <w:p w14:paraId="71AB09B9" w14:textId="249E7C3D" w:rsidR="00831F37" w:rsidRDefault="00831F37" w:rsidP="00F41F01">
    <w:pPr>
      <w:pStyle w:val="Kopfzeile"/>
    </w:pPr>
    <w:ins w:id="23" w:author="BENITO CASADO, ENRIQUE" w:date="2019-09-22T08:56:00Z">
      <w:r>
        <w:t xml:space="preserve">Enrique Benito Casado  </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859"/>
    <w:multiLevelType w:val="multilevel"/>
    <w:tmpl w:val="9FEE0D3E"/>
    <w:lvl w:ilvl="0">
      <w:start w:val="1"/>
      <w:numFmt w:val="decimal"/>
      <w:lvlText w:val="Capítulo %1"/>
      <w:lvlJc w:val="left"/>
      <w:pPr>
        <w:tabs>
          <w:tab w:val="num" w:pos="397"/>
        </w:tabs>
        <w:ind w:left="0" w:firstLine="0"/>
      </w:pPr>
      <w:rPr>
        <w:rFonts w:hint="default"/>
      </w:rPr>
    </w:lvl>
    <w:lvl w:ilvl="1">
      <w:start w:val="1"/>
      <w:numFmt w:val="decimal"/>
      <w:lvlText w:val="%1.%2"/>
      <w:lvlJc w:val="left"/>
      <w:pPr>
        <w:tabs>
          <w:tab w:val="num" w:pos="510"/>
        </w:tabs>
        <w:ind w:left="0" w:firstLine="0"/>
      </w:pPr>
      <w:rPr>
        <w:rFonts w:hint="default"/>
      </w:rPr>
    </w:lvl>
    <w:lvl w:ilvl="2">
      <w:start w:val="1"/>
      <w:numFmt w:val="decimal"/>
      <w:lvlText w:val="%1.%2.%3"/>
      <w:lvlJc w:val="left"/>
      <w:pPr>
        <w:tabs>
          <w:tab w:val="num" w:pos="624"/>
        </w:tabs>
        <w:ind w:left="0" w:firstLine="0"/>
      </w:pPr>
      <w:rPr>
        <w:rFonts w:hint="default"/>
      </w:rPr>
    </w:lvl>
    <w:lvl w:ilvl="3">
      <w:start w:val="1"/>
      <w:numFmt w:val="decimal"/>
      <w:lvlText w:val="%1.%2.%3.%4"/>
      <w:lvlJc w:val="left"/>
      <w:pPr>
        <w:tabs>
          <w:tab w:val="num" w:pos="851"/>
        </w:tabs>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7307712"/>
    <w:multiLevelType w:val="hybridMultilevel"/>
    <w:tmpl w:val="94B2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B35AB2"/>
    <w:multiLevelType w:val="hybridMultilevel"/>
    <w:tmpl w:val="5B821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7E4384"/>
    <w:multiLevelType w:val="multilevel"/>
    <w:tmpl w:val="FFE0BF26"/>
    <w:lvl w:ilvl="0">
      <w:start w:val="1"/>
      <w:numFmt w:val="bullet"/>
      <w:lvlText w:val=""/>
      <w:lvlJc w:val="left"/>
      <w:pPr>
        <w:tabs>
          <w:tab w:val="num" w:pos="8214"/>
        </w:tabs>
        <w:ind w:left="8138" w:hanging="284"/>
      </w:pPr>
      <w:rPr>
        <w:rFonts w:ascii="Symbol" w:hAnsi="Symbol" w:hint="default"/>
        <w:sz w:val="22"/>
      </w:rPr>
    </w:lvl>
    <w:lvl w:ilvl="1">
      <w:start w:val="1"/>
      <w:numFmt w:val="bullet"/>
      <w:lvlText w:val="o"/>
      <w:lvlJc w:val="left"/>
      <w:pPr>
        <w:tabs>
          <w:tab w:val="num" w:pos="9294"/>
        </w:tabs>
        <w:ind w:left="9294" w:hanging="360"/>
      </w:pPr>
      <w:rPr>
        <w:rFonts w:ascii="Courier New" w:hAnsi="Courier New" w:hint="default"/>
      </w:rPr>
    </w:lvl>
    <w:lvl w:ilvl="2">
      <w:start w:val="1"/>
      <w:numFmt w:val="bullet"/>
      <w:lvlText w:val=""/>
      <w:lvlJc w:val="left"/>
      <w:pPr>
        <w:tabs>
          <w:tab w:val="num" w:pos="10014"/>
        </w:tabs>
        <w:ind w:left="10014" w:hanging="360"/>
      </w:pPr>
      <w:rPr>
        <w:rFonts w:ascii="Wingdings" w:hAnsi="Wingdings" w:hint="default"/>
      </w:rPr>
    </w:lvl>
    <w:lvl w:ilvl="3">
      <w:start w:val="1"/>
      <w:numFmt w:val="bullet"/>
      <w:lvlText w:val=""/>
      <w:lvlJc w:val="left"/>
      <w:pPr>
        <w:tabs>
          <w:tab w:val="num" w:pos="10734"/>
        </w:tabs>
        <w:ind w:left="10734" w:hanging="360"/>
      </w:pPr>
      <w:rPr>
        <w:rFonts w:ascii="Symbol" w:hAnsi="Symbol" w:hint="default"/>
      </w:rPr>
    </w:lvl>
    <w:lvl w:ilvl="4">
      <w:start w:val="1"/>
      <w:numFmt w:val="bullet"/>
      <w:lvlText w:val="o"/>
      <w:lvlJc w:val="left"/>
      <w:pPr>
        <w:tabs>
          <w:tab w:val="num" w:pos="11454"/>
        </w:tabs>
        <w:ind w:left="11454" w:hanging="360"/>
      </w:pPr>
      <w:rPr>
        <w:rFonts w:ascii="Courier New" w:hAnsi="Courier New" w:hint="default"/>
      </w:rPr>
    </w:lvl>
    <w:lvl w:ilvl="5">
      <w:start w:val="1"/>
      <w:numFmt w:val="bullet"/>
      <w:lvlText w:val=""/>
      <w:lvlJc w:val="left"/>
      <w:pPr>
        <w:tabs>
          <w:tab w:val="num" w:pos="12174"/>
        </w:tabs>
        <w:ind w:left="12174" w:hanging="360"/>
      </w:pPr>
      <w:rPr>
        <w:rFonts w:ascii="Wingdings" w:hAnsi="Wingdings" w:hint="default"/>
      </w:rPr>
    </w:lvl>
    <w:lvl w:ilvl="6">
      <w:start w:val="1"/>
      <w:numFmt w:val="bullet"/>
      <w:lvlText w:val=""/>
      <w:lvlJc w:val="left"/>
      <w:pPr>
        <w:tabs>
          <w:tab w:val="num" w:pos="12894"/>
        </w:tabs>
        <w:ind w:left="12894" w:hanging="360"/>
      </w:pPr>
      <w:rPr>
        <w:rFonts w:ascii="Symbol" w:hAnsi="Symbol" w:hint="default"/>
      </w:rPr>
    </w:lvl>
    <w:lvl w:ilvl="7">
      <w:start w:val="1"/>
      <w:numFmt w:val="bullet"/>
      <w:lvlText w:val="o"/>
      <w:lvlJc w:val="left"/>
      <w:pPr>
        <w:tabs>
          <w:tab w:val="num" w:pos="13614"/>
        </w:tabs>
        <w:ind w:left="13614" w:hanging="360"/>
      </w:pPr>
      <w:rPr>
        <w:rFonts w:ascii="Courier New" w:hAnsi="Courier New" w:hint="default"/>
      </w:rPr>
    </w:lvl>
    <w:lvl w:ilvl="8">
      <w:start w:val="1"/>
      <w:numFmt w:val="bullet"/>
      <w:lvlText w:val=""/>
      <w:lvlJc w:val="left"/>
      <w:pPr>
        <w:tabs>
          <w:tab w:val="num" w:pos="14334"/>
        </w:tabs>
        <w:ind w:left="14334" w:hanging="360"/>
      </w:pPr>
      <w:rPr>
        <w:rFonts w:ascii="Wingdings" w:hAnsi="Wingdings" w:hint="default"/>
      </w:rPr>
    </w:lvl>
  </w:abstractNum>
  <w:abstractNum w:abstractNumId="4" w15:restartNumberingAfterBreak="0">
    <w:nsid w:val="0E5869A2"/>
    <w:multiLevelType w:val="hybridMultilevel"/>
    <w:tmpl w:val="3370CB2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E9456D"/>
    <w:multiLevelType w:val="hybridMultilevel"/>
    <w:tmpl w:val="3B86FA50"/>
    <w:lvl w:ilvl="0" w:tplc="E3DE60E8">
      <w:numFmt w:val="bullet"/>
      <w:lvlText w:val=""/>
      <w:lvlJc w:val="left"/>
      <w:pPr>
        <w:ind w:left="720" w:hanging="360"/>
      </w:pPr>
      <w:rPr>
        <w:rFonts w:ascii="Wingdings" w:eastAsia="Calibri"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DC774D"/>
    <w:multiLevelType w:val="hybridMultilevel"/>
    <w:tmpl w:val="22AEF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9E1254"/>
    <w:multiLevelType w:val="hybridMultilevel"/>
    <w:tmpl w:val="500899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351E80"/>
    <w:multiLevelType w:val="hybridMultilevel"/>
    <w:tmpl w:val="A2D42A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EF7BD5"/>
    <w:multiLevelType w:val="hybridMultilevel"/>
    <w:tmpl w:val="A9E2AD3C"/>
    <w:lvl w:ilvl="0" w:tplc="F2C4F442">
      <w:numFmt w:val="bullet"/>
      <w:lvlText w:val="•"/>
      <w:lvlJc w:val="left"/>
      <w:pPr>
        <w:ind w:left="720" w:hanging="360"/>
      </w:pPr>
      <w:rPr>
        <w:rFonts w:ascii="Calibri" w:eastAsia="Calibri" w:hAnsi="Calibri" w:cs="Calibri" w:hint="default"/>
      </w:rPr>
    </w:lvl>
    <w:lvl w:ilvl="1" w:tplc="4184E20A">
      <w:numFmt w:val="bullet"/>
      <w:lvlText w:val="−"/>
      <w:lvlJc w:val="left"/>
      <w:pPr>
        <w:ind w:left="1440" w:hanging="360"/>
      </w:pPr>
      <w:rPr>
        <w:rFonts w:ascii="Calibri" w:eastAsia="Calibr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BB044C3"/>
    <w:multiLevelType w:val="hybridMultilevel"/>
    <w:tmpl w:val="FF50322A"/>
    <w:lvl w:ilvl="0" w:tplc="51F6D3AC">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9C144A"/>
    <w:multiLevelType w:val="multilevel"/>
    <w:tmpl w:val="F2009244"/>
    <w:lvl w:ilvl="0">
      <w:start w:val="1"/>
      <w:numFmt w:val="decimal"/>
      <w:pStyle w:val="berschrift1"/>
      <w:lvlText w:val="Capítulo %1."/>
      <w:lvlJc w:val="left"/>
      <w:pPr>
        <w:tabs>
          <w:tab w:val="num" w:pos="397"/>
        </w:tabs>
        <w:ind w:left="0" w:firstLine="0"/>
      </w:pPr>
      <w:rPr>
        <w:rFonts w:hint="default"/>
        <w:color w:val="auto"/>
      </w:rPr>
    </w:lvl>
    <w:lvl w:ilvl="1">
      <w:start w:val="1"/>
      <w:numFmt w:val="decimal"/>
      <w:pStyle w:val="berschrift2"/>
      <w:lvlText w:val="%1.%2"/>
      <w:lvlJc w:val="left"/>
      <w:pPr>
        <w:tabs>
          <w:tab w:val="num" w:pos="510"/>
        </w:tabs>
        <w:ind w:left="0" w:firstLine="0"/>
      </w:pPr>
      <w:rPr>
        <w:rFonts w:hint="default"/>
        <w:sz w:val="36"/>
      </w:rPr>
    </w:lvl>
    <w:lvl w:ilvl="2">
      <w:start w:val="1"/>
      <w:numFmt w:val="decimal"/>
      <w:pStyle w:val="berschrift3"/>
      <w:lvlText w:val="%1.%2.%3"/>
      <w:lvlJc w:val="left"/>
      <w:pPr>
        <w:tabs>
          <w:tab w:val="num" w:pos="624"/>
        </w:tabs>
        <w:ind w:left="0" w:firstLine="0"/>
      </w:pPr>
      <w:rPr>
        <w:rFonts w:hint="default"/>
        <w:sz w:val="32"/>
        <w:szCs w:val="32"/>
      </w:rPr>
    </w:lvl>
    <w:lvl w:ilvl="3">
      <w:start w:val="1"/>
      <w:numFmt w:val="decimal"/>
      <w:pStyle w:val="berschrift4"/>
      <w:lvlText w:val="%1.%2.%3.%4"/>
      <w:lvlJc w:val="left"/>
      <w:pPr>
        <w:tabs>
          <w:tab w:val="num" w:pos="851"/>
        </w:tabs>
        <w:ind w:left="0" w:firstLine="0"/>
      </w:pPr>
      <w:rPr>
        <w:rFonts w:hint="default"/>
        <w:sz w:val="28"/>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2" w15:restartNumberingAfterBreak="0">
    <w:nsid w:val="335D440B"/>
    <w:multiLevelType w:val="hybridMultilevel"/>
    <w:tmpl w:val="4282FA6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3" w15:restartNumberingAfterBreak="0">
    <w:nsid w:val="37B13FEF"/>
    <w:multiLevelType w:val="hybridMultilevel"/>
    <w:tmpl w:val="D3B8B00C"/>
    <w:lvl w:ilvl="0" w:tplc="07A6ECD2">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F151FF"/>
    <w:multiLevelType w:val="hybridMultilevel"/>
    <w:tmpl w:val="E84A07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E006C7"/>
    <w:multiLevelType w:val="hybridMultilevel"/>
    <w:tmpl w:val="B6043FC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3657E2"/>
    <w:multiLevelType w:val="hybridMultilevel"/>
    <w:tmpl w:val="C49AD060"/>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7" w15:restartNumberingAfterBreak="0">
    <w:nsid w:val="417206FE"/>
    <w:multiLevelType w:val="hybridMultilevel"/>
    <w:tmpl w:val="CB3C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4332B54"/>
    <w:multiLevelType w:val="hybridMultilevel"/>
    <w:tmpl w:val="D2689E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5D07BF2"/>
    <w:multiLevelType w:val="hybridMultilevel"/>
    <w:tmpl w:val="2DE643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6A44C02"/>
    <w:multiLevelType w:val="hybridMultilevel"/>
    <w:tmpl w:val="CF70741A"/>
    <w:lvl w:ilvl="0" w:tplc="0407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C20EFA"/>
    <w:multiLevelType w:val="hybridMultilevel"/>
    <w:tmpl w:val="6C7E8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87A4413"/>
    <w:multiLevelType w:val="hybridMultilevel"/>
    <w:tmpl w:val="203ABE8E"/>
    <w:lvl w:ilvl="0" w:tplc="26D073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D52164C"/>
    <w:multiLevelType w:val="hybridMultilevel"/>
    <w:tmpl w:val="45948EB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24" w15:restartNumberingAfterBreak="0">
    <w:nsid w:val="4E6131D6"/>
    <w:multiLevelType w:val="hybridMultilevel"/>
    <w:tmpl w:val="5B483F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8965ED"/>
    <w:multiLevelType w:val="hybridMultilevel"/>
    <w:tmpl w:val="2B84B882"/>
    <w:lvl w:ilvl="0" w:tplc="758E457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5CB84339"/>
    <w:multiLevelType w:val="hybridMultilevel"/>
    <w:tmpl w:val="6DEC93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163BD1"/>
    <w:multiLevelType w:val="hybridMultilevel"/>
    <w:tmpl w:val="545844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EE54941"/>
    <w:multiLevelType w:val="hybridMultilevel"/>
    <w:tmpl w:val="2FF676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28D1880"/>
    <w:multiLevelType w:val="hybridMultilevel"/>
    <w:tmpl w:val="82F4638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3E3506C"/>
    <w:multiLevelType w:val="hybridMultilevel"/>
    <w:tmpl w:val="1A3838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6953DD"/>
    <w:multiLevelType w:val="hybridMultilevel"/>
    <w:tmpl w:val="C66C91B2"/>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7E03A54"/>
    <w:multiLevelType w:val="hybridMultilevel"/>
    <w:tmpl w:val="DCB230C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E9172DF"/>
    <w:multiLevelType w:val="hybridMultilevel"/>
    <w:tmpl w:val="4B8A6C6E"/>
    <w:lvl w:ilvl="0" w:tplc="2B908DE0">
      <w:start w:val="1"/>
      <w:numFmt w:val="bullet"/>
      <w:lvlText w:val="-"/>
      <w:lvlJc w:val="left"/>
      <w:pPr>
        <w:ind w:left="1068" w:hanging="360"/>
      </w:pPr>
      <w:rPr>
        <w:rFonts w:ascii="Calibri" w:eastAsia="Calibr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763F10A7"/>
    <w:multiLevelType w:val="hybridMultilevel"/>
    <w:tmpl w:val="E5047192"/>
    <w:lvl w:ilvl="0" w:tplc="5B16B14A">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7427789"/>
    <w:multiLevelType w:val="hybridMultilevel"/>
    <w:tmpl w:val="445CD358"/>
    <w:lvl w:ilvl="0" w:tplc="194CDFE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7A8D3A01"/>
    <w:multiLevelType w:val="multilevel"/>
    <w:tmpl w:val="0A8C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731170"/>
    <w:multiLevelType w:val="hybridMultilevel"/>
    <w:tmpl w:val="0E7CFB00"/>
    <w:lvl w:ilvl="0" w:tplc="0EC02DF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E247C86"/>
    <w:multiLevelType w:val="hybridMultilevel"/>
    <w:tmpl w:val="89F03FE0"/>
    <w:lvl w:ilvl="0" w:tplc="412CCA26">
      <w:start w:val="1"/>
      <w:numFmt w:val="bullet"/>
      <w:lvlText w:val="-"/>
      <w:lvlJc w:val="left"/>
      <w:pPr>
        <w:ind w:left="744" w:hanging="360"/>
      </w:pPr>
      <w:rPr>
        <w:rFonts w:ascii="Helvetica" w:eastAsiaTheme="minorEastAsia" w:hAnsi="Helvetica" w:cs="Helvetica"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39" w15:restartNumberingAfterBreak="0">
    <w:nsid w:val="7E4E5AA2"/>
    <w:multiLevelType w:val="hybridMultilevel"/>
    <w:tmpl w:val="73A4DDD6"/>
    <w:lvl w:ilvl="0" w:tplc="473C54E0">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12"/>
  </w:num>
  <w:num w:numId="3">
    <w:abstractNumId w:val="16"/>
  </w:num>
  <w:num w:numId="4">
    <w:abstractNumId w:val="24"/>
  </w:num>
  <w:num w:numId="5">
    <w:abstractNumId w:val="6"/>
  </w:num>
  <w:num w:numId="6">
    <w:abstractNumId w:val="21"/>
  </w:num>
  <w:num w:numId="7">
    <w:abstractNumId w:val="17"/>
  </w:num>
  <w:num w:numId="8">
    <w:abstractNumId w:val="26"/>
  </w:num>
  <w:num w:numId="9">
    <w:abstractNumId w:val="14"/>
  </w:num>
  <w:num w:numId="10">
    <w:abstractNumId w:val="28"/>
  </w:num>
  <w:num w:numId="11">
    <w:abstractNumId w:val="2"/>
  </w:num>
  <w:num w:numId="12">
    <w:abstractNumId w:val="3"/>
  </w:num>
  <w:num w:numId="13">
    <w:abstractNumId w:val="30"/>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7"/>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9"/>
  </w:num>
  <w:num w:numId="23">
    <w:abstractNumId w:val="23"/>
  </w:num>
  <w:num w:numId="24">
    <w:abstractNumId w:val="10"/>
  </w:num>
  <w:num w:numId="25">
    <w:abstractNumId w:val="34"/>
  </w:num>
  <w:num w:numId="26">
    <w:abstractNumId w:val="13"/>
  </w:num>
  <w:num w:numId="27">
    <w:abstractNumId w:val="35"/>
  </w:num>
  <w:num w:numId="28">
    <w:abstractNumId w:val="36"/>
  </w:num>
  <w:num w:numId="29">
    <w:abstractNumId w:val="11"/>
    <w:lvlOverride w:ilvl="0">
      <w:startOverride w:val="3"/>
    </w:lvlOverride>
    <w:lvlOverride w:ilvl="1">
      <w:startOverride w:val="4"/>
    </w:lvlOverride>
    <w:lvlOverride w:ilvl="2">
      <w:startOverride w:val="4"/>
    </w:lvlOverride>
    <w:lvlOverride w:ilvl="3">
      <w:startOverride w:val="1"/>
    </w:lvlOverride>
  </w:num>
  <w:num w:numId="30">
    <w:abstractNumId w:val="25"/>
  </w:num>
  <w:num w:numId="31">
    <w:abstractNumId w:val="18"/>
  </w:num>
  <w:num w:numId="32">
    <w:abstractNumId w:val="7"/>
  </w:num>
  <w:num w:numId="33">
    <w:abstractNumId w:val="20"/>
  </w:num>
  <w:num w:numId="34">
    <w:abstractNumId w:val="19"/>
  </w:num>
  <w:num w:numId="35">
    <w:abstractNumId w:val="38"/>
  </w:num>
  <w:num w:numId="36">
    <w:abstractNumId w:val="4"/>
  </w:num>
  <w:num w:numId="37">
    <w:abstractNumId w:val="22"/>
  </w:num>
  <w:num w:numId="38">
    <w:abstractNumId w:val="37"/>
  </w:num>
  <w:num w:numId="39">
    <w:abstractNumId w:val="32"/>
  </w:num>
  <w:num w:numId="40">
    <w:abstractNumId w:val="5"/>
  </w:num>
  <w:num w:numId="41">
    <w:abstractNumId w:val="8"/>
  </w:num>
  <w:num w:numId="42">
    <w:abstractNumId w:val="29"/>
  </w:num>
  <w:num w:numId="43">
    <w:abstractNumId w:val="15"/>
  </w:num>
  <w:num w:numId="44">
    <w:abstractNumId w:val="31"/>
  </w:num>
  <w:num w:numId="45">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sús Carretero">
    <w15:presenceInfo w15:providerId="None" w15:userId="Jesús Carretero"/>
  </w15:person>
  <w15:person w15:author="BENITO CASADO, ENRIQUE">
    <w15:presenceInfo w15:providerId="AD" w15:userId="S-1-5-21-2000478354-1425521274-725345543-728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visionView w:markup="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542"/>
    <w:rsid w:val="000021EF"/>
    <w:rsid w:val="00004341"/>
    <w:rsid w:val="0000630E"/>
    <w:rsid w:val="000118A4"/>
    <w:rsid w:val="0001667D"/>
    <w:rsid w:val="000221B2"/>
    <w:rsid w:val="00035823"/>
    <w:rsid w:val="00035B73"/>
    <w:rsid w:val="00040CB1"/>
    <w:rsid w:val="00044E1A"/>
    <w:rsid w:val="00056917"/>
    <w:rsid w:val="00057CF3"/>
    <w:rsid w:val="00061513"/>
    <w:rsid w:val="0006534E"/>
    <w:rsid w:val="000748EB"/>
    <w:rsid w:val="00075431"/>
    <w:rsid w:val="00080A6B"/>
    <w:rsid w:val="00081FC4"/>
    <w:rsid w:val="00083B8B"/>
    <w:rsid w:val="0008459A"/>
    <w:rsid w:val="000905DB"/>
    <w:rsid w:val="00095463"/>
    <w:rsid w:val="00095D6E"/>
    <w:rsid w:val="00097217"/>
    <w:rsid w:val="000B0006"/>
    <w:rsid w:val="000B1E71"/>
    <w:rsid w:val="000B3C36"/>
    <w:rsid w:val="000D5604"/>
    <w:rsid w:val="000E2725"/>
    <w:rsid w:val="000E2FC7"/>
    <w:rsid w:val="000F13D3"/>
    <w:rsid w:val="000F60DC"/>
    <w:rsid w:val="00101810"/>
    <w:rsid w:val="00103FAE"/>
    <w:rsid w:val="001074FE"/>
    <w:rsid w:val="00111842"/>
    <w:rsid w:val="0011362F"/>
    <w:rsid w:val="00120CDE"/>
    <w:rsid w:val="00131261"/>
    <w:rsid w:val="001317DA"/>
    <w:rsid w:val="00132403"/>
    <w:rsid w:val="00134FA8"/>
    <w:rsid w:val="00136A79"/>
    <w:rsid w:val="001422BB"/>
    <w:rsid w:val="001451D3"/>
    <w:rsid w:val="00145D82"/>
    <w:rsid w:val="00146A4B"/>
    <w:rsid w:val="001528FC"/>
    <w:rsid w:val="00161542"/>
    <w:rsid w:val="001615EE"/>
    <w:rsid w:val="00165484"/>
    <w:rsid w:val="0018276D"/>
    <w:rsid w:val="0019123D"/>
    <w:rsid w:val="00191857"/>
    <w:rsid w:val="001A1AFC"/>
    <w:rsid w:val="001A472A"/>
    <w:rsid w:val="001A62AF"/>
    <w:rsid w:val="001B2B7F"/>
    <w:rsid w:val="001C107E"/>
    <w:rsid w:val="001C326B"/>
    <w:rsid w:val="001D0024"/>
    <w:rsid w:val="001D4856"/>
    <w:rsid w:val="001E195E"/>
    <w:rsid w:val="001E6908"/>
    <w:rsid w:val="001E76DB"/>
    <w:rsid w:val="001F1207"/>
    <w:rsid w:val="00200F24"/>
    <w:rsid w:val="00202D20"/>
    <w:rsid w:val="00203B8F"/>
    <w:rsid w:val="00221FA0"/>
    <w:rsid w:val="002220CC"/>
    <w:rsid w:val="00222320"/>
    <w:rsid w:val="0022365D"/>
    <w:rsid w:val="00224874"/>
    <w:rsid w:val="00224DF7"/>
    <w:rsid w:val="0022640C"/>
    <w:rsid w:val="00231B15"/>
    <w:rsid w:val="00235C6C"/>
    <w:rsid w:val="00235E6C"/>
    <w:rsid w:val="0024061F"/>
    <w:rsid w:val="00246BE3"/>
    <w:rsid w:val="00247708"/>
    <w:rsid w:val="002603EF"/>
    <w:rsid w:val="0026351D"/>
    <w:rsid w:val="002656D7"/>
    <w:rsid w:val="00266816"/>
    <w:rsid w:val="00267E5E"/>
    <w:rsid w:val="002706DA"/>
    <w:rsid w:val="002744AD"/>
    <w:rsid w:val="002812C5"/>
    <w:rsid w:val="002827F8"/>
    <w:rsid w:val="00283700"/>
    <w:rsid w:val="00285EF0"/>
    <w:rsid w:val="002909E6"/>
    <w:rsid w:val="002935AF"/>
    <w:rsid w:val="00294A46"/>
    <w:rsid w:val="002A16D8"/>
    <w:rsid w:val="002B7F22"/>
    <w:rsid w:val="002D193E"/>
    <w:rsid w:val="002D2F8E"/>
    <w:rsid w:val="002D3F20"/>
    <w:rsid w:val="002D7AD4"/>
    <w:rsid w:val="002E2D5C"/>
    <w:rsid w:val="002E34CA"/>
    <w:rsid w:val="002E57BB"/>
    <w:rsid w:val="002E67A5"/>
    <w:rsid w:val="002F3972"/>
    <w:rsid w:val="002F563B"/>
    <w:rsid w:val="00300782"/>
    <w:rsid w:val="00307877"/>
    <w:rsid w:val="003105F0"/>
    <w:rsid w:val="00313209"/>
    <w:rsid w:val="00314584"/>
    <w:rsid w:val="00317ABC"/>
    <w:rsid w:val="00317D37"/>
    <w:rsid w:val="00321BC6"/>
    <w:rsid w:val="003243BC"/>
    <w:rsid w:val="0032776B"/>
    <w:rsid w:val="00330B2D"/>
    <w:rsid w:val="00332FDE"/>
    <w:rsid w:val="003346F7"/>
    <w:rsid w:val="00341A9A"/>
    <w:rsid w:val="003424DC"/>
    <w:rsid w:val="00344672"/>
    <w:rsid w:val="00350495"/>
    <w:rsid w:val="00351B1D"/>
    <w:rsid w:val="00353FED"/>
    <w:rsid w:val="00363A0E"/>
    <w:rsid w:val="00371E54"/>
    <w:rsid w:val="003726A6"/>
    <w:rsid w:val="003745B7"/>
    <w:rsid w:val="00381340"/>
    <w:rsid w:val="0038182C"/>
    <w:rsid w:val="00384205"/>
    <w:rsid w:val="00384F76"/>
    <w:rsid w:val="00390210"/>
    <w:rsid w:val="00395213"/>
    <w:rsid w:val="00396F12"/>
    <w:rsid w:val="003B0A91"/>
    <w:rsid w:val="003B3B7D"/>
    <w:rsid w:val="003C4156"/>
    <w:rsid w:val="003D0C01"/>
    <w:rsid w:val="003D2B63"/>
    <w:rsid w:val="003D7516"/>
    <w:rsid w:val="003E3225"/>
    <w:rsid w:val="003F2618"/>
    <w:rsid w:val="003F512E"/>
    <w:rsid w:val="003F59D5"/>
    <w:rsid w:val="003F6907"/>
    <w:rsid w:val="00403EAC"/>
    <w:rsid w:val="0040742A"/>
    <w:rsid w:val="00410979"/>
    <w:rsid w:val="00425A73"/>
    <w:rsid w:val="00441735"/>
    <w:rsid w:val="00443D8E"/>
    <w:rsid w:val="00445A17"/>
    <w:rsid w:val="00447852"/>
    <w:rsid w:val="0045243E"/>
    <w:rsid w:val="00452B73"/>
    <w:rsid w:val="00462B6D"/>
    <w:rsid w:val="00470E9C"/>
    <w:rsid w:val="00474875"/>
    <w:rsid w:val="00481863"/>
    <w:rsid w:val="004839C3"/>
    <w:rsid w:val="004849D9"/>
    <w:rsid w:val="00485FB5"/>
    <w:rsid w:val="0049061B"/>
    <w:rsid w:val="004969AE"/>
    <w:rsid w:val="004A7ECD"/>
    <w:rsid w:val="004B6734"/>
    <w:rsid w:val="004C0DB2"/>
    <w:rsid w:val="004C1188"/>
    <w:rsid w:val="004C504D"/>
    <w:rsid w:val="004D03CF"/>
    <w:rsid w:val="004D7349"/>
    <w:rsid w:val="004E737D"/>
    <w:rsid w:val="004F3D45"/>
    <w:rsid w:val="0050028E"/>
    <w:rsid w:val="0050077D"/>
    <w:rsid w:val="00501F02"/>
    <w:rsid w:val="0050243F"/>
    <w:rsid w:val="00503ED9"/>
    <w:rsid w:val="00511929"/>
    <w:rsid w:val="00513F0B"/>
    <w:rsid w:val="00515D08"/>
    <w:rsid w:val="00516B5C"/>
    <w:rsid w:val="00520A7B"/>
    <w:rsid w:val="005210D5"/>
    <w:rsid w:val="005232C0"/>
    <w:rsid w:val="00524D3B"/>
    <w:rsid w:val="00530DD3"/>
    <w:rsid w:val="00531741"/>
    <w:rsid w:val="00537C9E"/>
    <w:rsid w:val="00542290"/>
    <w:rsid w:val="0054704D"/>
    <w:rsid w:val="00552EFE"/>
    <w:rsid w:val="00553AFB"/>
    <w:rsid w:val="00560DCF"/>
    <w:rsid w:val="00561CF5"/>
    <w:rsid w:val="00565157"/>
    <w:rsid w:val="00566A88"/>
    <w:rsid w:val="00581CD3"/>
    <w:rsid w:val="00581D40"/>
    <w:rsid w:val="0058208E"/>
    <w:rsid w:val="0058297B"/>
    <w:rsid w:val="00583B0D"/>
    <w:rsid w:val="005879EC"/>
    <w:rsid w:val="00587D0B"/>
    <w:rsid w:val="00592545"/>
    <w:rsid w:val="005A259F"/>
    <w:rsid w:val="005A5099"/>
    <w:rsid w:val="005B2488"/>
    <w:rsid w:val="005B6F98"/>
    <w:rsid w:val="005C02C9"/>
    <w:rsid w:val="005C3DC8"/>
    <w:rsid w:val="005D08D9"/>
    <w:rsid w:val="005E1021"/>
    <w:rsid w:val="005E522C"/>
    <w:rsid w:val="005E6C9B"/>
    <w:rsid w:val="005E6F3A"/>
    <w:rsid w:val="005F0349"/>
    <w:rsid w:val="00600C91"/>
    <w:rsid w:val="00600E22"/>
    <w:rsid w:val="006064E4"/>
    <w:rsid w:val="00606CC2"/>
    <w:rsid w:val="00615F8E"/>
    <w:rsid w:val="00621526"/>
    <w:rsid w:val="00621E45"/>
    <w:rsid w:val="00634B7E"/>
    <w:rsid w:val="0064076A"/>
    <w:rsid w:val="00647F08"/>
    <w:rsid w:val="006529EE"/>
    <w:rsid w:val="00654015"/>
    <w:rsid w:val="00656A3F"/>
    <w:rsid w:val="00657E26"/>
    <w:rsid w:val="0066512D"/>
    <w:rsid w:val="006655CF"/>
    <w:rsid w:val="00667D45"/>
    <w:rsid w:val="00672981"/>
    <w:rsid w:val="00673204"/>
    <w:rsid w:val="006777CA"/>
    <w:rsid w:val="00680072"/>
    <w:rsid w:val="00680D9A"/>
    <w:rsid w:val="0068781F"/>
    <w:rsid w:val="00696260"/>
    <w:rsid w:val="006972A3"/>
    <w:rsid w:val="006A4E21"/>
    <w:rsid w:val="006A781E"/>
    <w:rsid w:val="006B122B"/>
    <w:rsid w:val="006B2FCD"/>
    <w:rsid w:val="006B67A8"/>
    <w:rsid w:val="006C0D88"/>
    <w:rsid w:val="006C146D"/>
    <w:rsid w:val="006C1AED"/>
    <w:rsid w:val="006C42F4"/>
    <w:rsid w:val="006C6BD2"/>
    <w:rsid w:val="006D7828"/>
    <w:rsid w:val="006E2E25"/>
    <w:rsid w:val="006E79D6"/>
    <w:rsid w:val="006F0204"/>
    <w:rsid w:val="00700E05"/>
    <w:rsid w:val="00702907"/>
    <w:rsid w:val="007066AD"/>
    <w:rsid w:val="00713D5F"/>
    <w:rsid w:val="00743A0E"/>
    <w:rsid w:val="00746E0D"/>
    <w:rsid w:val="0075289B"/>
    <w:rsid w:val="007633B9"/>
    <w:rsid w:val="00766165"/>
    <w:rsid w:val="007664BC"/>
    <w:rsid w:val="00772148"/>
    <w:rsid w:val="00772C49"/>
    <w:rsid w:val="00783EA1"/>
    <w:rsid w:val="0078482B"/>
    <w:rsid w:val="007A3CCA"/>
    <w:rsid w:val="007A3D3E"/>
    <w:rsid w:val="007A4E21"/>
    <w:rsid w:val="007A4EC3"/>
    <w:rsid w:val="007B251F"/>
    <w:rsid w:val="007C1657"/>
    <w:rsid w:val="007C5A8F"/>
    <w:rsid w:val="007D61A8"/>
    <w:rsid w:val="007E00AD"/>
    <w:rsid w:val="007E1116"/>
    <w:rsid w:val="007E49A7"/>
    <w:rsid w:val="007E5E67"/>
    <w:rsid w:val="007F1B4D"/>
    <w:rsid w:val="007F2A1E"/>
    <w:rsid w:val="007F2DE7"/>
    <w:rsid w:val="007F30E1"/>
    <w:rsid w:val="007F3565"/>
    <w:rsid w:val="007F6D69"/>
    <w:rsid w:val="00801D40"/>
    <w:rsid w:val="00816DB3"/>
    <w:rsid w:val="0082566B"/>
    <w:rsid w:val="00831720"/>
    <w:rsid w:val="00831F37"/>
    <w:rsid w:val="00842D07"/>
    <w:rsid w:val="00850008"/>
    <w:rsid w:val="00852103"/>
    <w:rsid w:val="008529C3"/>
    <w:rsid w:val="0085541B"/>
    <w:rsid w:val="0086010D"/>
    <w:rsid w:val="0086237A"/>
    <w:rsid w:val="00862514"/>
    <w:rsid w:val="0086322B"/>
    <w:rsid w:val="00872F3C"/>
    <w:rsid w:val="00876363"/>
    <w:rsid w:val="008901B0"/>
    <w:rsid w:val="008907AE"/>
    <w:rsid w:val="008938FF"/>
    <w:rsid w:val="00895A69"/>
    <w:rsid w:val="008969A7"/>
    <w:rsid w:val="008A1EBD"/>
    <w:rsid w:val="008A407B"/>
    <w:rsid w:val="008A4621"/>
    <w:rsid w:val="008A5038"/>
    <w:rsid w:val="008A57E1"/>
    <w:rsid w:val="008A6510"/>
    <w:rsid w:val="008B1E65"/>
    <w:rsid w:val="008B4DD8"/>
    <w:rsid w:val="008C4F74"/>
    <w:rsid w:val="008D045E"/>
    <w:rsid w:val="008D4D4D"/>
    <w:rsid w:val="008D5C49"/>
    <w:rsid w:val="008E5B1F"/>
    <w:rsid w:val="008E7BA1"/>
    <w:rsid w:val="008F478A"/>
    <w:rsid w:val="00901E23"/>
    <w:rsid w:val="00907F2E"/>
    <w:rsid w:val="00924934"/>
    <w:rsid w:val="009318CE"/>
    <w:rsid w:val="009377D2"/>
    <w:rsid w:val="009419FD"/>
    <w:rsid w:val="009423AE"/>
    <w:rsid w:val="00942C98"/>
    <w:rsid w:val="00944253"/>
    <w:rsid w:val="00946E7C"/>
    <w:rsid w:val="00953C42"/>
    <w:rsid w:val="00957712"/>
    <w:rsid w:val="00962D7C"/>
    <w:rsid w:val="00964BB0"/>
    <w:rsid w:val="009674AA"/>
    <w:rsid w:val="00970B6E"/>
    <w:rsid w:val="00975C49"/>
    <w:rsid w:val="00975EE4"/>
    <w:rsid w:val="00984C40"/>
    <w:rsid w:val="00991044"/>
    <w:rsid w:val="00991788"/>
    <w:rsid w:val="009932C0"/>
    <w:rsid w:val="00993A75"/>
    <w:rsid w:val="0099743E"/>
    <w:rsid w:val="009A2C9B"/>
    <w:rsid w:val="009A44B4"/>
    <w:rsid w:val="009A49B3"/>
    <w:rsid w:val="009B180C"/>
    <w:rsid w:val="009B4531"/>
    <w:rsid w:val="009B4CF8"/>
    <w:rsid w:val="009B781D"/>
    <w:rsid w:val="009C1717"/>
    <w:rsid w:val="009C3533"/>
    <w:rsid w:val="009C415B"/>
    <w:rsid w:val="009D037F"/>
    <w:rsid w:val="009D064D"/>
    <w:rsid w:val="009D152C"/>
    <w:rsid w:val="009D58B9"/>
    <w:rsid w:val="009D5BF4"/>
    <w:rsid w:val="009D66DB"/>
    <w:rsid w:val="009E710F"/>
    <w:rsid w:val="009F04B8"/>
    <w:rsid w:val="009F094F"/>
    <w:rsid w:val="009F727E"/>
    <w:rsid w:val="009F7785"/>
    <w:rsid w:val="00A01228"/>
    <w:rsid w:val="00A06093"/>
    <w:rsid w:val="00A12C8F"/>
    <w:rsid w:val="00A1737C"/>
    <w:rsid w:val="00A213E2"/>
    <w:rsid w:val="00A254A7"/>
    <w:rsid w:val="00A27C15"/>
    <w:rsid w:val="00A32701"/>
    <w:rsid w:val="00A332F4"/>
    <w:rsid w:val="00A34C96"/>
    <w:rsid w:val="00A440A6"/>
    <w:rsid w:val="00A5076F"/>
    <w:rsid w:val="00A5330A"/>
    <w:rsid w:val="00A648CA"/>
    <w:rsid w:val="00A66D18"/>
    <w:rsid w:val="00A71442"/>
    <w:rsid w:val="00A75A00"/>
    <w:rsid w:val="00A76DBC"/>
    <w:rsid w:val="00A7752F"/>
    <w:rsid w:val="00A816F7"/>
    <w:rsid w:val="00A8412C"/>
    <w:rsid w:val="00A97571"/>
    <w:rsid w:val="00AA4144"/>
    <w:rsid w:val="00AA41C3"/>
    <w:rsid w:val="00AB17C6"/>
    <w:rsid w:val="00AB58F0"/>
    <w:rsid w:val="00AB6377"/>
    <w:rsid w:val="00AB79CC"/>
    <w:rsid w:val="00AC60BC"/>
    <w:rsid w:val="00AD01AA"/>
    <w:rsid w:val="00AD4563"/>
    <w:rsid w:val="00AE07B4"/>
    <w:rsid w:val="00AE15F8"/>
    <w:rsid w:val="00AE6DAD"/>
    <w:rsid w:val="00AF1B21"/>
    <w:rsid w:val="00B07CB9"/>
    <w:rsid w:val="00B11C55"/>
    <w:rsid w:val="00B133C8"/>
    <w:rsid w:val="00B265B0"/>
    <w:rsid w:val="00B30B76"/>
    <w:rsid w:val="00B31D25"/>
    <w:rsid w:val="00B36826"/>
    <w:rsid w:val="00B370EC"/>
    <w:rsid w:val="00B51F1D"/>
    <w:rsid w:val="00B5533B"/>
    <w:rsid w:val="00B55445"/>
    <w:rsid w:val="00B61D5A"/>
    <w:rsid w:val="00B6665C"/>
    <w:rsid w:val="00B70D25"/>
    <w:rsid w:val="00B7111E"/>
    <w:rsid w:val="00B77A3C"/>
    <w:rsid w:val="00B81146"/>
    <w:rsid w:val="00B81542"/>
    <w:rsid w:val="00B82578"/>
    <w:rsid w:val="00BA148B"/>
    <w:rsid w:val="00BA1B5F"/>
    <w:rsid w:val="00BA2A3D"/>
    <w:rsid w:val="00BA3C59"/>
    <w:rsid w:val="00BA3FAD"/>
    <w:rsid w:val="00BA4211"/>
    <w:rsid w:val="00BB1D29"/>
    <w:rsid w:val="00BB3A41"/>
    <w:rsid w:val="00BB5093"/>
    <w:rsid w:val="00BC02E2"/>
    <w:rsid w:val="00BC37B1"/>
    <w:rsid w:val="00BC7B5A"/>
    <w:rsid w:val="00BD1D81"/>
    <w:rsid w:val="00BD2542"/>
    <w:rsid w:val="00BD6AB3"/>
    <w:rsid w:val="00BE27CA"/>
    <w:rsid w:val="00BF0142"/>
    <w:rsid w:val="00BF15FA"/>
    <w:rsid w:val="00BF19A9"/>
    <w:rsid w:val="00C002AF"/>
    <w:rsid w:val="00C00BFB"/>
    <w:rsid w:val="00C062FD"/>
    <w:rsid w:val="00C201A8"/>
    <w:rsid w:val="00C20C51"/>
    <w:rsid w:val="00C21012"/>
    <w:rsid w:val="00C23DFD"/>
    <w:rsid w:val="00C26EB3"/>
    <w:rsid w:val="00C27CDC"/>
    <w:rsid w:val="00C378AA"/>
    <w:rsid w:val="00C40748"/>
    <w:rsid w:val="00C4096E"/>
    <w:rsid w:val="00C44111"/>
    <w:rsid w:val="00C46BE0"/>
    <w:rsid w:val="00C47A96"/>
    <w:rsid w:val="00C51A08"/>
    <w:rsid w:val="00C65D67"/>
    <w:rsid w:val="00C65F7B"/>
    <w:rsid w:val="00C712D4"/>
    <w:rsid w:val="00C76618"/>
    <w:rsid w:val="00C812C8"/>
    <w:rsid w:val="00C828F0"/>
    <w:rsid w:val="00C92038"/>
    <w:rsid w:val="00CA2495"/>
    <w:rsid w:val="00CA32E5"/>
    <w:rsid w:val="00CA6992"/>
    <w:rsid w:val="00CB069F"/>
    <w:rsid w:val="00CB079D"/>
    <w:rsid w:val="00CB0FCF"/>
    <w:rsid w:val="00CB3987"/>
    <w:rsid w:val="00CC0D3A"/>
    <w:rsid w:val="00CC573A"/>
    <w:rsid w:val="00CE111F"/>
    <w:rsid w:val="00CE23BE"/>
    <w:rsid w:val="00CE23E6"/>
    <w:rsid w:val="00CF2D3A"/>
    <w:rsid w:val="00CF3380"/>
    <w:rsid w:val="00CF7135"/>
    <w:rsid w:val="00D03AC7"/>
    <w:rsid w:val="00D0730F"/>
    <w:rsid w:val="00D11BEB"/>
    <w:rsid w:val="00D11DE3"/>
    <w:rsid w:val="00D1375D"/>
    <w:rsid w:val="00D172A5"/>
    <w:rsid w:val="00D22CA2"/>
    <w:rsid w:val="00D246D4"/>
    <w:rsid w:val="00D24862"/>
    <w:rsid w:val="00D33141"/>
    <w:rsid w:val="00D3472A"/>
    <w:rsid w:val="00D35BDF"/>
    <w:rsid w:val="00D35CF4"/>
    <w:rsid w:val="00D53C68"/>
    <w:rsid w:val="00D54FF8"/>
    <w:rsid w:val="00D555D7"/>
    <w:rsid w:val="00D571A9"/>
    <w:rsid w:val="00D61C90"/>
    <w:rsid w:val="00D62B34"/>
    <w:rsid w:val="00D673BF"/>
    <w:rsid w:val="00D709AA"/>
    <w:rsid w:val="00D76D3A"/>
    <w:rsid w:val="00D77773"/>
    <w:rsid w:val="00D80F13"/>
    <w:rsid w:val="00D9411B"/>
    <w:rsid w:val="00D9431F"/>
    <w:rsid w:val="00D95B0D"/>
    <w:rsid w:val="00D96661"/>
    <w:rsid w:val="00D966D4"/>
    <w:rsid w:val="00DA0C08"/>
    <w:rsid w:val="00DA3F37"/>
    <w:rsid w:val="00DA6922"/>
    <w:rsid w:val="00DB0990"/>
    <w:rsid w:val="00DB110B"/>
    <w:rsid w:val="00DC7DEC"/>
    <w:rsid w:val="00DE295A"/>
    <w:rsid w:val="00DE3BC7"/>
    <w:rsid w:val="00DE4141"/>
    <w:rsid w:val="00DE456D"/>
    <w:rsid w:val="00E04E2F"/>
    <w:rsid w:val="00E05703"/>
    <w:rsid w:val="00E07492"/>
    <w:rsid w:val="00E07D48"/>
    <w:rsid w:val="00E12D94"/>
    <w:rsid w:val="00E17E99"/>
    <w:rsid w:val="00E34D2C"/>
    <w:rsid w:val="00E41D76"/>
    <w:rsid w:val="00E43672"/>
    <w:rsid w:val="00E44004"/>
    <w:rsid w:val="00E4650E"/>
    <w:rsid w:val="00E51107"/>
    <w:rsid w:val="00E55FB8"/>
    <w:rsid w:val="00E5651F"/>
    <w:rsid w:val="00E57035"/>
    <w:rsid w:val="00E603A8"/>
    <w:rsid w:val="00E604E8"/>
    <w:rsid w:val="00E64E8A"/>
    <w:rsid w:val="00E72F9D"/>
    <w:rsid w:val="00E75078"/>
    <w:rsid w:val="00E817FF"/>
    <w:rsid w:val="00E85E7D"/>
    <w:rsid w:val="00E871F4"/>
    <w:rsid w:val="00E8787F"/>
    <w:rsid w:val="00E95533"/>
    <w:rsid w:val="00EA0D63"/>
    <w:rsid w:val="00EA68CF"/>
    <w:rsid w:val="00EB520D"/>
    <w:rsid w:val="00EB536C"/>
    <w:rsid w:val="00EB780B"/>
    <w:rsid w:val="00EC2610"/>
    <w:rsid w:val="00ED275D"/>
    <w:rsid w:val="00ED3512"/>
    <w:rsid w:val="00ED48DA"/>
    <w:rsid w:val="00ED6B33"/>
    <w:rsid w:val="00EE048B"/>
    <w:rsid w:val="00EE4835"/>
    <w:rsid w:val="00EE5FBF"/>
    <w:rsid w:val="00EE7321"/>
    <w:rsid w:val="00EE7D86"/>
    <w:rsid w:val="00EF5AD4"/>
    <w:rsid w:val="00EF64A4"/>
    <w:rsid w:val="00EF66FE"/>
    <w:rsid w:val="00EF6BEE"/>
    <w:rsid w:val="00F00A9D"/>
    <w:rsid w:val="00F10494"/>
    <w:rsid w:val="00F117A4"/>
    <w:rsid w:val="00F11DCB"/>
    <w:rsid w:val="00F1584A"/>
    <w:rsid w:val="00F17974"/>
    <w:rsid w:val="00F20C2D"/>
    <w:rsid w:val="00F26C8B"/>
    <w:rsid w:val="00F32CB3"/>
    <w:rsid w:val="00F3350E"/>
    <w:rsid w:val="00F41F01"/>
    <w:rsid w:val="00F456A9"/>
    <w:rsid w:val="00F4649A"/>
    <w:rsid w:val="00F468D2"/>
    <w:rsid w:val="00F47A06"/>
    <w:rsid w:val="00F71048"/>
    <w:rsid w:val="00F7500C"/>
    <w:rsid w:val="00F803EF"/>
    <w:rsid w:val="00F82C42"/>
    <w:rsid w:val="00F83B89"/>
    <w:rsid w:val="00F84D79"/>
    <w:rsid w:val="00F86A74"/>
    <w:rsid w:val="00F90A12"/>
    <w:rsid w:val="00F939E9"/>
    <w:rsid w:val="00FA6E67"/>
    <w:rsid w:val="00FB30C6"/>
    <w:rsid w:val="00FC3896"/>
    <w:rsid w:val="00FC7B28"/>
    <w:rsid w:val="00FD0090"/>
    <w:rsid w:val="00FD0BFA"/>
    <w:rsid w:val="00FD329B"/>
    <w:rsid w:val="00FD3D37"/>
    <w:rsid w:val="00FD6785"/>
    <w:rsid w:val="00FD67FF"/>
    <w:rsid w:val="00FE0293"/>
    <w:rsid w:val="00FF3D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4378F"/>
  <w15:docId w15:val="{BB242F26-DF6B-48A1-AA0A-938218937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95213"/>
    <w:pPr>
      <w:spacing w:after="200" w:line="276" w:lineRule="auto"/>
      <w:jc w:val="both"/>
      <w:pPrChange w:id="0" w:author="Jesús Carretero" w:date="2019-09-18T11:52:00Z">
        <w:pPr>
          <w:spacing w:after="200" w:line="276" w:lineRule="auto"/>
        </w:pPr>
      </w:pPrChange>
    </w:pPr>
    <w:rPr>
      <w:sz w:val="22"/>
      <w:szCs w:val="22"/>
      <w:lang w:eastAsia="en-US"/>
      <w:rPrChange w:id="0" w:author="Jesús Carretero" w:date="2019-09-18T11:52:00Z">
        <w:rPr>
          <w:rFonts w:ascii="Calibri" w:eastAsia="Calibri" w:hAnsi="Calibri"/>
          <w:sz w:val="22"/>
          <w:szCs w:val="22"/>
          <w:lang w:val="es-ES" w:eastAsia="en-US" w:bidi="ar-SA"/>
        </w:rPr>
      </w:rPrChange>
    </w:rPr>
  </w:style>
  <w:style w:type="paragraph" w:styleId="berschrift1">
    <w:name w:val="heading 1"/>
    <w:basedOn w:val="KeinLeerraum"/>
    <w:next w:val="Standard"/>
    <w:link w:val="berschrift1Zchn"/>
    <w:uiPriority w:val="9"/>
    <w:qFormat/>
    <w:rsid w:val="00942C98"/>
    <w:pPr>
      <w:numPr>
        <w:numId w:val="14"/>
      </w:numPr>
      <w:outlineLvl w:val="0"/>
    </w:pPr>
    <w:rPr>
      <w:b/>
      <w:sz w:val="44"/>
      <w:szCs w:val="44"/>
    </w:rPr>
  </w:style>
  <w:style w:type="paragraph" w:styleId="berschrift2">
    <w:name w:val="heading 2"/>
    <w:basedOn w:val="Standard"/>
    <w:next w:val="Standard"/>
    <w:link w:val="berschrift2Zchn"/>
    <w:uiPriority w:val="9"/>
    <w:unhideWhenUsed/>
    <w:qFormat/>
    <w:rsid w:val="00C712D4"/>
    <w:pPr>
      <w:numPr>
        <w:ilvl w:val="1"/>
        <w:numId w:val="14"/>
      </w:numPr>
      <w:autoSpaceDE w:val="0"/>
      <w:autoSpaceDN w:val="0"/>
      <w:adjustRightInd w:val="0"/>
      <w:spacing w:after="0" w:line="240" w:lineRule="auto"/>
      <w:outlineLvl w:val="1"/>
    </w:pPr>
    <w:rPr>
      <w:rFonts w:ascii="Arial" w:hAnsi="Arial" w:cs="Arial"/>
      <w:b/>
      <w:sz w:val="24"/>
      <w:szCs w:val="24"/>
      <w:lang w:eastAsia="es-ES"/>
    </w:rPr>
  </w:style>
  <w:style w:type="paragraph" w:styleId="berschrift3">
    <w:name w:val="heading 3"/>
    <w:basedOn w:val="Standard"/>
    <w:next w:val="Standard"/>
    <w:link w:val="berschrift3Zchn"/>
    <w:uiPriority w:val="9"/>
    <w:unhideWhenUsed/>
    <w:qFormat/>
    <w:rsid w:val="00503ED9"/>
    <w:pPr>
      <w:keepNext/>
      <w:keepLines/>
      <w:numPr>
        <w:ilvl w:val="2"/>
        <w:numId w:val="14"/>
      </w:numPr>
      <w:spacing w:before="200" w:after="0"/>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unhideWhenUsed/>
    <w:qFormat/>
    <w:rsid w:val="00531741"/>
    <w:pPr>
      <w:keepNext/>
      <w:keepLines/>
      <w:numPr>
        <w:ilvl w:val="3"/>
        <w:numId w:val="14"/>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unhideWhenUsed/>
    <w:qFormat/>
    <w:rsid w:val="00FD67FF"/>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D67FF"/>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D67FF"/>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D67FF"/>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D67FF"/>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161542"/>
    <w:rPr>
      <w:sz w:val="22"/>
      <w:szCs w:val="22"/>
      <w:lang w:eastAsia="en-US"/>
    </w:rPr>
  </w:style>
  <w:style w:type="character" w:customStyle="1" w:styleId="berschrift1Zchn">
    <w:name w:val="Überschrift 1 Zchn"/>
    <w:basedOn w:val="Absatz-Standardschriftart"/>
    <w:link w:val="berschrift1"/>
    <w:uiPriority w:val="9"/>
    <w:rsid w:val="00942C98"/>
    <w:rPr>
      <w:b/>
      <w:sz w:val="44"/>
      <w:szCs w:val="44"/>
      <w:lang w:eastAsia="en-US"/>
    </w:rPr>
  </w:style>
  <w:style w:type="paragraph" w:styleId="Inhaltsverzeichnisberschrift">
    <w:name w:val="TOC Heading"/>
    <w:basedOn w:val="berschrift1"/>
    <w:next w:val="Standard"/>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Verzeichnis1">
    <w:name w:val="toc 1"/>
    <w:basedOn w:val="Standard"/>
    <w:next w:val="Standard"/>
    <w:autoRedefine/>
    <w:uiPriority w:val="39"/>
    <w:unhideWhenUsed/>
    <w:rsid w:val="00CE23BE"/>
    <w:pPr>
      <w:spacing w:after="100"/>
    </w:pPr>
  </w:style>
  <w:style w:type="character" w:styleId="Hyperlink">
    <w:name w:val="Hyperlink"/>
    <w:basedOn w:val="Absatz-Standardschriftart"/>
    <w:uiPriority w:val="99"/>
    <w:unhideWhenUsed/>
    <w:rsid w:val="00CE23BE"/>
    <w:rPr>
      <w:color w:val="0000FF" w:themeColor="hyperlink"/>
      <w:u w:val="single"/>
    </w:rPr>
  </w:style>
  <w:style w:type="paragraph" w:styleId="Sprechblasentext">
    <w:name w:val="Balloon Text"/>
    <w:basedOn w:val="Standard"/>
    <w:link w:val="SprechblasentextZchn"/>
    <w:uiPriority w:val="99"/>
    <w:semiHidden/>
    <w:unhideWhenUsed/>
    <w:rsid w:val="00CE23B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E23BE"/>
    <w:rPr>
      <w:rFonts w:ascii="Tahoma" w:hAnsi="Tahoma" w:cs="Tahoma"/>
      <w:sz w:val="16"/>
      <w:szCs w:val="16"/>
      <w:lang w:eastAsia="en-US"/>
    </w:rPr>
  </w:style>
  <w:style w:type="character" w:customStyle="1" w:styleId="berschrift2Zchn">
    <w:name w:val="Überschrift 2 Zchn"/>
    <w:basedOn w:val="Absatz-Standardschriftart"/>
    <w:link w:val="berschrift2"/>
    <w:uiPriority w:val="9"/>
    <w:rsid w:val="00C712D4"/>
    <w:rPr>
      <w:rFonts w:ascii="Arial" w:hAnsi="Arial" w:cs="Arial"/>
      <w:b/>
      <w:sz w:val="24"/>
      <w:szCs w:val="24"/>
    </w:rPr>
  </w:style>
  <w:style w:type="paragraph" w:styleId="Listenabsatz">
    <w:name w:val="List Paragraph"/>
    <w:basedOn w:val="Standard"/>
    <w:uiPriority w:val="34"/>
    <w:qFormat/>
    <w:rsid w:val="000221B2"/>
    <w:pPr>
      <w:ind w:left="720"/>
      <w:contextualSpacing/>
    </w:pPr>
  </w:style>
  <w:style w:type="paragraph" w:styleId="Verzeichnis2">
    <w:name w:val="toc 2"/>
    <w:basedOn w:val="Standard"/>
    <w:next w:val="Standard"/>
    <w:autoRedefine/>
    <w:uiPriority w:val="39"/>
    <w:unhideWhenUsed/>
    <w:rsid w:val="00D80F13"/>
    <w:pPr>
      <w:spacing w:after="100"/>
      <w:ind w:left="220"/>
    </w:pPr>
  </w:style>
  <w:style w:type="paragraph" w:styleId="Kopfzeile">
    <w:name w:val="header"/>
    <w:basedOn w:val="Standard"/>
    <w:link w:val="KopfzeileZchn"/>
    <w:uiPriority w:val="99"/>
    <w:unhideWhenUsed/>
    <w:rsid w:val="002603EF"/>
    <w:pPr>
      <w:tabs>
        <w:tab w:val="center" w:pos="4252"/>
        <w:tab w:val="right" w:pos="8504"/>
      </w:tabs>
      <w:spacing w:after="0" w:line="240" w:lineRule="auto"/>
    </w:pPr>
  </w:style>
  <w:style w:type="character" w:customStyle="1" w:styleId="KopfzeileZchn">
    <w:name w:val="Kopfzeile Zchn"/>
    <w:basedOn w:val="Absatz-Standardschriftart"/>
    <w:link w:val="Kopfzeile"/>
    <w:uiPriority w:val="99"/>
    <w:rsid w:val="002603EF"/>
    <w:rPr>
      <w:sz w:val="22"/>
      <w:szCs w:val="22"/>
      <w:lang w:eastAsia="en-US"/>
    </w:rPr>
  </w:style>
  <w:style w:type="paragraph" w:styleId="Fuzeile">
    <w:name w:val="footer"/>
    <w:basedOn w:val="Standard"/>
    <w:link w:val="FuzeileZchn"/>
    <w:uiPriority w:val="99"/>
    <w:unhideWhenUsed/>
    <w:rsid w:val="002603EF"/>
    <w:pPr>
      <w:tabs>
        <w:tab w:val="center" w:pos="4252"/>
        <w:tab w:val="right" w:pos="8504"/>
      </w:tabs>
      <w:spacing w:after="0" w:line="240" w:lineRule="auto"/>
    </w:pPr>
  </w:style>
  <w:style w:type="character" w:customStyle="1" w:styleId="FuzeileZchn">
    <w:name w:val="Fußzeile Zchn"/>
    <w:basedOn w:val="Absatz-Standardschriftart"/>
    <w:link w:val="Fuzeile"/>
    <w:uiPriority w:val="99"/>
    <w:rsid w:val="002603EF"/>
    <w:rPr>
      <w:sz w:val="22"/>
      <w:szCs w:val="22"/>
      <w:lang w:eastAsia="en-US"/>
    </w:rPr>
  </w:style>
  <w:style w:type="character" w:customStyle="1" w:styleId="berschrift3Zchn">
    <w:name w:val="Überschrift 3 Zchn"/>
    <w:basedOn w:val="Absatz-Standardschriftart"/>
    <w:link w:val="berschrift3"/>
    <w:uiPriority w:val="9"/>
    <w:rsid w:val="00503ED9"/>
    <w:rPr>
      <w:rFonts w:asciiTheme="majorHAnsi" w:eastAsiaTheme="majorEastAsia" w:hAnsiTheme="majorHAnsi" w:cstheme="majorBidi"/>
      <w:b/>
      <w:bCs/>
      <w:sz w:val="22"/>
      <w:szCs w:val="22"/>
      <w:lang w:eastAsia="en-US"/>
    </w:rPr>
  </w:style>
  <w:style w:type="paragraph" w:styleId="Verzeichnis3">
    <w:name w:val="toc 3"/>
    <w:basedOn w:val="Standard"/>
    <w:next w:val="Standard"/>
    <w:autoRedefine/>
    <w:uiPriority w:val="39"/>
    <w:unhideWhenUsed/>
    <w:rsid w:val="003243BC"/>
    <w:pPr>
      <w:spacing w:after="100"/>
      <w:ind w:left="440"/>
    </w:pPr>
  </w:style>
  <w:style w:type="character" w:customStyle="1" w:styleId="berschrift4Zchn">
    <w:name w:val="Überschrift 4 Zchn"/>
    <w:basedOn w:val="Absatz-Standardschriftart"/>
    <w:link w:val="berschrift4"/>
    <w:uiPriority w:val="9"/>
    <w:rsid w:val="00531741"/>
    <w:rPr>
      <w:rFonts w:asciiTheme="majorHAnsi" w:eastAsiaTheme="majorEastAsia" w:hAnsiTheme="majorHAnsi" w:cstheme="majorBidi"/>
      <w:b/>
      <w:bCs/>
      <w:i/>
      <w:iCs/>
      <w:sz w:val="22"/>
      <w:szCs w:val="22"/>
      <w:lang w:eastAsia="en-US"/>
    </w:rPr>
  </w:style>
  <w:style w:type="character" w:customStyle="1" w:styleId="berschrift5Zchn">
    <w:name w:val="Überschrift 5 Zchn"/>
    <w:basedOn w:val="Absatz-Standardschriftart"/>
    <w:link w:val="berschrift5"/>
    <w:uiPriority w:val="9"/>
    <w:rsid w:val="00FD67FF"/>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FD67FF"/>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FD67FF"/>
    <w:rPr>
      <w:rFonts w:asciiTheme="majorHAnsi" w:eastAsiaTheme="majorEastAsia" w:hAnsiTheme="majorHAnsi" w:cstheme="majorBidi"/>
      <w:i/>
      <w:iCs/>
      <w:color w:val="404040" w:themeColor="text1" w:themeTint="BF"/>
      <w:lang w:eastAsia="en-US"/>
    </w:rPr>
  </w:style>
  <w:style w:type="paragraph" w:styleId="Literaturverzeichnis">
    <w:name w:val="Bibliography"/>
    <w:basedOn w:val="Standard"/>
    <w:next w:val="Standard"/>
    <w:uiPriority w:val="37"/>
    <w:unhideWhenUsed/>
    <w:rsid w:val="00C26EB3"/>
  </w:style>
  <w:style w:type="paragraph" w:styleId="Textkrper">
    <w:name w:val="Body Text"/>
    <w:basedOn w:val="Standard"/>
    <w:link w:val="TextkrperZchn"/>
    <w:rsid w:val="006B2FCD"/>
    <w:pPr>
      <w:spacing w:after="0" w:line="240" w:lineRule="auto"/>
    </w:pPr>
    <w:rPr>
      <w:rFonts w:ascii="Times New Roman" w:eastAsia="Times New Roman" w:hAnsi="Times New Roman"/>
      <w:i/>
      <w:iCs/>
      <w:sz w:val="24"/>
      <w:szCs w:val="24"/>
      <w:lang w:eastAsia="es-ES"/>
    </w:rPr>
  </w:style>
  <w:style w:type="character" w:customStyle="1" w:styleId="TextkrperZchn">
    <w:name w:val="Textkörper Zchn"/>
    <w:basedOn w:val="Absatz-Standardschriftart"/>
    <w:link w:val="Textkrper"/>
    <w:rsid w:val="006B2FCD"/>
    <w:rPr>
      <w:rFonts w:ascii="Times New Roman" w:eastAsia="Times New Roman" w:hAnsi="Times New Roman"/>
      <w:i/>
      <w:iCs/>
      <w:sz w:val="24"/>
      <w:szCs w:val="24"/>
    </w:rPr>
  </w:style>
  <w:style w:type="paragraph" w:styleId="Verzeichnis4">
    <w:name w:val="toc 4"/>
    <w:basedOn w:val="Standard"/>
    <w:next w:val="Standard"/>
    <w:autoRedefine/>
    <w:uiPriority w:val="39"/>
    <w:unhideWhenUsed/>
    <w:rsid w:val="00B51F1D"/>
    <w:pPr>
      <w:spacing w:after="100" w:line="259" w:lineRule="auto"/>
      <w:ind w:left="660"/>
    </w:pPr>
    <w:rPr>
      <w:rFonts w:asciiTheme="minorHAnsi" w:eastAsiaTheme="minorEastAsia" w:hAnsiTheme="minorHAnsi" w:cstheme="minorBidi"/>
      <w:lang w:eastAsia="es-ES"/>
    </w:rPr>
  </w:style>
  <w:style w:type="paragraph" w:styleId="Verzeichnis5">
    <w:name w:val="toc 5"/>
    <w:basedOn w:val="Standard"/>
    <w:next w:val="Standard"/>
    <w:autoRedefine/>
    <w:uiPriority w:val="39"/>
    <w:unhideWhenUsed/>
    <w:rsid w:val="00B51F1D"/>
    <w:pPr>
      <w:spacing w:after="100" w:line="259" w:lineRule="auto"/>
      <w:ind w:left="880"/>
    </w:pPr>
    <w:rPr>
      <w:rFonts w:asciiTheme="minorHAnsi" w:eastAsiaTheme="minorEastAsia" w:hAnsiTheme="minorHAnsi" w:cstheme="minorBidi"/>
      <w:lang w:eastAsia="es-ES"/>
    </w:rPr>
  </w:style>
  <w:style w:type="paragraph" w:styleId="Verzeichnis6">
    <w:name w:val="toc 6"/>
    <w:basedOn w:val="Standard"/>
    <w:next w:val="Standard"/>
    <w:autoRedefine/>
    <w:uiPriority w:val="39"/>
    <w:unhideWhenUsed/>
    <w:rsid w:val="00B51F1D"/>
    <w:pPr>
      <w:spacing w:after="100" w:line="259" w:lineRule="auto"/>
      <w:ind w:left="1100"/>
    </w:pPr>
    <w:rPr>
      <w:rFonts w:asciiTheme="minorHAnsi" w:eastAsiaTheme="minorEastAsia" w:hAnsiTheme="minorHAnsi" w:cstheme="minorBidi"/>
      <w:lang w:eastAsia="es-ES"/>
    </w:rPr>
  </w:style>
  <w:style w:type="paragraph" w:styleId="Verzeichnis7">
    <w:name w:val="toc 7"/>
    <w:basedOn w:val="Standard"/>
    <w:next w:val="Standard"/>
    <w:autoRedefine/>
    <w:uiPriority w:val="39"/>
    <w:unhideWhenUsed/>
    <w:rsid w:val="00B51F1D"/>
    <w:pPr>
      <w:spacing w:after="100" w:line="259" w:lineRule="auto"/>
      <w:ind w:left="1320"/>
    </w:pPr>
    <w:rPr>
      <w:rFonts w:asciiTheme="minorHAnsi" w:eastAsiaTheme="minorEastAsia" w:hAnsiTheme="minorHAnsi" w:cstheme="minorBidi"/>
      <w:lang w:eastAsia="es-ES"/>
    </w:rPr>
  </w:style>
  <w:style w:type="paragraph" w:styleId="Verzeichnis8">
    <w:name w:val="toc 8"/>
    <w:basedOn w:val="Standard"/>
    <w:next w:val="Standard"/>
    <w:autoRedefine/>
    <w:uiPriority w:val="39"/>
    <w:unhideWhenUsed/>
    <w:rsid w:val="00B51F1D"/>
    <w:pPr>
      <w:spacing w:after="100" w:line="259" w:lineRule="auto"/>
      <w:ind w:left="1540"/>
    </w:pPr>
    <w:rPr>
      <w:rFonts w:asciiTheme="minorHAnsi" w:eastAsiaTheme="minorEastAsia" w:hAnsiTheme="minorHAnsi" w:cstheme="minorBidi"/>
      <w:lang w:eastAsia="es-ES"/>
    </w:rPr>
  </w:style>
  <w:style w:type="paragraph" w:styleId="Verzeichnis9">
    <w:name w:val="toc 9"/>
    <w:basedOn w:val="Standard"/>
    <w:next w:val="Standard"/>
    <w:autoRedefine/>
    <w:uiPriority w:val="39"/>
    <w:unhideWhenUsed/>
    <w:rsid w:val="00B51F1D"/>
    <w:pPr>
      <w:spacing w:after="100" w:line="259" w:lineRule="auto"/>
      <w:ind w:left="1760"/>
    </w:pPr>
    <w:rPr>
      <w:rFonts w:asciiTheme="minorHAnsi" w:eastAsiaTheme="minorEastAsia" w:hAnsiTheme="minorHAnsi" w:cstheme="minorBidi"/>
      <w:lang w:eastAsia="es-ES"/>
    </w:rPr>
  </w:style>
  <w:style w:type="paragraph" w:styleId="StandardWeb">
    <w:name w:val="Normal (Web)"/>
    <w:basedOn w:val="Standard"/>
    <w:uiPriority w:val="99"/>
    <w:unhideWhenUsed/>
    <w:rsid w:val="00CA6992"/>
    <w:pPr>
      <w:spacing w:before="100" w:beforeAutospacing="1" w:after="100" w:afterAutospacing="1" w:line="240" w:lineRule="auto"/>
    </w:pPr>
    <w:rPr>
      <w:rFonts w:ascii="Times New Roman" w:eastAsia="Times New Roman" w:hAnsi="Times New Roman"/>
      <w:sz w:val="24"/>
      <w:szCs w:val="24"/>
      <w:lang w:val="de-DE" w:eastAsia="de-DE"/>
    </w:rPr>
  </w:style>
  <w:style w:type="character" w:styleId="BesuchterLink">
    <w:name w:val="FollowedHyperlink"/>
    <w:basedOn w:val="Absatz-Standardschriftart"/>
    <w:uiPriority w:val="99"/>
    <w:semiHidden/>
    <w:unhideWhenUsed/>
    <w:rsid w:val="00CA6992"/>
    <w:rPr>
      <w:color w:val="800080" w:themeColor="followedHyperlink"/>
      <w:u w:val="single"/>
    </w:rPr>
  </w:style>
  <w:style w:type="paragraph" w:styleId="berarbeitung">
    <w:name w:val="Revision"/>
    <w:hidden/>
    <w:uiPriority w:val="99"/>
    <w:semiHidden/>
    <w:rsid w:val="00395213"/>
    <w:rPr>
      <w:sz w:val="22"/>
      <w:szCs w:val="22"/>
      <w:lang w:eastAsia="en-US"/>
    </w:rPr>
  </w:style>
  <w:style w:type="character" w:styleId="Kommentarzeichen">
    <w:name w:val="annotation reference"/>
    <w:basedOn w:val="Absatz-Standardschriftart"/>
    <w:uiPriority w:val="99"/>
    <w:semiHidden/>
    <w:unhideWhenUsed/>
    <w:rsid w:val="00395213"/>
    <w:rPr>
      <w:sz w:val="16"/>
      <w:szCs w:val="16"/>
    </w:rPr>
  </w:style>
  <w:style w:type="paragraph" w:styleId="Kommentartext">
    <w:name w:val="annotation text"/>
    <w:basedOn w:val="Standard"/>
    <w:link w:val="KommentartextZchn"/>
    <w:uiPriority w:val="99"/>
    <w:semiHidden/>
    <w:unhideWhenUsed/>
    <w:rsid w:val="0039521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5213"/>
    <w:rPr>
      <w:lang w:eastAsia="en-US"/>
    </w:rPr>
  </w:style>
  <w:style w:type="paragraph" w:styleId="Kommentarthema">
    <w:name w:val="annotation subject"/>
    <w:basedOn w:val="Kommentartext"/>
    <w:next w:val="Kommentartext"/>
    <w:link w:val="KommentarthemaZchn"/>
    <w:uiPriority w:val="99"/>
    <w:semiHidden/>
    <w:unhideWhenUsed/>
    <w:rsid w:val="00395213"/>
    <w:rPr>
      <w:b/>
      <w:bCs/>
    </w:rPr>
  </w:style>
  <w:style w:type="character" w:customStyle="1" w:styleId="KommentarthemaZchn">
    <w:name w:val="Kommentarthema Zchn"/>
    <w:basedOn w:val="KommentartextZchn"/>
    <w:link w:val="Kommentarthema"/>
    <w:uiPriority w:val="99"/>
    <w:semiHidden/>
    <w:rsid w:val="00395213"/>
    <w:rPr>
      <w:b/>
      <w:bCs/>
      <w:lang w:eastAsia="en-US"/>
    </w:rPr>
  </w:style>
  <w:style w:type="character" w:styleId="Hervorhebung">
    <w:name w:val="Emphasis"/>
    <w:basedOn w:val="Absatz-Standardschriftart"/>
    <w:uiPriority w:val="20"/>
    <w:qFormat/>
    <w:rsid w:val="00C92038"/>
    <w:rPr>
      <w:i/>
      <w:iCs/>
    </w:rPr>
  </w:style>
  <w:style w:type="paragraph" w:styleId="Beschriftung">
    <w:name w:val="caption"/>
    <w:basedOn w:val="Standard"/>
    <w:next w:val="Standard"/>
    <w:uiPriority w:val="35"/>
    <w:unhideWhenUsed/>
    <w:qFormat/>
    <w:rsid w:val="00D709AA"/>
    <w:pPr>
      <w:spacing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9318CE"/>
    <w:pPr>
      <w:spacing w:after="0"/>
    </w:pPr>
  </w:style>
  <w:style w:type="character" w:customStyle="1" w:styleId="a-size-extra-large">
    <w:name w:val="a-size-extra-large"/>
    <w:basedOn w:val="Absatz-Standardschriftart"/>
    <w:rsid w:val="007C5A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059579">
      <w:bodyDiv w:val="1"/>
      <w:marLeft w:val="0"/>
      <w:marRight w:val="0"/>
      <w:marTop w:val="0"/>
      <w:marBottom w:val="0"/>
      <w:divBdr>
        <w:top w:val="none" w:sz="0" w:space="0" w:color="auto"/>
        <w:left w:val="none" w:sz="0" w:space="0" w:color="auto"/>
        <w:bottom w:val="none" w:sz="0" w:space="0" w:color="auto"/>
        <w:right w:val="none" w:sz="0" w:space="0" w:color="auto"/>
      </w:divBdr>
    </w:div>
    <w:div w:id="395054681">
      <w:bodyDiv w:val="1"/>
      <w:marLeft w:val="0"/>
      <w:marRight w:val="0"/>
      <w:marTop w:val="0"/>
      <w:marBottom w:val="0"/>
      <w:divBdr>
        <w:top w:val="none" w:sz="0" w:space="0" w:color="auto"/>
        <w:left w:val="none" w:sz="0" w:space="0" w:color="auto"/>
        <w:bottom w:val="none" w:sz="0" w:space="0" w:color="auto"/>
        <w:right w:val="none" w:sz="0" w:space="0" w:color="auto"/>
      </w:divBdr>
      <w:divsChild>
        <w:div w:id="2104258444">
          <w:marLeft w:val="0"/>
          <w:marRight w:val="0"/>
          <w:marTop w:val="0"/>
          <w:marBottom w:val="0"/>
          <w:divBdr>
            <w:top w:val="none" w:sz="0" w:space="0" w:color="auto"/>
            <w:left w:val="none" w:sz="0" w:space="0" w:color="auto"/>
            <w:bottom w:val="none" w:sz="0" w:space="0" w:color="auto"/>
            <w:right w:val="none" w:sz="0" w:space="0" w:color="auto"/>
          </w:divBdr>
          <w:divsChild>
            <w:div w:id="985353965">
              <w:marLeft w:val="60"/>
              <w:marRight w:val="0"/>
              <w:marTop w:val="0"/>
              <w:marBottom w:val="0"/>
              <w:divBdr>
                <w:top w:val="none" w:sz="0" w:space="0" w:color="auto"/>
                <w:left w:val="none" w:sz="0" w:space="0" w:color="auto"/>
                <w:bottom w:val="none" w:sz="0" w:space="0" w:color="auto"/>
                <w:right w:val="none" w:sz="0" w:space="0" w:color="auto"/>
              </w:divBdr>
              <w:divsChild>
                <w:div w:id="1519389860">
                  <w:marLeft w:val="0"/>
                  <w:marRight w:val="0"/>
                  <w:marTop w:val="0"/>
                  <w:marBottom w:val="0"/>
                  <w:divBdr>
                    <w:top w:val="none" w:sz="0" w:space="0" w:color="auto"/>
                    <w:left w:val="none" w:sz="0" w:space="0" w:color="auto"/>
                    <w:bottom w:val="none" w:sz="0" w:space="0" w:color="auto"/>
                    <w:right w:val="none" w:sz="0" w:space="0" w:color="auto"/>
                  </w:divBdr>
                </w:div>
                <w:div w:id="452333901">
                  <w:marLeft w:val="0"/>
                  <w:marRight w:val="0"/>
                  <w:marTop w:val="0"/>
                  <w:marBottom w:val="0"/>
                  <w:divBdr>
                    <w:top w:val="none" w:sz="0" w:space="0" w:color="auto"/>
                    <w:left w:val="none" w:sz="0" w:space="0" w:color="auto"/>
                    <w:bottom w:val="none" w:sz="0" w:space="0" w:color="auto"/>
                    <w:right w:val="none" w:sz="0" w:space="0" w:color="auto"/>
                  </w:divBdr>
                  <w:divsChild>
                    <w:div w:id="17945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65080">
          <w:marLeft w:val="0"/>
          <w:marRight w:val="0"/>
          <w:marTop w:val="0"/>
          <w:marBottom w:val="0"/>
          <w:divBdr>
            <w:top w:val="none" w:sz="0" w:space="0" w:color="auto"/>
            <w:left w:val="none" w:sz="0" w:space="0" w:color="auto"/>
            <w:bottom w:val="none" w:sz="0" w:space="0" w:color="auto"/>
            <w:right w:val="none" w:sz="0" w:space="0" w:color="auto"/>
          </w:divBdr>
          <w:divsChild>
            <w:div w:id="495845527">
              <w:marLeft w:val="60"/>
              <w:marRight w:val="0"/>
              <w:marTop w:val="0"/>
              <w:marBottom w:val="0"/>
              <w:divBdr>
                <w:top w:val="none" w:sz="0" w:space="0" w:color="auto"/>
                <w:left w:val="none" w:sz="0" w:space="0" w:color="auto"/>
                <w:bottom w:val="none" w:sz="0" w:space="0" w:color="auto"/>
                <w:right w:val="none" w:sz="0" w:space="0" w:color="auto"/>
              </w:divBdr>
              <w:divsChild>
                <w:div w:id="91126828">
                  <w:marLeft w:val="0"/>
                  <w:marRight w:val="0"/>
                  <w:marTop w:val="0"/>
                  <w:marBottom w:val="0"/>
                  <w:divBdr>
                    <w:top w:val="none" w:sz="0" w:space="0" w:color="auto"/>
                    <w:left w:val="none" w:sz="0" w:space="0" w:color="auto"/>
                    <w:bottom w:val="none" w:sz="0" w:space="0" w:color="auto"/>
                    <w:right w:val="none" w:sz="0" w:space="0" w:color="auto"/>
                  </w:divBdr>
                </w:div>
                <w:div w:id="487131611">
                  <w:marLeft w:val="0"/>
                  <w:marRight w:val="0"/>
                  <w:marTop w:val="0"/>
                  <w:marBottom w:val="0"/>
                  <w:divBdr>
                    <w:top w:val="none" w:sz="0" w:space="0" w:color="auto"/>
                    <w:left w:val="none" w:sz="0" w:space="0" w:color="auto"/>
                    <w:bottom w:val="none" w:sz="0" w:space="0" w:color="auto"/>
                    <w:right w:val="none" w:sz="0" w:space="0" w:color="auto"/>
                  </w:divBdr>
                  <w:divsChild>
                    <w:div w:id="11954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58039">
          <w:marLeft w:val="0"/>
          <w:marRight w:val="0"/>
          <w:marTop w:val="0"/>
          <w:marBottom w:val="0"/>
          <w:divBdr>
            <w:top w:val="none" w:sz="0" w:space="0" w:color="auto"/>
            <w:left w:val="none" w:sz="0" w:space="0" w:color="auto"/>
            <w:bottom w:val="none" w:sz="0" w:space="0" w:color="auto"/>
            <w:right w:val="none" w:sz="0" w:space="0" w:color="auto"/>
          </w:divBdr>
          <w:divsChild>
            <w:div w:id="33972063">
              <w:marLeft w:val="60"/>
              <w:marRight w:val="0"/>
              <w:marTop w:val="0"/>
              <w:marBottom w:val="0"/>
              <w:divBdr>
                <w:top w:val="none" w:sz="0" w:space="0" w:color="auto"/>
                <w:left w:val="none" w:sz="0" w:space="0" w:color="auto"/>
                <w:bottom w:val="none" w:sz="0" w:space="0" w:color="auto"/>
                <w:right w:val="none" w:sz="0" w:space="0" w:color="auto"/>
              </w:divBdr>
              <w:divsChild>
                <w:div w:id="295720372">
                  <w:marLeft w:val="0"/>
                  <w:marRight w:val="0"/>
                  <w:marTop w:val="0"/>
                  <w:marBottom w:val="0"/>
                  <w:divBdr>
                    <w:top w:val="none" w:sz="0" w:space="0" w:color="auto"/>
                    <w:left w:val="none" w:sz="0" w:space="0" w:color="auto"/>
                    <w:bottom w:val="none" w:sz="0" w:space="0" w:color="auto"/>
                    <w:right w:val="none" w:sz="0" w:space="0" w:color="auto"/>
                  </w:divBdr>
                </w:div>
                <w:div w:id="2065255553">
                  <w:marLeft w:val="0"/>
                  <w:marRight w:val="0"/>
                  <w:marTop w:val="0"/>
                  <w:marBottom w:val="0"/>
                  <w:divBdr>
                    <w:top w:val="none" w:sz="0" w:space="0" w:color="auto"/>
                    <w:left w:val="none" w:sz="0" w:space="0" w:color="auto"/>
                    <w:bottom w:val="none" w:sz="0" w:space="0" w:color="auto"/>
                    <w:right w:val="none" w:sz="0" w:space="0" w:color="auto"/>
                  </w:divBdr>
                  <w:divsChild>
                    <w:div w:id="196210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9821">
          <w:marLeft w:val="0"/>
          <w:marRight w:val="0"/>
          <w:marTop w:val="0"/>
          <w:marBottom w:val="0"/>
          <w:divBdr>
            <w:top w:val="none" w:sz="0" w:space="0" w:color="auto"/>
            <w:left w:val="none" w:sz="0" w:space="0" w:color="auto"/>
            <w:bottom w:val="none" w:sz="0" w:space="0" w:color="auto"/>
            <w:right w:val="none" w:sz="0" w:space="0" w:color="auto"/>
          </w:divBdr>
          <w:divsChild>
            <w:div w:id="2091660848">
              <w:marLeft w:val="60"/>
              <w:marRight w:val="0"/>
              <w:marTop w:val="0"/>
              <w:marBottom w:val="0"/>
              <w:divBdr>
                <w:top w:val="none" w:sz="0" w:space="0" w:color="auto"/>
                <w:left w:val="none" w:sz="0" w:space="0" w:color="auto"/>
                <w:bottom w:val="none" w:sz="0" w:space="0" w:color="auto"/>
                <w:right w:val="none" w:sz="0" w:space="0" w:color="auto"/>
              </w:divBdr>
              <w:divsChild>
                <w:div w:id="704526331">
                  <w:marLeft w:val="0"/>
                  <w:marRight w:val="0"/>
                  <w:marTop w:val="0"/>
                  <w:marBottom w:val="0"/>
                  <w:divBdr>
                    <w:top w:val="none" w:sz="0" w:space="0" w:color="auto"/>
                    <w:left w:val="none" w:sz="0" w:space="0" w:color="auto"/>
                    <w:bottom w:val="none" w:sz="0" w:space="0" w:color="auto"/>
                    <w:right w:val="none" w:sz="0" w:space="0" w:color="auto"/>
                  </w:divBdr>
                </w:div>
                <w:div w:id="29695078">
                  <w:marLeft w:val="0"/>
                  <w:marRight w:val="0"/>
                  <w:marTop w:val="0"/>
                  <w:marBottom w:val="0"/>
                  <w:divBdr>
                    <w:top w:val="none" w:sz="0" w:space="0" w:color="auto"/>
                    <w:left w:val="none" w:sz="0" w:space="0" w:color="auto"/>
                    <w:bottom w:val="none" w:sz="0" w:space="0" w:color="auto"/>
                    <w:right w:val="none" w:sz="0" w:space="0" w:color="auto"/>
                  </w:divBdr>
                  <w:divsChild>
                    <w:div w:id="5230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14585">
          <w:marLeft w:val="0"/>
          <w:marRight w:val="0"/>
          <w:marTop w:val="0"/>
          <w:marBottom w:val="0"/>
          <w:divBdr>
            <w:top w:val="none" w:sz="0" w:space="0" w:color="auto"/>
            <w:left w:val="none" w:sz="0" w:space="0" w:color="auto"/>
            <w:bottom w:val="none" w:sz="0" w:space="0" w:color="auto"/>
            <w:right w:val="none" w:sz="0" w:space="0" w:color="auto"/>
          </w:divBdr>
          <w:divsChild>
            <w:div w:id="682589948">
              <w:marLeft w:val="60"/>
              <w:marRight w:val="0"/>
              <w:marTop w:val="0"/>
              <w:marBottom w:val="0"/>
              <w:divBdr>
                <w:top w:val="none" w:sz="0" w:space="0" w:color="auto"/>
                <w:left w:val="none" w:sz="0" w:space="0" w:color="auto"/>
                <w:bottom w:val="none" w:sz="0" w:space="0" w:color="auto"/>
                <w:right w:val="none" w:sz="0" w:space="0" w:color="auto"/>
              </w:divBdr>
              <w:divsChild>
                <w:div w:id="1144784372">
                  <w:marLeft w:val="0"/>
                  <w:marRight w:val="0"/>
                  <w:marTop w:val="0"/>
                  <w:marBottom w:val="0"/>
                  <w:divBdr>
                    <w:top w:val="none" w:sz="0" w:space="0" w:color="auto"/>
                    <w:left w:val="none" w:sz="0" w:space="0" w:color="auto"/>
                    <w:bottom w:val="none" w:sz="0" w:space="0" w:color="auto"/>
                    <w:right w:val="none" w:sz="0" w:space="0" w:color="auto"/>
                  </w:divBdr>
                </w:div>
                <w:div w:id="1389379983">
                  <w:marLeft w:val="0"/>
                  <w:marRight w:val="0"/>
                  <w:marTop w:val="0"/>
                  <w:marBottom w:val="0"/>
                  <w:divBdr>
                    <w:top w:val="none" w:sz="0" w:space="0" w:color="auto"/>
                    <w:left w:val="none" w:sz="0" w:space="0" w:color="auto"/>
                    <w:bottom w:val="none" w:sz="0" w:space="0" w:color="auto"/>
                    <w:right w:val="none" w:sz="0" w:space="0" w:color="auto"/>
                  </w:divBdr>
                  <w:divsChild>
                    <w:div w:id="1597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259939">
          <w:marLeft w:val="0"/>
          <w:marRight w:val="0"/>
          <w:marTop w:val="0"/>
          <w:marBottom w:val="0"/>
          <w:divBdr>
            <w:top w:val="none" w:sz="0" w:space="0" w:color="auto"/>
            <w:left w:val="none" w:sz="0" w:space="0" w:color="auto"/>
            <w:bottom w:val="none" w:sz="0" w:space="0" w:color="auto"/>
            <w:right w:val="none" w:sz="0" w:space="0" w:color="auto"/>
          </w:divBdr>
          <w:divsChild>
            <w:div w:id="855195266">
              <w:marLeft w:val="60"/>
              <w:marRight w:val="0"/>
              <w:marTop w:val="0"/>
              <w:marBottom w:val="0"/>
              <w:divBdr>
                <w:top w:val="none" w:sz="0" w:space="0" w:color="auto"/>
                <w:left w:val="none" w:sz="0" w:space="0" w:color="auto"/>
                <w:bottom w:val="none" w:sz="0" w:space="0" w:color="auto"/>
                <w:right w:val="none" w:sz="0" w:space="0" w:color="auto"/>
              </w:divBdr>
              <w:divsChild>
                <w:div w:id="138694925">
                  <w:marLeft w:val="0"/>
                  <w:marRight w:val="0"/>
                  <w:marTop w:val="0"/>
                  <w:marBottom w:val="0"/>
                  <w:divBdr>
                    <w:top w:val="none" w:sz="0" w:space="0" w:color="auto"/>
                    <w:left w:val="none" w:sz="0" w:space="0" w:color="auto"/>
                    <w:bottom w:val="none" w:sz="0" w:space="0" w:color="auto"/>
                    <w:right w:val="none" w:sz="0" w:space="0" w:color="auto"/>
                  </w:divBdr>
                </w:div>
                <w:div w:id="220482350">
                  <w:marLeft w:val="0"/>
                  <w:marRight w:val="0"/>
                  <w:marTop w:val="0"/>
                  <w:marBottom w:val="0"/>
                  <w:divBdr>
                    <w:top w:val="none" w:sz="0" w:space="0" w:color="auto"/>
                    <w:left w:val="none" w:sz="0" w:space="0" w:color="auto"/>
                    <w:bottom w:val="none" w:sz="0" w:space="0" w:color="auto"/>
                    <w:right w:val="none" w:sz="0" w:space="0" w:color="auto"/>
                  </w:divBdr>
                  <w:divsChild>
                    <w:div w:id="194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83434">
          <w:marLeft w:val="0"/>
          <w:marRight w:val="0"/>
          <w:marTop w:val="0"/>
          <w:marBottom w:val="0"/>
          <w:divBdr>
            <w:top w:val="none" w:sz="0" w:space="0" w:color="auto"/>
            <w:left w:val="none" w:sz="0" w:space="0" w:color="auto"/>
            <w:bottom w:val="none" w:sz="0" w:space="0" w:color="auto"/>
            <w:right w:val="none" w:sz="0" w:space="0" w:color="auto"/>
          </w:divBdr>
          <w:divsChild>
            <w:div w:id="893352782">
              <w:marLeft w:val="60"/>
              <w:marRight w:val="0"/>
              <w:marTop w:val="0"/>
              <w:marBottom w:val="0"/>
              <w:divBdr>
                <w:top w:val="none" w:sz="0" w:space="0" w:color="auto"/>
                <w:left w:val="none" w:sz="0" w:space="0" w:color="auto"/>
                <w:bottom w:val="none" w:sz="0" w:space="0" w:color="auto"/>
                <w:right w:val="none" w:sz="0" w:space="0" w:color="auto"/>
              </w:divBdr>
              <w:divsChild>
                <w:div w:id="1166165373">
                  <w:marLeft w:val="0"/>
                  <w:marRight w:val="0"/>
                  <w:marTop w:val="0"/>
                  <w:marBottom w:val="0"/>
                  <w:divBdr>
                    <w:top w:val="none" w:sz="0" w:space="0" w:color="auto"/>
                    <w:left w:val="none" w:sz="0" w:space="0" w:color="auto"/>
                    <w:bottom w:val="none" w:sz="0" w:space="0" w:color="auto"/>
                    <w:right w:val="none" w:sz="0" w:space="0" w:color="auto"/>
                  </w:divBdr>
                </w:div>
                <w:div w:id="1572421124">
                  <w:marLeft w:val="0"/>
                  <w:marRight w:val="0"/>
                  <w:marTop w:val="0"/>
                  <w:marBottom w:val="0"/>
                  <w:divBdr>
                    <w:top w:val="none" w:sz="0" w:space="0" w:color="auto"/>
                    <w:left w:val="none" w:sz="0" w:space="0" w:color="auto"/>
                    <w:bottom w:val="none" w:sz="0" w:space="0" w:color="auto"/>
                    <w:right w:val="none" w:sz="0" w:space="0" w:color="auto"/>
                  </w:divBdr>
                  <w:divsChild>
                    <w:div w:id="16663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3499">
          <w:marLeft w:val="0"/>
          <w:marRight w:val="0"/>
          <w:marTop w:val="0"/>
          <w:marBottom w:val="0"/>
          <w:divBdr>
            <w:top w:val="none" w:sz="0" w:space="0" w:color="auto"/>
            <w:left w:val="none" w:sz="0" w:space="0" w:color="auto"/>
            <w:bottom w:val="none" w:sz="0" w:space="0" w:color="auto"/>
            <w:right w:val="none" w:sz="0" w:space="0" w:color="auto"/>
          </w:divBdr>
          <w:divsChild>
            <w:div w:id="2115981007">
              <w:marLeft w:val="60"/>
              <w:marRight w:val="0"/>
              <w:marTop w:val="0"/>
              <w:marBottom w:val="0"/>
              <w:divBdr>
                <w:top w:val="none" w:sz="0" w:space="0" w:color="auto"/>
                <w:left w:val="none" w:sz="0" w:space="0" w:color="auto"/>
                <w:bottom w:val="none" w:sz="0" w:space="0" w:color="auto"/>
                <w:right w:val="none" w:sz="0" w:space="0" w:color="auto"/>
              </w:divBdr>
              <w:divsChild>
                <w:div w:id="645084127">
                  <w:marLeft w:val="0"/>
                  <w:marRight w:val="0"/>
                  <w:marTop w:val="0"/>
                  <w:marBottom w:val="0"/>
                  <w:divBdr>
                    <w:top w:val="none" w:sz="0" w:space="0" w:color="auto"/>
                    <w:left w:val="none" w:sz="0" w:space="0" w:color="auto"/>
                    <w:bottom w:val="none" w:sz="0" w:space="0" w:color="auto"/>
                    <w:right w:val="none" w:sz="0" w:space="0" w:color="auto"/>
                  </w:divBdr>
                </w:div>
                <w:div w:id="1365986569">
                  <w:marLeft w:val="0"/>
                  <w:marRight w:val="0"/>
                  <w:marTop w:val="0"/>
                  <w:marBottom w:val="0"/>
                  <w:divBdr>
                    <w:top w:val="none" w:sz="0" w:space="0" w:color="auto"/>
                    <w:left w:val="none" w:sz="0" w:space="0" w:color="auto"/>
                    <w:bottom w:val="none" w:sz="0" w:space="0" w:color="auto"/>
                    <w:right w:val="none" w:sz="0" w:space="0" w:color="auto"/>
                  </w:divBdr>
                  <w:divsChild>
                    <w:div w:id="2772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5495">
          <w:marLeft w:val="0"/>
          <w:marRight w:val="0"/>
          <w:marTop w:val="0"/>
          <w:marBottom w:val="0"/>
          <w:divBdr>
            <w:top w:val="none" w:sz="0" w:space="0" w:color="auto"/>
            <w:left w:val="none" w:sz="0" w:space="0" w:color="auto"/>
            <w:bottom w:val="none" w:sz="0" w:space="0" w:color="auto"/>
            <w:right w:val="none" w:sz="0" w:space="0" w:color="auto"/>
          </w:divBdr>
          <w:divsChild>
            <w:div w:id="1547837302">
              <w:marLeft w:val="60"/>
              <w:marRight w:val="0"/>
              <w:marTop w:val="0"/>
              <w:marBottom w:val="0"/>
              <w:divBdr>
                <w:top w:val="none" w:sz="0" w:space="0" w:color="auto"/>
                <w:left w:val="none" w:sz="0" w:space="0" w:color="auto"/>
                <w:bottom w:val="none" w:sz="0" w:space="0" w:color="auto"/>
                <w:right w:val="none" w:sz="0" w:space="0" w:color="auto"/>
              </w:divBdr>
              <w:divsChild>
                <w:div w:id="1177576225">
                  <w:marLeft w:val="0"/>
                  <w:marRight w:val="0"/>
                  <w:marTop w:val="0"/>
                  <w:marBottom w:val="0"/>
                  <w:divBdr>
                    <w:top w:val="none" w:sz="0" w:space="0" w:color="auto"/>
                    <w:left w:val="none" w:sz="0" w:space="0" w:color="auto"/>
                    <w:bottom w:val="none" w:sz="0" w:space="0" w:color="auto"/>
                    <w:right w:val="none" w:sz="0" w:space="0" w:color="auto"/>
                  </w:divBdr>
                </w:div>
                <w:div w:id="779573480">
                  <w:marLeft w:val="0"/>
                  <w:marRight w:val="0"/>
                  <w:marTop w:val="0"/>
                  <w:marBottom w:val="0"/>
                  <w:divBdr>
                    <w:top w:val="none" w:sz="0" w:space="0" w:color="auto"/>
                    <w:left w:val="none" w:sz="0" w:space="0" w:color="auto"/>
                    <w:bottom w:val="none" w:sz="0" w:space="0" w:color="auto"/>
                    <w:right w:val="none" w:sz="0" w:space="0" w:color="auto"/>
                  </w:divBdr>
                  <w:divsChild>
                    <w:div w:id="3573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68871">
          <w:marLeft w:val="0"/>
          <w:marRight w:val="0"/>
          <w:marTop w:val="0"/>
          <w:marBottom w:val="0"/>
          <w:divBdr>
            <w:top w:val="none" w:sz="0" w:space="0" w:color="auto"/>
            <w:left w:val="none" w:sz="0" w:space="0" w:color="auto"/>
            <w:bottom w:val="none" w:sz="0" w:space="0" w:color="auto"/>
            <w:right w:val="none" w:sz="0" w:space="0" w:color="auto"/>
          </w:divBdr>
          <w:divsChild>
            <w:div w:id="10647923">
              <w:marLeft w:val="60"/>
              <w:marRight w:val="0"/>
              <w:marTop w:val="0"/>
              <w:marBottom w:val="0"/>
              <w:divBdr>
                <w:top w:val="none" w:sz="0" w:space="0" w:color="auto"/>
                <w:left w:val="none" w:sz="0" w:space="0" w:color="auto"/>
                <w:bottom w:val="none" w:sz="0" w:space="0" w:color="auto"/>
                <w:right w:val="none" w:sz="0" w:space="0" w:color="auto"/>
              </w:divBdr>
              <w:divsChild>
                <w:div w:id="922495660">
                  <w:marLeft w:val="0"/>
                  <w:marRight w:val="0"/>
                  <w:marTop w:val="0"/>
                  <w:marBottom w:val="0"/>
                  <w:divBdr>
                    <w:top w:val="none" w:sz="0" w:space="0" w:color="auto"/>
                    <w:left w:val="none" w:sz="0" w:space="0" w:color="auto"/>
                    <w:bottom w:val="none" w:sz="0" w:space="0" w:color="auto"/>
                    <w:right w:val="none" w:sz="0" w:space="0" w:color="auto"/>
                  </w:divBdr>
                </w:div>
                <w:div w:id="1684092278">
                  <w:marLeft w:val="0"/>
                  <w:marRight w:val="0"/>
                  <w:marTop w:val="0"/>
                  <w:marBottom w:val="0"/>
                  <w:divBdr>
                    <w:top w:val="none" w:sz="0" w:space="0" w:color="auto"/>
                    <w:left w:val="none" w:sz="0" w:space="0" w:color="auto"/>
                    <w:bottom w:val="none" w:sz="0" w:space="0" w:color="auto"/>
                    <w:right w:val="none" w:sz="0" w:space="0" w:color="auto"/>
                  </w:divBdr>
                  <w:divsChild>
                    <w:div w:id="6263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6574">
          <w:marLeft w:val="0"/>
          <w:marRight w:val="0"/>
          <w:marTop w:val="0"/>
          <w:marBottom w:val="0"/>
          <w:divBdr>
            <w:top w:val="none" w:sz="0" w:space="0" w:color="auto"/>
            <w:left w:val="none" w:sz="0" w:space="0" w:color="auto"/>
            <w:bottom w:val="none" w:sz="0" w:space="0" w:color="auto"/>
            <w:right w:val="none" w:sz="0" w:space="0" w:color="auto"/>
          </w:divBdr>
          <w:divsChild>
            <w:div w:id="1601375903">
              <w:marLeft w:val="60"/>
              <w:marRight w:val="0"/>
              <w:marTop w:val="0"/>
              <w:marBottom w:val="0"/>
              <w:divBdr>
                <w:top w:val="none" w:sz="0" w:space="0" w:color="auto"/>
                <w:left w:val="none" w:sz="0" w:space="0" w:color="auto"/>
                <w:bottom w:val="none" w:sz="0" w:space="0" w:color="auto"/>
                <w:right w:val="none" w:sz="0" w:space="0" w:color="auto"/>
              </w:divBdr>
              <w:divsChild>
                <w:div w:id="3297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00585">
      <w:bodyDiv w:val="1"/>
      <w:marLeft w:val="0"/>
      <w:marRight w:val="0"/>
      <w:marTop w:val="0"/>
      <w:marBottom w:val="0"/>
      <w:divBdr>
        <w:top w:val="none" w:sz="0" w:space="0" w:color="auto"/>
        <w:left w:val="none" w:sz="0" w:space="0" w:color="auto"/>
        <w:bottom w:val="none" w:sz="0" w:space="0" w:color="auto"/>
        <w:right w:val="none" w:sz="0" w:space="0" w:color="auto"/>
      </w:divBdr>
      <w:divsChild>
        <w:div w:id="186254747">
          <w:marLeft w:val="0"/>
          <w:marRight w:val="0"/>
          <w:marTop w:val="0"/>
          <w:marBottom w:val="0"/>
          <w:divBdr>
            <w:top w:val="none" w:sz="0" w:space="0" w:color="auto"/>
            <w:left w:val="none" w:sz="0" w:space="0" w:color="auto"/>
            <w:bottom w:val="none" w:sz="0" w:space="0" w:color="auto"/>
            <w:right w:val="none" w:sz="0" w:space="0" w:color="auto"/>
          </w:divBdr>
          <w:divsChild>
            <w:div w:id="1800567396">
              <w:marLeft w:val="0"/>
              <w:marRight w:val="360"/>
              <w:marTop w:val="0"/>
              <w:marBottom w:val="0"/>
              <w:divBdr>
                <w:top w:val="none" w:sz="0" w:space="0" w:color="auto"/>
                <w:left w:val="none" w:sz="0" w:space="0" w:color="auto"/>
                <w:bottom w:val="none" w:sz="0" w:space="0" w:color="auto"/>
                <w:right w:val="none" w:sz="0" w:space="0" w:color="auto"/>
              </w:divBdr>
            </w:div>
            <w:div w:id="1807428221">
              <w:marLeft w:val="0"/>
              <w:marRight w:val="0"/>
              <w:marTop w:val="0"/>
              <w:marBottom w:val="0"/>
              <w:divBdr>
                <w:top w:val="none" w:sz="0" w:space="0" w:color="auto"/>
                <w:left w:val="none" w:sz="0" w:space="0" w:color="auto"/>
                <w:bottom w:val="none" w:sz="0" w:space="0" w:color="auto"/>
                <w:right w:val="none" w:sz="0" w:space="0" w:color="auto"/>
              </w:divBdr>
            </w:div>
          </w:divsChild>
        </w:div>
        <w:div w:id="705717622">
          <w:marLeft w:val="0"/>
          <w:marRight w:val="0"/>
          <w:marTop w:val="0"/>
          <w:marBottom w:val="0"/>
          <w:divBdr>
            <w:top w:val="none" w:sz="0" w:space="0" w:color="auto"/>
            <w:left w:val="none" w:sz="0" w:space="0" w:color="auto"/>
            <w:bottom w:val="none" w:sz="0" w:space="0" w:color="auto"/>
            <w:right w:val="none" w:sz="0" w:space="0" w:color="auto"/>
          </w:divBdr>
          <w:divsChild>
            <w:div w:id="992560084">
              <w:marLeft w:val="60"/>
              <w:marRight w:val="0"/>
              <w:marTop w:val="0"/>
              <w:marBottom w:val="0"/>
              <w:divBdr>
                <w:top w:val="none" w:sz="0" w:space="0" w:color="auto"/>
                <w:left w:val="none" w:sz="0" w:space="0" w:color="auto"/>
                <w:bottom w:val="none" w:sz="0" w:space="0" w:color="auto"/>
                <w:right w:val="none" w:sz="0" w:space="0" w:color="auto"/>
              </w:divBdr>
              <w:divsChild>
                <w:div w:id="288825025">
                  <w:marLeft w:val="0"/>
                  <w:marRight w:val="0"/>
                  <w:marTop w:val="0"/>
                  <w:marBottom w:val="0"/>
                  <w:divBdr>
                    <w:top w:val="none" w:sz="0" w:space="0" w:color="auto"/>
                    <w:left w:val="none" w:sz="0" w:space="0" w:color="auto"/>
                    <w:bottom w:val="none" w:sz="0" w:space="0" w:color="auto"/>
                    <w:right w:val="none" w:sz="0" w:space="0" w:color="auto"/>
                  </w:divBdr>
                </w:div>
                <w:div w:id="1687898335">
                  <w:marLeft w:val="0"/>
                  <w:marRight w:val="0"/>
                  <w:marTop w:val="0"/>
                  <w:marBottom w:val="0"/>
                  <w:divBdr>
                    <w:top w:val="none" w:sz="0" w:space="0" w:color="auto"/>
                    <w:left w:val="none" w:sz="0" w:space="0" w:color="auto"/>
                    <w:bottom w:val="none" w:sz="0" w:space="0" w:color="auto"/>
                    <w:right w:val="none" w:sz="0" w:space="0" w:color="auto"/>
                  </w:divBdr>
                  <w:divsChild>
                    <w:div w:id="16803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294003">
          <w:marLeft w:val="0"/>
          <w:marRight w:val="0"/>
          <w:marTop w:val="0"/>
          <w:marBottom w:val="0"/>
          <w:divBdr>
            <w:top w:val="none" w:sz="0" w:space="0" w:color="auto"/>
            <w:left w:val="none" w:sz="0" w:space="0" w:color="auto"/>
            <w:bottom w:val="none" w:sz="0" w:space="0" w:color="auto"/>
            <w:right w:val="none" w:sz="0" w:space="0" w:color="auto"/>
          </w:divBdr>
          <w:divsChild>
            <w:div w:id="1845246948">
              <w:marLeft w:val="60"/>
              <w:marRight w:val="0"/>
              <w:marTop w:val="0"/>
              <w:marBottom w:val="0"/>
              <w:divBdr>
                <w:top w:val="none" w:sz="0" w:space="0" w:color="auto"/>
                <w:left w:val="none" w:sz="0" w:space="0" w:color="auto"/>
                <w:bottom w:val="none" w:sz="0" w:space="0" w:color="auto"/>
                <w:right w:val="none" w:sz="0" w:space="0" w:color="auto"/>
              </w:divBdr>
              <w:divsChild>
                <w:div w:id="1994406783">
                  <w:marLeft w:val="0"/>
                  <w:marRight w:val="0"/>
                  <w:marTop w:val="0"/>
                  <w:marBottom w:val="0"/>
                  <w:divBdr>
                    <w:top w:val="none" w:sz="0" w:space="0" w:color="auto"/>
                    <w:left w:val="none" w:sz="0" w:space="0" w:color="auto"/>
                    <w:bottom w:val="none" w:sz="0" w:space="0" w:color="auto"/>
                    <w:right w:val="none" w:sz="0" w:space="0" w:color="auto"/>
                  </w:divBdr>
                </w:div>
                <w:div w:id="1827865706">
                  <w:marLeft w:val="0"/>
                  <w:marRight w:val="0"/>
                  <w:marTop w:val="0"/>
                  <w:marBottom w:val="0"/>
                  <w:divBdr>
                    <w:top w:val="none" w:sz="0" w:space="0" w:color="auto"/>
                    <w:left w:val="none" w:sz="0" w:space="0" w:color="auto"/>
                    <w:bottom w:val="none" w:sz="0" w:space="0" w:color="auto"/>
                    <w:right w:val="none" w:sz="0" w:space="0" w:color="auto"/>
                  </w:divBdr>
                  <w:divsChild>
                    <w:div w:id="22175815">
                      <w:marLeft w:val="0"/>
                      <w:marRight w:val="0"/>
                      <w:marTop w:val="0"/>
                      <w:marBottom w:val="0"/>
                      <w:divBdr>
                        <w:top w:val="none" w:sz="0" w:space="0" w:color="auto"/>
                        <w:left w:val="none" w:sz="0" w:space="0" w:color="auto"/>
                        <w:bottom w:val="none" w:sz="0" w:space="0" w:color="auto"/>
                        <w:right w:val="none" w:sz="0" w:space="0" w:color="auto"/>
                      </w:divBdr>
                    </w:div>
                    <w:div w:id="558129945">
                      <w:marLeft w:val="0"/>
                      <w:marRight w:val="0"/>
                      <w:marTop w:val="0"/>
                      <w:marBottom w:val="0"/>
                      <w:divBdr>
                        <w:top w:val="none" w:sz="0" w:space="0" w:color="auto"/>
                        <w:left w:val="none" w:sz="0" w:space="0" w:color="auto"/>
                        <w:bottom w:val="none" w:sz="0" w:space="0" w:color="auto"/>
                        <w:right w:val="none" w:sz="0" w:space="0" w:color="auto"/>
                      </w:divBdr>
                      <w:divsChild>
                        <w:div w:id="8979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069826">
          <w:marLeft w:val="0"/>
          <w:marRight w:val="0"/>
          <w:marTop w:val="0"/>
          <w:marBottom w:val="0"/>
          <w:divBdr>
            <w:top w:val="none" w:sz="0" w:space="0" w:color="auto"/>
            <w:left w:val="none" w:sz="0" w:space="0" w:color="auto"/>
            <w:bottom w:val="none" w:sz="0" w:space="0" w:color="auto"/>
            <w:right w:val="none" w:sz="0" w:space="0" w:color="auto"/>
          </w:divBdr>
          <w:divsChild>
            <w:div w:id="726926026">
              <w:marLeft w:val="60"/>
              <w:marRight w:val="0"/>
              <w:marTop w:val="0"/>
              <w:marBottom w:val="0"/>
              <w:divBdr>
                <w:top w:val="none" w:sz="0" w:space="0" w:color="auto"/>
                <w:left w:val="none" w:sz="0" w:space="0" w:color="auto"/>
                <w:bottom w:val="none" w:sz="0" w:space="0" w:color="auto"/>
                <w:right w:val="none" w:sz="0" w:space="0" w:color="auto"/>
              </w:divBdr>
              <w:divsChild>
                <w:div w:id="1231116302">
                  <w:marLeft w:val="0"/>
                  <w:marRight w:val="0"/>
                  <w:marTop w:val="0"/>
                  <w:marBottom w:val="0"/>
                  <w:divBdr>
                    <w:top w:val="none" w:sz="0" w:space="0" w:color="auto"/>
                    <w:left w:val="none" w:sz="0" w:space="0" w:color="auto"/>
                    <w:bottom w:val="none" w:sz="0" w:space="0" w:color="auto"/>
                    <w:right w:val="none" w:sz="0" w:space="0" w:color="auto"/>
                  </w:divBdr>
                </w:div>
                <w:div w:id="238054435">
                  <w:marLeft w:val="0"/>
                  <w:marRight w:val="0"/>
                  <w:marTop w:val="0"/>
                  <w:marBottom w:val="0"/>
                  <w:divBdr>
                    <w:top w:val="none" w:sz="0" w:space="0" w:color="auto"/>
                    <w:left w:val="none" w:sz="0" w:space="0" w:color="auto"/>
                    <w:bottom w:val="none" w:sz="0" w:space="0" w:color="auto"/>
                    <w:right w:val="none" w:sz="0" w:space="0" w:color="auto"/>
                  </w:divBdr>
                  <w:divsChild>
                    <w:div w:id="957494291">
                      <w:marLeft w:val="0"/>
                      <w:marRight w:val="0"/>
                      <w:marTop w:val="0"/>
                      <w:marBottom w:val="0"/>
                      <w:divBdr>
                        <w:top w:val="none" w:sz="0" w:space="0" w:color="auto"/>
                        <w:left w:val="none" w:sz="0" w:space="0" w:color="auto"/>
                        <w:bottom w:val="none" w:sz="0" w:space="0" w:color="auto"/>
                        <w:right w:val="none" w:sz="0" w:space="0" w:color="auto"/>
                      </w:divBdr>
                    </w:div>
                    <w:div w:id="410011500">
                      <w:marLeft w:val="0"/>
                      <w:marRight w:val="0"/>
                      <w:marTop w:val="0"/>
                      <w:marBottom w:val="0"/>
                      <w:divBdr>
                        <w:top w:val="none" w:sz="0" w:space="0" w:color="auto"/>
                        <w:left w:val="none" w:sz="0" w:space="0" w:color="auto"/>
                        <w:bottom w:val="none" w:sz="0" w:space="0" w:color="auto"/>
                        <w:right w:val="none" w:sz="0" w:space="0" w:color="auto"/>
                      </w:divBdr>
                      <w:divsChild>
                        <w:div w:id="12284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909738">
          <w:marLeft w:val="0"/>
          <w:marRight w:val="0"/>
          <w:marTop w:val="0"/>
          <w:marBottom w:val="0"/>
          <w:divBdr>
            <w:top w:val="none" w:sz="0" w:space="0" w:color="auto"/>
            <w:left w:val="none" w:sz="0" w:space="0" w:color="auto"/>
            <w:bottom w:val="none" w:sz="0" w:space="0" w:color="auto"/>
            <w:right w:val="none" w:sz="0" w:space="0" w:color="auto"/>
          </w:divBdr>
          <w:divsChild>
            <w:div w:id="4217044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12333144">
      <w:bodyDiv w:val="1"/>
      <w:marLeft w:val="0"/>
      <w:marRight w:val="0"/>
      <w:marTop w:val="0"/>
      <w:marBottom w:val="0"/>
      <w:divBdr>
        <w:top w:val="none" w:sz="0" w:space="0" w:color="auto"/>
        <w:left w:val="none" w:sz="0" w:space="0" w:color="auto"/>
        <w:bottom w:val="none" w:sz="0" w:space="0" w:color="auto"/>
        <w:right w:val="none" w:sz="0" w:space="0" w:color="auto"/>
      </w:divBdr>
    </w:div>
    <w:div w:id="1769040102">
      <w:bodyDiv w:val="1"/>
      <w:marLeft w:val="0"/>
      <w:marRight w:val="0"/>
      <w:marTop w:val="0"/>
      <w:marBottom w:val="0"/>
      <w:divBdr>
        <w:top w:val="none" w:sz="0" w:space="0" w:color="auto"/>
        <w:left w:val="none" w:sz="0" w:space="0" w:color="auto"/>
        <w:bottom w:val="none" w:sz="0" w:space="0" w:color="auto"/>
        <w:right w:val="none" w:sz="0" w:space="0" w:color="auto"/>
      </w:divBdr>
    </w:div>
    <w:div w:id="197513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elblogsalmon.com/economia/estos-indicadores-apuntan-a-una-burbuja-en-bitcoin-y-otras-criptomonedas"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gif"/><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hyperlink" Target="mailto:/@href%22).extract_first()"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kiritbasu/Fake-Apache-Log-Generator"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download.elasticsearch.org/demos/machine_learning/gettingstarted/user-activity.json"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Props1.xml><?xml version="1.0" encoding="utf-8"?>
<ds:datastoreItem xmlns:ds="http://schemas.openxmlformats.org/officeDocument/2006/customXml" ds:itemID="{6A4E7E3E-77A2-48B6-B1AB-5691217C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16471</Words>
  <Characters>90591</Characters>
  <Application>Microsoft Office Word</Application>
  <DocSecurity>0</DocSecurity>
  <Lines>754</Lines>
  <Paragraphs>213</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106849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MJ Terrón</dc:creator>
  <cp:lastModifiedBy>BENITO CASADO, ENRIQUE</cp:lastModifiedBy>
  <cp:revision>26</cp:revision>
  <cp:lastPrinted>2012-10-16T10:54:00Z</cp:lastPrinted>
  <dcterms:created xsi:type="dcterms:W3CDTF">2019-09-23T19:17:00Z</dcterms:created>
  <dcterms:modified xsi:type="dcterms:W3CDTF">2019-10-03T19:08:00Z</dcterms:modified>
</cp:coreProperties>
</file>